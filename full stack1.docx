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87656F" w14:textId="77777777" w:rsidR="006770BE" w:rsidRDefault="006770BE" w:rsidP="006770BE">
      <w:r>
        <w:t>many=dev,some-testers, one/two-ba,scrum master,product owner,client</w:t>
      </w:r>
    </w:p>
    <w:p w14:paraId="284B261F" w14:textId="77777777" w:rsidR="006770BE" w:rsidRDefault="006770BE" w:rsidP="006770BE">
      <w:r>
        <w:t>agile can be done by using scrum and Kanban</w:t>
      </w:r>
    </w:p>
    <w:p w14:paraId="66024216" w14:textId="77777777" w:rsidR="006770BE" w:rsidRDefault="006770BE" w:rsidP="006770BE"/>
    <w:p w14:paraId="7FAE2320" w14:textId="77777777" w:rsidR="006770BE" w:rsidRDefault="006770BE" w:rsidP="006770BE">
      <w:r>
        <w:t>scrum methodology:</w:t>
      </w:r>
    </w:p>
    <w:p w14:paraId="56867A5C" w14:textId="77777777" w:rsidR="006770BE" w:rsidRDefault="006770BE" w:rsidP="006770BE">
      <w:r>
        <w:t>client-&gt;product owner about objectives</w:t>
      </w:r>
    </w:p>
    <w:p w14:paraId="0010FF75" w14:textId="77777777" w:rsidR="006770BE" w:rsidRDefault="006770BE" w:rsidP="006770BE">
      <w:r>
        <w:t>large feature called as epics which will be broken to user stories</w:t>
      </w:r>
    </w:p>
    <w:p w14:paraId="2724CB6D" w14:textId="77777777" w:rsidR="006770BE" w:rsidRDefault="006770BE" w:rsidP="006770BE"/>
    <w:p w14:paraId="499CD69C" w14:textId="77777777" w:rsidR="006770BE" w:rsidRDefault="006770BE" w:rsidP="006770BE">
      <w:r>
        <w:t>scrum master is facilitator</w:t>
      </w:r>
    </w:p>
    <w:p w14:paraId="20E20720" w14:textId="77777777" w:rsidR="006770BE" w:rsidRDefault="006770BE" w:rsidP="006770BE">
      <w:r>
        <w:t>monitering</w:t>
      </w:r>
    </w:p>
    <w:p w14:paraId="1A38120C" w14:textId="77777777" w:rsidR="006770BE" w:rsidRDefault="006770BE" w:rsidP="006770BE">
      <w:r>
        <w:t>progress</w:t>
      </w:r>
    </w:p>
    <w:p w14:paraId="74190B68" w14:textId="77777777" w:rsidR="006770BE" w:rsidRDefault="006770BE" w:rsidP="006770BE">
      <w:r>
        <w:t>daily stand up call</w:t>
      </w:r>
    </w:p>
    <w:p w14:paraId="7FD785B2" w14:textId="77777777" w:rsidR="006770BE" w:rsidRDefault="006770BE" w:rsidP="006770BE">
      <w:r>
        <w:t>knowing any blockers</w:t>
      </w:r>
    </w:p>
    <w:p w14:paraId="0A30F3AE" w14:textId="77777777" w:rsidR="006770BE" w:rsidRDefault="006770BE" w:rsidP="006770BE"/>
    <w:p w14:paraId="130110FD" w14:textId="77777777" w:rsidR="006770BE" w:rsidRDefault="006770BE" w:rsidP="006770BE">
      <w:r>
        <w:t>project owner</w:t>
      </w:r>
    </w:p>
    <w:p w14:paraId="2AF564EC" w14:textId="77777777" w:rsidR="006770BE" w:rsidRDefault="006770BE" w:rsidP="006770BE">
      <w:r>
        <w:t>budget</w:t>
      </w:r>
    </w:p>
    <w:p w14:paraId="232D6F41" w14:textId="77777777" w:rsidR="006770BE" w:rsidRDefault="006770BE" w:rsidP="006770BE">
      <w:r>
        <w:t xml:space="preserve">time </w:t>
      </w:r>
    </w:p>
    <w:p w14:paraId="2111C8F6" w14:textId="77777777" w:rsidR="006770BE" w:rsidRDefault="006770BE" w:rsidP="006770BE">
      <w:r>
        <w:t>scope</w:t>
      </w:r>
    </w:p>
    <w:p w14:paraId="42574F9F" w14:textId="77777777" w:rsidR="006770BE" w:rsidRDefault="006770BE" w:rsidP="006770BE">
      <w:r>
        <w:t>interact wit dev team</w:t>
      </w:r>
    </w:p>
    <w:p w14:paraId="2A9660D4" w14:textId="77777777" w:rsidR="006770BE" w:rsidRDefault="006770BE" w:rsidP="006770BE">
      <w:r>
        <w:t>team size</w:t>
      </w:r>
    </w:p>
    <w:p w14:paraId="660D653A" w14:textId="77777777" w:rsidR="006770BE" w:rsidRDefault="006770BE" w:rsidP="006770BE"/>
    <w:p w14:paraId="2AF15576" w14:textId="77777777" w:rsidR="006770BE" w:rsidRDefault="006770BE" w:rsidP="006770BE"/>
    <w:p w14:paraId="07685F38" w14:textId="77777777" w:rsidR="006770BE" w:rsidRDefault="006770BE" w:rsidP="006770BE">
      <w:r>
        <w:t>GIT:</w:t>
      </w:r>
    </w:p>
    <w:p w14:paraId="4A19A888" w14:textId="77777777" w:rsidR="006770BE" w:rsidRDefault="006770BE" w:rsidP="006770BE">
      <w:r>
        <w:t>VCS-version control system</w:t>
      </w:r>
    </w:p>
    <w:p w14:paraId="5563444B" w14:textId="77777777" w:rsidR="006770BE" w:rsidRDefault="006770BE" w:rsidP="006770BE">
      <w:r>
        <w:t>back up everthing we do</w:t>
      </w:r>
    </w:p>
    <w:p w14:paraId="5C3FD7BF" w14:textId="77777777" w:rsidR="006770BE" w:rsidRDefault="006770BE" w:rsidP="006770BE">
      <w:r>
        <w:t>do create versions control(writing different versions what are all we created on different dates)(checks for conflict)</w:t>
      </w:r>
    </w:p>
    <w:p w14:paraId="1844A6D0" w14:textId="77777777" w:rsidR="006770BE" w:rsidRDefault="006770BE" w:rsidP="006770BE"/>
    <w:p w14:paraId="1CC026AC" w14:textId="77777777" w:rsidR="006770BE" w:rsidRDefault="006770BE" w:rsidP="006770BE">
      <w:r>
        <w:t>types of vcs:</w:t>
      </w:r>
    </w:p>
    <w:p w14:paraId="1298554D" w14:textId="77777777" w:rsidR="006770BE" w:rsidRDefault="006770BE" w:rsidP="006770BE">
      <w:r>
        <w:t>centralized vcs:there will be on central server</w:t>
      </w:r>
    </w:p>
    <w:p w14:paraId="790D2304" w14:textId="77777777" w:rsidR="006770BE" w:rsidRDefault="006770BE" w:rsidP="006770BE"/>
    <w:p w14:paraId="08054B90" w14:textId="77777777" w:rsidR="006770BE" w:rsidRDefault="006770BE" w:rsidP="006770BE">
      <w:r>
        <w:t>distributed vcs:</w:t>
      </w:r>
    </w:p>
    <w:p w14:paraId="4E309792" w14:textId="77777777" w:rsidR="006770BE" w:rsidRDefault="006770BE" w:rsidP="006770BE">
      <w:r>
        <w:lastRenderedPageBreak/>
        <w:t xml:space="preserve">there will be multiple backups for every one </w:t>
      </w:r>
    </w:p>
    <w:p w14:paraId="3933A816" w14:textId="77777777" w:rsidR="006770BE" w:rsidRDefault="006770BE" w:rsidP="006770BE">
      <w:r>
        <w:t>branching and merging</w:t>
      </w:r>
    </w:p>
    <w:p w14:paraId="0DC42AFD" w14:textId="77777777" w:rsidR="006770BE" w:rsidRDefault="006770BE" w:rsidP="006770BE"/>
    <w:p w14:paraId="39B1DAF7" w14:textId="77777777" w:rsidR="006770BE" w:rsidRDefault="006770BE" w:rsidP="006770BE">
      <w:r>
        <w:t>git is a dvcs</w:t>
      </w:r>
    </w:p>
    <w:p w14:paraId="772A1244" w14:textId="77777777" w:rsidR="006770BE" w:rsidRDefault="006770BE" w:rsidP="006770BE"/>
    <w:p w14:paraId="240BA10F" w14:textId="77777777" w:rsidR="006770BE" w:rsidRDefault="006770BE" w:rsidP="006770BE">
      <w:r>
        <w:t>features:</w:t>
      </w:r>
    </w:p>
    <w:p w14:paraId="6D2E74B8" w14:textId="77777777" w:rsidR="006770BE" w:rsidRDefault="006770BE" w:rsidP="006770BE">
      <w:r>
        <w:t>own account</w:t>
      </w:r>
    </w:p>
    <w:p w14:paraId="2A40A07F" w14:textId="77777777" w:rsidR="006770BE" w:rsidRDefault="006770BE" w:rsidP="006770BE">
      <w:r>
        <w:t>open sources</w:t>
      </w:r>
    </w:p>
    <w:p w14:paraId="0C59E01D" w14:textId="77777777" w:rsidR="006770BE" w:rsidRDefault="006770BE" w:rsidP="006770BE">
      <w:r>
        <w:t>dvcs</w:t>
      </w:r>
    </w:p>
    <w:p w14:paraId="6EF75FF2" w14:textId="77777777" w:rsidR="006770BE" w:rsidRDefault="006770BE" w:rsidP="006770BE">
      <w:r>
        <w:t>can handle small to lasrge prjects with speed and efficiency</w:t>
      </w:r>
    </w:p>
    <w:p w14:paraId="2328B596" w14:textId="77777777" w:rsidR="006770BE" w:rsidRDefault="006770BE" w:rsidP="006770BE">
      <w:r>
        <w:t>protection or security</w:t>
      </w:r>
    </w:p>
    <w:p w14:paraId="6BCAF9E8" w14:textId="77777777" w:rsidR="006770BE" w:rsidRDefault="006770BE" w:rsidP="006770BE"/>
    <w:p w14:paraId="64E21EE2" w14:textId="77777777" w:rsidR="006770BE" w:rsidRDefault="006770BE" w:rsidP="006770BE"/>
    <w:p w14:paraId="51C7A9A1" w14:textId="77777777" w:rsidR="006770BE" w:rsidRDefault="006770BE" w:rsidP="006770BE">
      <w:r>
        <w:t>git is a technology git hub is a software</w:t>
      </w:r>
    </w:p>
    <w:p w14:paraId="73C3640C" w14:textId="77777777" w:rsidR="006770BE" w:rsidRDefault="006770BE" w:rsidP="006770BE"/>
    <w:p w14:paraId="29E2030B" w14:textId="77777777" w:rsidR="006770BE" w:rsidRDefault="006770BE" w:rsidP="006770BE"/>
    <w:p w14:paraId="5E9B7903" w14:textId="77777777" w:rsidR="006770BE" w:rsidRDefault="006770BE" w:rsidP="006770BE"/>
    <w:p w14:paraId="0D7E54E4" w14:textId="77777777" w:rsidR="006770BE" w:rsidRDefault="006770BE" w:rsidP="006770BE"/>
    <w:p w14:paraId="75A16184" w14:textId="77777777" w:rsidR="006770BE" w:rsidRDefault="006770BE"/>
    <w:p w14:paraId="5F207EC7" w14:textId="6FF3C389" w:rsidR="007B03A6" w:rsidRDefault="007B03A6">
      <w:r>
        <w:rPr>
          <w:noProof/>
        </w:rPr>
        <w:lastRenderedPageBreak/>
        <w:drawing>
          <wp:inline distT="0" distB="0" distL="0" distR="0" wp14:anchorId="125FA2AC" wp14:editId="2E3A5D48">
            <wp:extent cx="5731510" cy="3223895"/>
            <wp:effectExtent l="0" t="0" r="2540" b="0"/>
            <wp:docPr id="505373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9F05F59" wp14:editId="2F3F660A">
            <wp:extent cx="5731510" cy="3223895"/>
            <wp:effectExtent l="0" t="0" r="2540" b="0"/>
            <wp:docPr id="103833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586C262" wp14:editId="03CECA9C">
            <wp:extent cx="5731510" cy="3223895"/>
            <wp:effectExtent l="0" t="0" r="2540" b="0"/>
            <wp:docPr id="1823559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DDBF68D" wp14:editId="475ADCA0">
            <wp:extent cx="5731510" cy="3223895"/>
            <wp:effectExtent l="0" t="0" r="2540" b="0"/>
            <wp:docPr id="163040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A8E6DF8" wp14:editId="56D869AC">
            <wp:extent cx="5731510" cy="3223895"/>
            <wp:effectExtent l="0" t="0" r="2540" b="0"/>
            <wp:docPr id="2129026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51D888E" wp14:editId="1EFFCFED">
            <wp:extent cx="5731510" cy="3223895"/>
            <wp:effectExtent l="0" t="0" r="2540" b="0"/>
            <wp:docPr id="264319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90C71AC" wp14:editId="704EEDA5">
            <wp:extent cx="5731510" cy="3223895"/>
            <wp:effectExtent l="0" t="0" r="2540" b="0"/>
            <wp:docPr id="2009556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D71B543" wp14:editId="3A15C5B8">
            <wp:extent cx="5731510" cy="3223895"/>
            <wp:effectExtent l="0" t="0" r="2540" b="0"/>
            <wp:docPr id="161649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DC7A6C" w14:textId="77777777" w:rsidR="007B03A6" w:rsidRDefault="007B03A6"/>
    <w:p w14:paraId="35C20E6A" w14:textId="77777777" w:rsidR="007B03A6" w:rsidRDefault="007B03A6"/>
    <w:p w14:paraId="22BF9225" w14:textId="77777777" w:rsidR="007B03A6" w:rsidRDefault="007B03A6"/>
    <w:p w14:paraId="4DD3130A" w14:textId="77777777" w:rsidR="007B03A6" w:rsidRDefault="007B03A6"/>
    <w:p w14:paraId="2DADEF3C" w14:textId="77777777" w:rsidR="007B03A6" w:rsidRDefault="007B03A6"/>
    <w:p w14:paraId="4430ACDC" w14:textId="77777777" w:rsidR="007B03A6" w:rsidRDefault="007B03A6"/>
    <w:p w14:paraId="255D53F4" w14:textId="04BF912A" w:rsidR="00FC5964" w:rsidRDefault="007B03A6">
      <w:r>
        <w:rPr>
          <w:noProof/>
        </w:rPr>
        <w:lastRenderedPageBreak/>
        <w:drawing>
          <wp:inline distT="0" distB="0" distL="0" distR="0" wp14:anchorId="0E43CD1E" wp14:editId="3EB82950">
            <wp:extent cx="5731510" cy="3223895"/>
            <wp:effectExtent l="0" t="0" r="2540" b="0"/>
            <wp:docPr id="212985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3963D9" w14:textId="77777777" w:rsidR="007B03A6" w:rsidRDefault="007B03A6"/>
    <w:p w14:paraId="67D523CA" w14:textId="5CB28409" w:rsidR="00D12454" w:rsidRDefault="00D12454">
      <w:r>
        <w:rPr>
          <w:noProof/>
        </w:rPr>
        <w:lastRenderedPageBreak/>
        <w:drawing>
          <wp:inline distT="0" distB="0" distL="0" distR="0" wp14:anchorId="359BBDCA" wp14:editId="39A9C751">
            <wp:extent cx="5731510" cy="3223895"/>
            <wp:effectExtent l="0" t="0" r="2540" b="0"/>
            <wp:docPr id="3388869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2CCC4ED" wp14:editId="279FD48C">
            <wp:extent cx="5731510" cy="3223895"/>
            <wp:effectExtent l="0" t="0" r="2540" b="0"/>
            <wp:docPr id="18719755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4AB8A11" wp14:editId="6ADC7C77">
            <wp:extent cx="5731510" cy="3223895"/>
            <wp:effectExtent l="0" t="0" r="2540" b="0"/>
            <wp:docPr id="1084537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3DCA370" wp14:editId="1C4A5646">
            <wp:extent cx="5731510" cy="3223895"/>
            <wp:effectExtent l="0" t="0" r="2540" b="0"/>
            <wp:docPr id="19708662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276E3DD" wp14:editId="2073F9FE">
            <wp:extent cx="5731510" cy="3223895"/>
            <wp:effectExtent l="0" t="0" r="2540" b="0"/>
            <wp:docPr id="15481361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6108FF1" wp14:editId="5D40F7EC">
            <wp:extent cx="5731510" cy="3223895"/>
            <wp:effectExtent l="0" t="0" r="2540" b="0"/>
            <wp:docPr id="13541862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46EF7BA" wp14:editId="2B61AD45">
            <wp:extent cx="5731510" cy="3223895"/>
            <wp:effectExtent l="0" t="0" r="2540" b="0"/>
            <wp:docPr id="14968909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02278FB" wp14:editId="5AEC03FB">
            <wp:extent cx="5731510" cy="3223895"/>
            <wp:effectExtent l="0" t="0" r="2540" b="0"/>
            <wp:docPr id="1837927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58809EE" wp14:editId="3DC5737B">
            <wp:extent cx="5731510" cy="3223895"/>
            <wp:effectExtent l="0" t="0" r="2540" b="0"/>
            <wp:docPr id="14292069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EF1B3A5" wp14:editId="7AE85302">
            <wp:extent cx="5731510" cy="3223895"/>
            <wp:effectExtent l="0" t="0" r="2540" b="0"/>
            <wp:docPr id="3977745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985A605" wp14:editId="1E31E343">
            <wp:extent cx="5731510" cy="3223895"/>
            <wp:effectExtent l="0" t="0" r="2540" b="0"/>
            <wp:docPr id="2081141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73EE8EF" wp14:editId="4780405C">
            <wp:extent cx="5731510" cy="3223895"/>
            <wp:effectExtent l="0" t="0" r="2540" b="0"/>
            <wp:docPr id="17279348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6431E3" w14:textId="77777777" w:rsidR="00C619CD" w:rsidRDefault="00C619CD">
      <w:r>
        <w:t>Roles of Scrum Master :</w:t>
      </w:r>
    </w:p>
    <w:p w14:paraId="605BE87F" w14:textId="32DA9DD1" w:rsidR="00C619CD" w:rsidRDefault="00C619CD">
      <w:r>
        <w:t xml:space="preserve">The Scrum Master helps the team members understand and use the Scrum methodology effectively </w:t>
      </w:r>
    </w:p>
    <w:p w14:paraId="7FAD2ECB" w14:textId="0A159EAA" w:rsidR="00C619CD" w:rsidRDefault="00C619CD">
      <w:r>
        <w:t>The Scrum Master engages in: Teaching the scrum process Keeping the team morale high and  Bringing in a new mindset</w:t>
      </w:r>
    </w:p>
    <w:p w14:paraId="20604278" w14:textId="189FC9D1" w:rsidR="00C619CD" w:rsidRDefault="00C619CD">
      <w:r>
        <w:t>A Scrum Master conducts meetings, popularly known as Daily Scrum or Stand-up</w:t>
      </w:r>
    </w:p>
    <w:p w14:paraId="46EB6081" w14:textId="32BA0B1B" w:rsidR="00C619CD" w:rsidRDefault="00C619CD">
      <w:r>
        <w:t>Team members are asked for an estimate of how much time they need to complete tasks.</w:t>
      </w:r>
    </w:p>
    <w:p w14:paraId="5303024C" w14:textId="46816344" w:rsidR="00C619CD" w:rsidRDefault="00C619CD">
      <w:r>
        <w:t>A Scrum Master ensures that all the team members are present in the daily meeting.</w:t>
      </w:r>
    </w:p>
    <w:p w14:paraId="1D05FF08" w14:textId="75C9E1FD" w:rsidR="00C619CD" w:rsidRDefault="00C619CD">
      <w:r>
        <w:t>A Scrum Master helps the Product Owner prioritize the product backlog.</w:t>
      </w:r>
    </w:p>
    <w:p w14:paraId="6DD738B7" w14:textId="71D2B18F" w:rsidR="00C619CD" w:rsidRDefault="00C619CD">
      <w:r>
        <w:lastRenderedPageBreak/>
        <w:t>The Scrum Master works with the Product Owner to maintain the items in the backlog with the information collected from the daily meetings.</w:t>
      </w:r>
    </w:p>
    <w:p w14:paraId="0D5E94C8" w14:textId="603C1279" w:rsidR="00C619CD" w:rsidRDefault="00C619CD">
      <w:r>
        <w:t>A Scrum Master is also a mentor and teacher to new employees and team members</w:t>
      </w:r>
    </w:p>
    <w:p w14:paraId="5C9926C3" w14:textId="77777777" w:rsidR="007947E4" w:rsidRDefault="007947E4"/>
    <w:p w14:paraId="71119A27" w14:textId="4B53AC79" w:rsidR="007947E4" w:rsidRDefault="007947E4">
      <w:r>
        <w:t>Roles of Development:</w:t>
      </w:r>
    </w:p>
    <w:p w14:paraId="5B78D611" w14:textId="61400BCD" w:rsidR="007947E4" w:rsidRDefault="007947E4">
      <w:r>
        <w:t xml:space="preserve"> Team A development team is responsible for executing a Sprint</w:t>
      </w:r>
    </w:p>
    <w:p w14:paraId="68E88953" w14:textId="4C549408" w:rsidR="00C619CD" w:rsidRDefault="007947E4">
      <w:r>
        <w:t>After Sprint planning meeting, the team gets a Sprint backlog and an objective that is expected to execute.</w:t>
      </w:r>
    </w:p>
    <w:p w14:paraId="4F7EAF28" w14:textId="55A75C95" w:rsidR="007947E4" w:rsidRDefault="007947E4">
      <w:r>
        <w:t>A development team is also responsible for grooming the product backlog</w:t>
      </w:r>
    </w:p>
    <w:p w14:paraId="2672C8CE" w14:textId="3EA538EC" w:rsidR="007947E4" w:rsidRDefault="007947E4">
      <w:r>
        <w:t>The team is equally responsible for planning the Sprint together with the Scrum Master.</w:t>
      </w:r>
    </w:p>
    <w:p w14:paraId="16324875" w14:textId="17723A37" w:rsidR="007947E4" w:rsidRDefault="007947E4">
      <w:r>
        <w:t>The development team is part of all Sprint Planning meetings alongside the Product Owner and Scrum Master.</w:t>
      </w:r>
    </w:p>
    <w:p w14:paraId="1399734E" w14:textId="37EA1B78" w:rsidR="007947E4" w:rsidRDefault="007947E4">
      <w:r>
        <w:t>The development team also helps the Product Owner in formulating the objective or goal of Sprint.</w:t>
      </w:r>
    </w:p>
    <w:p w14:paraId="67DE6853" w14:textId="1111F8AC" w:rsidR="007947E4" w:rsidRDefault="007947E4">
      <w:r>
        <w:t>Jiraa link:</w:t>
      </w:r>
    </w:p>
    <w:p w14:paraId="6374A398" w14:textId="5DB33264" w:rsidR="007947E4" w:rsidRDefault="006770BE">
      <w:pPr>
        <w:rPr>
          <w:rStyle w:val="Hyperlink"/>
        </w:rPr>
      </w:pPr>
      <w:hyperlink r:id="rId26" w:history="1">
        <w:r w:rsidR="007947E4" w:rsidRPr="007F7005">
          <w:rPr>
            <w:rStyle w:val="Hyperlink"/>
          </w:rPr>
          <w:t>https://www.atlassian.com/software/jira/free</w:t>
        </w:r>
      </w:hyperlink>
    </w:p>
    <w:p w14:paraId="1419AB78" w14:textId="77777777" w:rsidR="00FE7F16" w:rsidRDefault="00FE7F16">
      <w:pPr>
        <w:rPr>
          <w:rStyle w:val="Hyperlink"/>
        </w:rPr>
      </w:pPr>
    </w:p>
    <w:p w14:paraId="568C3811" w14:textId="77777777" w:rsidR="00FE7F16" w:rsidRDefault="00FE7F16">
      <w:pPr>
        <w:rPr>
          <w:rStyle w:val="Hyperlink"/>
        </w:rPr>
      </w:pPr>
    </w:p>
    <w:p w14:paraId="7DD7077B" w14:textId="77777777" w:rsidR="00FE7F16" w:rsidRDefault="00FE7F16">
      <w:pPr>
        <w:rPr>
          <w:rStyle w:val="Hyperlink"/>
        </w:rPr>
      </w:pPr>
    </w:p>
    <w:p w14:paraId="6377F30B" w14:textId="77777777" w:rsidR="00FE7F16" w:rsidRDefault="00FE7F16">
      <w:pPr>
        <w:rPr>
          <w:rStyle w:val="Hyperlink"/>
        </w:rPr>
      </w:pPr>
    </w:p>
    <w:p w14:paraId="0C58607A" w14:textId="77777777" w:rsidR="00FE7F16" w:rsidRDefault="00FE7F16">
      <w:pPr>
        <w:rPr>
          <w:rStyle w:val="Hyperlink"/>
        </w:rPr>
      </w:pPr>
    </w:p>
    <w:p w14:paraId="1E765858" w14:textId="77777777" w:rsidR="00FE7F16" w:rsidRDefault="00FE7F16">
      <w:pPr>
        <w:rPr>
          <w:rStyle w:val="Hyperlink"/>
        </w:rPr>
      </w:pPr>
    </w:p>
    <w:p w14:paraId="40986DDE" w14:textId="77777777" w:rsidR="00FE7F16" w:rsidRDefault="00FE7F16">
      <w:pPr>
        <w:rPr>
          <w:rStyle w:val="Hyperlink"/>
        </w:rPr>
      </w:pPr>
    </w:p>
    <w:p w14:paraId="641103E3" w14:textId="77777777" w:rsidR="00FE7F16" w:rsidRDefault="00FE7F16">
      <w:pPr>
        <w:rPr>
          <w:rStyle w:val="Hyperlink"/>
        </w:rPr>
      </w:pPr>
    </w:p>
    <w:p w14:paraId="4E211D72" w14:textId="77777777" w:rsidR="00FE7F16" w:rsidRDefault="00FE7F16">
      <w:pPr>
        <w:rPr>
          <w:rStyle w:val="Hyperlink"/>
        </w:rPr>
      </w:pPr>
    </w:p>
    <w:p w14:paraId="55FB4EB6" w14:textId="77777777" w:rsidR="00FE7F16" w:rsidRDefault="00FE7F16">
      <w:pPr>
        <w:rPr>
          <w:rStyle w:val="Hyperlink"/>
        </w:rPr>
      </w:pPr>
    </w:p>
    <w:p w14:paraId="2D97E366" w14:textId="77777777" w:rsidR="00FE7F16" w:rsidRDefault="00FE7F16">
      <w:pPr>
        <w:rPr>
          <w:rStyle w:val="Hyperlink"/>
        </w:rPr>
      </w:pPr>
    </w:p>
    <w:p w14:paraId="68A5AD67" w14:textId="77777777" w:rsidR="00FE7F16" w:rsidRDefault="00FE7F16">
      <w:pPr>
        <w:rPr>
          <w:rStyle w:val="Hyperlink"/>
        </w:rPr>
      </w:pPr>
    </w:p>
    <w:p w14:paraId="37A77121" w14:textId="77777777" w:rsidR="00FE7F16" w:rsidRDefault="00FE7F16">
      <w:pPr>
        <w:rPr>
          <w:rStyle w:val="Hyperlink"/>
        </w:rPr>
      </w:pPr>
    </w:p>
    <w:p w14:paraId="329366BE" w14:textId="77777777" w:rsidR="00FE7F16" w:rsidRDefault="00FE7F16">
      <w:pPr>
        <w:rPr>
          <w:rStyle w:val="Hyperlink"/>
        </w:rPr>
      </w:pPr>
    </w:p>
    <w:p w14:paraId="3D37D207" w14:textId="77777777" w:rsidR="00FE7F16" w:rsidRDefault="00FE7F16">
      <w:pPr>
        <w:rPr>
          <w:rStyle w:val="Hyperlink"/>
        </w:rPr>
      </w:pPr>
    </w:p>
    <w:p w14:paraId="727AC4AB" w14:textId="77777777" w:rsidR="00FE7F16" w:rsidRDefault="00FE7F16">
      <w:pPr>
        <w:rPr>
          <w:rStyle w:val="Hyperlink"/>
        </w:rPr>
      </w:pPr>
    </w:p>
    <w:p w14:paraId="758EBF2C" w14:textId="77777777" w:rsidR="00FE7F16" w:rsidRDefault="00FE7F16">
      <w:pPr>
        <w:rPr>
          <w:rStyle w:val="Hyperlink"/>
        </w:rPr>
      </w:pPr>
    </w:p>
    <w:p w14:paraId="0877CD9B" w14:textId="77777777" w:rsidR="00FE7F16" w:rsidRDefault="00FE7F16">
      <w:pPr>
        <w:rPr>
          <w:rStyle w:val="Hyperlink"/>
        </w:rPr>
      </w:pPr>
    </w:p>
    <w:p w14:paraId="2CF0CBF0" w14:textId="599F104F" w:rsidR="00FE140C" w:rsidRDefault="0066797B">
      <w:pPr>
        <w:rPr>
          <w:rStyle w:val="Hyperlink"/>
          <w:sz w:val="72"/>
          <w:szCs w:val="72"/>
        </w:rPr>
      </w:pPr>
      <w:r>
        <w:rPr>
          <w:rStyle w:val="Hyperlink"/>
          <w:sz w:val="72"/>
          <w:szCs w:val="72"/>
        </w:rPr>
        <w:t>SQL:</w:t>
      </w:r>
    </w:p>
    <w:p w14:paraId="70463387" w14:textId="77777777" w:rsidR="00FE140C" w:rsidRDefault="00FE140C" w:rsidP="00FE140C">
      <w:pPr>
        <w:shd w:val="clear" w:color="auto" w:fill="FFFFFF"/>
        <w:rPr>
          <w:rFonts w:ascii="Segoe UI" w:hAnsi="Segoe UI" w:cs="Segoe UI"/>
          <w:color w:val="1F2328"/>
        </w:rPr>
      </w:pPr>
      <w:r>
        <w:rPr>
          <w:rFonts w:ascii="Segoe UI" w:hAnsi="Segoe UI" w:cs="Segoe UI"/>
          <w:color w:val="1F2328"/>
        </w:rPr>
        <w:t>Table of Contents</w:t>
      </w:r>
    </w:p>
    <w:p w14:paraId="5033C70A" w14:textId="77777777" w:rsidR="00FE140C" w:rsidRDefault="006770BE" w:rsidP="00FE140C">
      <w:pPr>
        <w:numPr>
          <w:ilvl w:val="0"/>
          <w:numId w:val="20"/>
        </w:numPr>
        <w:shd w:val="clear" w:color="auto" w:fill="FFFFFF"/>
        <w:spacing w:before="100" w:beforeAutospacing="1" w:after="100" w:afterAutospacing="1" w:line="240" w:lineRule="auto"/>
        <w:rPr>
          <w:rFonts w:ascii="Segoe UI" w:hAnsi="Segoe UI" w:cs="Segoe UI"/>
          <w:color w:val="1F2328"/>
        </w:rPr>
      </w:pPr>
      <w:hyperlink r:id="rId27" w:anchor="what-is-acid" w:history="1">
        <w:r w:rsidR="00FE140C">
          <w:rPr>
            <w:rStyle w:val="Hyperlink"/>
            <w:rFonts w:ascii="Segoe UI" w:hAnsi="Segoe UI" w:cs="Segoe UI"/>
          </w:rPr>
          <w:t>1. What is ACID</w:t>
        </w:r>
      </w:hyperlink>
    </w:p>
    <w:p w14:paraId="6D67B45B"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28" w:anchor="haas-paas-and-saas" w:history="1">
        <w:r w:rsidR="00FE140C">
          <w:rPr>
            <w:rStyle w:val="Hyperlink"/>
            <w:rFonts w:ascii="Segoe UI" w:hAnsi="Segoe UI" w:cs="Segoe UI"/>
          </w:rPr>
          <w:t>2. "HaaS," "PaaS," and "SaaS"</w:t>
        </w:r>
      </w:hyperlink>
    </w:p>
    <w:p w14:paraId="3E7EEC36"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29" w:anchor="what-is-database" w:history="1">
        <w:r w:rsidR="00FE140C">
          <w:rPr>
            <w:rStyle w:val="Hyperlink"/>
            <w:rFonts w:ascii="Segoe UI" w:hAnsi="Segoe UI" w:cs="Segoe UI"/>
          </w:rPr>
          <w:t>3. What is Database</w:t>
        </w:r>
      </w:hyperlink>
    </w:p>
    <w:p w14:paraId="2638B5DA"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30" w:anchor="database-vs-spreadsheet" w:history="1">
        <w:r w:rsidR="00FE140C">
          <w:rPr>
            <w:rStyle w:val="Hyperlink"/>
            <w:rFonts w:ascii="Segoe UI" w:hAnsi="Segoe UI" w:cs="Segoe UI"/>
          </w:rPr>
          <w:t>4. Database V/s Spreadsheet</w:t>
        </w:r>
      </w:hyperlink>
    </w:p>
    <w:p w14:paraId="68A524B0"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31" w:anchor="ansi" w:history="1">
        <w:r w:rsidR="00FE140C">
          <w:rPr>
            <w:rStyle w:val="Hyperlink"/>
            <w:rFonts w:ascii="Segoe UI" w:hAnsi="Segoe UI" w:cs="Segoe UI"/>
          </w:rPr>
          <w:t>5. ANSI</w:t>
        </w:r>
      </w:hyperlink>
    </w:p>
    <w:p w14:paraId="227D727E"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32" w:anchor="data-types" w:history="1">
        <w:r w:rsidR="00FE140C">
          <w:rPr>
            <w:rStyle w:val="Hyperlink"/>
            <w:rFonts w:ascii="Segoe UI" w:hAnsi="Segoe UI" w:cs="Segoe UI"/>
          </w:rPr>
          <w:t>6. Data Types</w:t>
        </w:r>
      </w:hyperlink>
    </w:p>
    <w:p w14:paraId="419E1D98" w14:textId="77777777" w:rsidR="00FE140C" w:rsidRDefault="006770BE" w:rsidP="00FE140C">
      <w:pPr>
        <w:numPr>
          <w:ilvl w:val="1"/>
          <w:numId w:val="20"/>
        </w:numPr>
        <w:shd w:val="clear" w:color="auto" w:fill="FFFFFF"/>
        <w:spacing w:before="100" w:beforeAutospacing="1" w:after="100" w:afterAutospacing="1" w:line="240" w:lineRule="auto"/>
        <w:rPr>
          <w:rFonts w:ascii="Segoe UI" w:hAnsi="Segoe UI" w:cs="Segoe UI"/>
          <w:color w:val="1F2328"/>
        </w:rPr>
      </w:pPr>
      <w:hyperlink r:id="rId33" w:anchor="string" w:history="1">
        <w:r w:rsidR="00FE140C">
          <w:rPr>
            <w:rStyle w:val="Hyperlink"/>
            <w:rFonts w:ascii="Segoe UI" w:hAnsi="Segoe UI" w:cs="Segoe UI"/>
          </w:rPr>
          <w:t>6.1. String</w:t>
        </w:r>
      </w:hyperlink>
    </w:p>
    <w:p w14:paraId="69E2378B"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34" w:anchor="numeric-data" w:history="1">
        <w:r w:rsidR="00FE140C">
          <w:rPr>
            <w:rStyle w:val="Hyperlink"/>
            <w:rFonts w:ascii="Segoe UI" w:hAnsi="Segoe UI" w:cs="Segoe UI"/>
          </w:rPr>
          <w:t>6.2. Numeric Data</w:t>
        </w:r>
      </w:hyperlink>
    </w:p>
    <w:p w14:paraId="2679BBD8"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35" w:anchor="database-and-table-privileges" w:history="1">
        <w:r w:rsidR="00FE140C">
          <w:rPr>
            <w:rStyle w:val="Hyperlink"/>
            <w:rFonts w:ascii="Segoe UI" w:hAnsi="Segoe UI" w:cs="Segoe UI"/>
          </w:rPr>
          <w:t>7. Database and Table Privileges</w:t>
        </w:r>
      </w:hyperlink>
    </w:p>
    <w:p w14:paraId="272819F9" w14:textId="77777777" w:rsidR="00FE140C" w:rsidRDefault="006770BE" w:rsidP="00FE140C">
      <w:pPr>
        <w:numPr>
          <w:ilvl w:val="1"/>
          <w:numId w:val="20"/>
        </w:numPr>
        <w:shd w:val="clear" w:color="auto" w:fill="FFFFFF"/>
        <w:spacing w:before="100" w:beforeAutospacing="1" w:after="100" w:afterAutospacing="1" w:line="240" w:lineRule="auto"/>
        <w:rPr>
          <w:rFonts w:ascii="Segoe UI" w:hAnsi="Segoe UI" w:cs="Segoe UI"/>
          <w:color w:val="1F2328"/>
        </w:rPr>
      </w:pPr>
      <w:hyperlink r:id="rId36" w:anchor="database-level-privileges" w:history="1">
        <w:r w:rsidR="00FE140C">
          <w:rPr>
            <w:rStyle w:val="Hyperlink"/>
            <w:rFonts w:ascii="Segoe UI" w:hAnsi="Segoe UI" w:cs="Segoe UI"/>
          </w:rPr>
          <w:t>7.1. Database-Level Privileges:</w:t>
        </w:r>
      </w:hyperlink>
    </w:p>
    <w:p w14:paraId="48792A64"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37" w:anchor="table-level-privileges" w:history="1">
        <w:r w:rsidR="00FE140C">
          <w:rPr>
            <w:rStyle w:val="Hyperlink"/>
            <w:rFonts w:ascii="Segoe UI" w:hAnsi="Segoe UI" w:cs="Segoe UI"/>
          </w:rPr>
          <w:t>7.2. Table-Level Privileges:</w:t>
        </w:r>
      </w:hyperlink>
    </w:p>
    <w:p w14:paraId="6B5C1C5C" w14:textId="77777777" w:rsidR="00FE140C" w:rsidRDefault="006770BE" w:rsidP="00FE140C">
      <w:pPr>
        <w:numPr>
          <w:ilvl w:val="0"/>
          <w:numId w:val="20"/>
        </w:numPr>
        <w:shd w:val="clear" w:color="auto" w:fill="FFFFFF"/>
        <w:spacing w:before="60" w:after="100" w:afterAutospacing="1" w:line="240" w:lineRule="auto"/>
        <w:rPr>
          <w:rFonts w:ascii="Segoe UI" w:hAnsi="Segoe UI" w:cs="Segoe UI"/>
          <w:color w:val="1F2328"/>
        </w:rPr>
      </w:pPr>
      <w:hyperlink r:id="rId38" w:anchor="sql-queries" w:history="1">
        <w:r w:rsidR="00FE140C">
          <w:rPr>
            <w:rStyle w:val="Hyperlink"/>
            <w:rFonts w:ascii="Segoe UI" w:hAnsi="Segoe UI" w:cs="Segoe UI"/>
          </w:rPr>
          <w:t>8. SQL Queries</w:t>
        </w:r>
      </w:hyperlink>
    </w:p>
    <w:p w14:paraId="47B8F40D" w14:textId="77777777" w:rsidR="00FE140C" w:rsidRDefault="006770BE" w:rsidP="00FE140C">
      <w:pPr>
        <w:numPr>
          <w:ilvl w:val="1"/>
          <w:numId w:val="20"/>
        </w:numPr>
        <w:shd w:val="clear" w:color="auto" w:fill="FFFFFF"/>
        <w:spacing w:before="100" w:beforeAutospacing="1" w:after="100" w:afterAutospacing="1" w:line="240" w:lineRule="auto"/>
        <w:rPr>
          <w:rFonts w:ascii="Segoe UI" w:hAnsi="Segoe UI" w:cs="Segoe UI"/>
          <w:color w:val="1F2328"/>
        </w:rPr>
      </w:pPr>
      <w:hyperlink r:id="rId39" w:anchor="create-table" w:history="1">
        <w:r w:rsidR="00FE140C">
          <w:rPr>
            <w:rStyle w:val="Hyperlink"/>
            <w:rFonts w:ascii="Segoe UI" w:hAnsi="Segoe UI" w:cs="Segoe UI"/>
          </w:rPr>
          <w:t>8.1. CREATE TABLE</w:t>
        </w:r>
      </w:hyperlink>
    </w:p>
    <w:p w14:paraId="1D776FAA"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0" w:anchor="drop-table" w:history="1">
        <w:r w:rsidR="00FE140C">
          <w:rPr>
            <w:rStyle w:val="Hyperlink"/>
            <w:rFonts w:ascii="Segoe UI" w:hAnsi="Segoe UI" w:cs="Segoe UI"/>
          </w:rPr>
          <w:t>8.2. DROP TABLE</w:t>
        </w:r>
      </w:hyperlink>
    </w:p>
    <w:p w14:paraId="0A03978A"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1" w:anchor="truncate-table" w:history="1">
        <w:r w:rsidR="00FE140C">
          <w:rPr>
            <w:rStyle w:val="Hyperlink"/>
            <w:rFonts w:ascii="Segoe UI" w:hAnsi="Segoe UI" w:cs="Segoe UI"/>
          </w:rPr>
          <w:t>8.3. TRUNCATE TABLE</w:t>
        </w:r>
      </w:hyperlink>
    </w:p>
    <w:p w14:paraId="46D94740"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2" w:anchor="insert-sample-records-into-the-students-table" w:history="1">
        <w:r w:rsidR="00FE140C">
          <w:rPr>
            <w:rStyle w:val="Hyperlink"/>
            <w:rFonts w:ascii="Segoe UI" w:hAnsi="Segoe UI" w:cs="Segoe UI"/>
          </w:rPr>
          <w:t>8.4. INSERT SAMPLE RECORDS INTO THE STUDENTS TABLE</w:t>
        </w:r>
      </w:hyperlink>
    </w:p>
    <w:p w14:paraId="188F2BFB"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3" w:anchor="update-column-in-student-table" w:history="1">
        <w:r w:rsidR="00FE140C">
          <w:rPr>
            <w:rStyle w:val="Hyperlink"/>
            <w:rFonts w:ascii="Segoe UI" w:hAnsi="Segoe UI" w:cs="Segoe UI"/>
          </w:rPr>
          <w:t>8.5. UPDATE COLUMN IN STUDENT TABLE</w:t>
        </w:r>
      </w:hyperlink>
    </w:p>
    <w:p w14:paraId="47970BD5"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4" w:anchor="delete-a-record-from-student-table" w:history="1">
        <w:r w:rsidR="00FE140C">
          <w:rPr>
            <w:rStyle w:val="Hyperlink"/>
            <w:rFonts w:ascii="Segoe UI" w:hAnsi="Segoe UI" w:cs="Segoe UI"/>
          </w:rPr>
          <w:t>8.6. DELETE A RECORD FROM STUDENT TABLE</w:t>
        </w:r>
      </w:hyperlink>
    </w:p>
    <w:p w14:paraId="08ADC772"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5" w:anchor="alter-column-name-from-student-table" w:history="1">
        <w:r w:rsidR="00FE140C">
          <w:rPr>
            <w:rStyle w:val="Hyperlink"/>
            <w:rFonts w:ascii="Segoe UI" w:hAnsi="Segoe UI" w:cs="Segoe UI"/>
          </w:rPr>
          <w:t>8.7. ALTER COLUMN NAME FROM STUDENT TABLE</w:t>
        </w:r>
      </w:hyperlink>
    </w:p>
    <w:p w14:paraId="0DC90475"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6" w:anchor="order-by" w:history="1">
        <w:r w:rsidR="00FE140C">
          <w:rPr>
            <w:rStyle w:val="Hyperlink"/>
            <w:rFonts w:ascii="Segoe UI" w:hAnsi="Segoe UI" w:cs="Segoe UI"/>
          </w:rPr>
          <w:t>8.8. ORDER BY</w:t>
        </w:r>
      </w:hyperlink>
    </w:p>
    <w:p w14:paraId="73BCBE23"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7" w:anchor="group-by" w:history="1">
        <w:r w:rsidR="00FE140C">
          <w:rPr>
            <w:rStyle w:val="Hyperlink"/>
            <w:rFonts w:ascii="Segoe UI" w:hAnsi="Segoe UI" w:cs="Segoe UI"/>
          </w:rPr>
          <w:t>8.9. GROUP BY</w:t>
        </w:r>
      </w:hyperlink>
    </w:p>
    <w:p w14:paraId="2AD7496A"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8" w:anchor="group-by-and-having" w:history="1">
        <w:r w:rsidR="00FE140C">
          <w:rPr>
            <w:rStyle w:val="Hyperlink"/>
            <w:rFonts w:ascii="Segoe UI" w:hAnsi="Segoe UI" w:cs="Segoe UI"/>
          </w:rPr>
          <w:t>8.10. GROUP BY AND HAVING</w:t>
        </w:r>
      </w:hyperlink>
    </w:p>
    <w:p w14:paraId="2028355C"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49" w:anchor="unique-key" w:history="1">
        <w:r w:rsidR="00FE140C">
          <w:rPr>
            <w:rStyle w:val="Hyperlink"/>
            <w:rFonts w:ascii="Segoe UI" w:hAnsi="Segoe UI" w:cs="Segoe UI"/>
          </w:rPr>
          <w:t>8.11. UNIQUE KEY</w:t>
        </w:r>
      </w:hyperlink>
    </w:p>
    <w:p w14:paraId="4193D9B2"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0" w:anchor="foreign-key-constraint" w:history="1">
        <w:r w:rsidR="00FE140C">
          <w:rPr>
            <w:rStyle w:val="Hyperlink"/>
            <w:rFonts w:ascii="Segoe UI" w:hAnsi="Segoe UI" w:cs="Segoe UI"/>
          </w:rPr>
          <w:t>8.12. FOREIGN KEY CONSTRAINT</w:t>
        </w:r>
      </w:hyperlink>
    </w:p>
    <w:p w14:paraId="6013623F"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1" w:anchor="distinct" w:history="1">
        <w:r w:rsidR="00FE140C">
          <w:rPr>
            <w:rStyle w:val="Hyperlink"/>
            <w:rFonts w:ascii="Segoe UI" w:hAnsi="Segoe UI" w:cs="Segoe UI"/>
          </w:rPr>
          <w:t>8.13. DISTINCT</w:t>
        </w:r>
      </w:hyperlink>
    </w:p>
    <w:p w14:paraId="62ACE9E5"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2" w:anchor="last_insert_id" w:history="1">
        <w:r w:rsidR="00FE140C">
          <w:rPr>
            <w:rStyle w:val="Hyperlink"/>
            <w:rFonts w:ascii="Segoe UI" w:hAnsi="Segoe UI" w:cs="Segoe UI"/>
          </w:rPr>
          <w:t>8.14. LAST_INSERT_ID()</w:t>
        </w:r>
      </w:hyperlink>
    </w:p>
    <w:p w14:paraId="1E95DC52"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3" w:anchor="self-join" w:history="1">
        <w:r w:rsidR="00FE140C">
          <w:rPr>
            <w:rStyle w:val="Hyperlink"/>
            <w:rFonts w:ascii="Segoe UI" w:hAnsi="Segoe UI" w:cs="Segoe UI"/>
          </w:rPr>
          <w:t>8.15. SELF JOIN</w:t>
        </w:r>
      </w:hyperlink>
    </w:p>
    <w:p w14:paraId="7631FF5E"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4" w:anchor="inner-join" w:history="1">
        <w:r w:rsidR="00FE140C">
          <w:rPr>
            <w:rStyle w:val="Hyperlink"/>
            <w:rFonts w:ascii="Segoe UI" w:hAnsi="Segoe UI" w:cs="Segoe UI"/>
          </w:rPr>
          <w:t>8.16. INNER JOIN</w:t>
        </w:r>
      </w:hyperlink>
    </w:p>
    <w:p w14:paraId="771EA139"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5" w:anchor="left-join" w:history="1">
        <w:r w:rsidR="00FE140C">
          <w:rPr>
            <w:rStyle w:val="Hyperlink"/>
            <w:rFonts w:ascii="Segoe UI" w:hAnsi="Segoe UI" w:cs="Segoe UI"/>
          </w:rPr>
          <w:t>8.17. LEFT JOIN</w:t>
        </w:r>
      </w:hyperlink>
    </w:p>
    <w:p w14:paraId="6D1BED15"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6" w:anchor="right-join" w:history="1">
        <w:r w:rsidR="00FE140C">
          <w:rPr>
            <w:rStyle w:val="Hyperlink"/>
            <w:rFonts w:ascii="Segoe UI" w:hAnsi="Segoe UI" w:cs="Segoe UI"/>
          </w:rPr>
          <w:t>8.18. RIGHT JOIN</w:t>
        </w:r>
      </w:hyperlink>
    </w:p>
    <w:p w14:paraId="636335B0"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7" w:anchor="full-join" w:history="1">
        <w:r w:rsidR="00FE140C">
          <w:rPr>
            <w:rStyle w:val="Hyperlink"/>
            <w:rFonts w:ascii="Segoe UI" w:hAnsi="Segoe UI" w:cs="Segoe UI"/>
          </w:rPr>
          <w:t>8.19. FULL JOIN</w:t>
        </w:r>
      </w:hyperlink>
    </w:p>
    <w:p w14:paraId="700F92E7"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8" w:anchor="rollback" w:history="1">
        <w:r w:rsidR="00FE140C">
          <w:rPr>
            <w:rStyle w:val="Hyperlink"/>
            <w:rFonts w:ascii="Segoe UI" w:hAnsi="Segoe UI" w:cs="Segoe UI"/>
          </w:rPr>
          <w:t>8.20. ROLLBACK</w:t>
        </w:r>
      </w:hyperlink>
    </w:p>
    <w:p w14:paraId="20838C53"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59" w:anchor="savepoint" w:history="1">
        <w:r w:rsidR="00FE140C">
          <w:rPr>
            <w:rStyle w:val="Hyperlink"/>
            <w:rFonts w:ascii="Segoe UI" w:hAnsi="Segoe UI" w:cs="Segoe UI"/>
          </w:rPr>
          <w:t>8.21. SAVEPOINT</w:t>
        </w:r>
      </w:hyperlink>
    </w:p>
    <w:p w14:paraId="71AB0EE9"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60" w:anchor="blob" w:history="1">
        <w:r w:rsidR="00FE140C">
          <w:rPr>
            <w:rStyle w:val="Hyperlink"/>
            <w:rFonts w:ascii="Segoe UI" w:hAnsi="Segoe UI" w:cs="Segoe UI"/>
          </w:rPr>
          <w:t>8.22. BLOB</w:t>
        </w:r>
      </w:hyperlink>
    </w:p>
    <w:p w14:paraId="4A67FAC7"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61" w:anchor="how-to-create-user" w:history="1">
        <w:r w:rsidR="00FE140C">
          <w:rPr>
            <w:rStyle w:val="Hyperlink"/>
            <w:rFonts w:ascii="Segoe UI" w:hAnsi="Segoe UI" w:cs="Segoe UI"/>
          </w:rPr>
          <w:t>8.23. How to Create User.</w:t>
        </w:r>
      </w:hyperlink>
    </w:p>
    <w:p w14:paraId="120C8122" w14:textId="77777777" w:rsidR="00FE140C" w:rsidRDefault="006770BE" w:rsidP="00FE140C">
      <w:pPr>
        <w:numPr>
          <w:ilvl w:val="1"/>
          <w:numId w:val="20"/>
        </w:numPr>
        <w:shd w:val="clear" w:color="auto" w:fill="FFFFFF"/>
        <w:spacing w:before="60" w:after="100" w:afterAutospacing="1" w:line="240" w:lineRule="auto"/>
        <w:rPr>
          <w:rFonts w:ascii="Segoe UI" w:hAnsi="Segoe UI" w:cs="Segoe UI"/>
          <w:color w:val="1F2328"/>
        </w:rPr>
      </w:pPr>
      <w:hyperlink r:id="rId62" w:anchor="how-to-connect-to-db" w:history="1">
        <w:r w:rsidR="00FE140C">
          <w:rPr>
            <w:rStyle w:val="Hyperlink"/>
            <w:rFonts w:ascii="Segoe UI" w:hAnsi="Segoe UI" w:cs="Segoe UI"/>
          </w:rPr>
          <w:t>8.24. How to connect to DB</w:t>
        </w:r>
      </w:hyperlink>
    </w:p>
    <w:p w14:paraId="04C2AADB"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1. What is ACID</w:t>
      </w:r>
    </w:p>
    <w:p w14:paraId="3B213B32"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Let’s use a simple example to explain ACID in the context of MySQL:</w:t>
      </w:r>
    </w:p>
    <w:p w14:paraId="04E8CA61" w14:textId="77777777" w:rsidR="00FE140C" w:rsidRDefault="00FE140C" w:rsidP="00FE140C">
      <w:pPr>
        <w:pStyle w:val="NormalWeb"/>
        <w:numPr>
          <w:ilvl w:val="0"/>
          <w:numId w:val="2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Atomicity</w:t>
      </w:r>
      <w:r>
        <w:rPr>
          <w:rFonts w:ascii="Segoe UI" w:hAnsi="Segoe UI" w:cs="Segoe UI"/>
          <w:color w:val="1F2328"/>
        </w:rPr>
        <w:t>: Imagine you’re transferring money from one bank account to another using MySQL. Atomicity ensures that either the entire transaction of transferring money happens successfully or none of it happens at all. So, if you’re transferring $100 from Account A to Account B, MySQL ensures that either $100 is deducted from Account A and added to Account B completely, or nothing happens if there’s an error. It’s like all or nothing, no in-between state.</w:t>
      </w:r>
    </w:p>
    <w:p w14:paraId="71A89D36" w14:textId="77777777" w:rsidR="00FE140C" w:rsidRDefault="00FE140C" w:rsidP="00FE140C">
      <w:pPr>
        <w:pStyle w:val="NormalWeb"/>
        <w:numPr>
          <w:ilvl w:val="0"/>
          <w:numId w:val="2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Consistency</w:t>
      </w:r>
      <w:r>
        <w:rPr>
          <w:rFonts w:ascii="Segoe UI" w:hAnsi="Segoe UI" w:cs="Segoe UI"/>
          <w:color w:val="1F2328"/>
        </w:rPr>
        <w:t>: Now, let’s say you have a rule that no account balance should go below $0. Consistency ensures that this rule is always maintained, even during a transaction. So, if you’re transferring $100 from Account A to Account B, MySQL ensures that after the transfer, both accounts still follow this rule. None of the accounts will end up with a negative balance.</w:t>
      </w:r>
    </w:p>
    <w:p w14:paraId="6CA426BD" w14:textId="77777777" w:rsidR="00FE140C" w:rsidRDefault="00FE140C" w:rsidP="00FE140C">
      <w:pPr>
        <w:pStyle w:val="NormalWeb"/>
        <w:numPr>
          <w:ilvl w:val="0"/>
          <w:numId w:val="2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Isolation</w:t>
      </w:r>
      <w:r>
        <w:rPr>
          <w:rFonts w:ascii="Segoe UI" w:hAnsi="Segoe UI" w:cs="Segoe UI"/>
          <w:color w:val="1F2328"/>
        </w:rPr>
        <w:t>: Imagine you and your friend are both transferring money from different accounts at the same time. Isolation ensures that your transaction doesn’t interfere with your friend’s transaction, and vice versa. So, even if you both are transferring money simultaneously, MySQL ensures that each transaction is processed independently without affecting the other.</w:t>
      </w:r>
    </w:p>
    <w:p w14:paraId="706EFFE4" w14:textId="77777777" w:rsidR="00FE140C" w:rsidRDefault="00FE140C" w:rsidP="00FE140C">
      <w:pPr>
        <w:pStyle w:val="NormalWeb"/>
        <w:numPr>
          <w:ilvl w:val="0"/>
          <w:numId w:val="2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Durability</w:t>
      </w:r>
      <w:r>
        <w:rPr>
          <w:rFonts w:ascii="Segoe UI" w:hAnsi="Segoe UI" w:cs="Segoe UI"/>
          <w:color w:val="1F2328"/>
        </w:rPr>
        <w:t>: Lastly, durability ensures that once a transaction is completed and confirmed, it stays that way even if there’s a system crash or power outage. So, if your money transfer transaction is successful, MySQL makes sure that the changes made (like the deduction from Account A and addition to Account B) are permanent and not lost due to any unforeseen circumstances.</w:t>
      </w:r>
    </w:p>
    <w:p w14:paraId="6D5BC8EF"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essence, ACID ensures that your transactions in MySQL are reliable, secure, and consistent, even in challenging situations.</w:t>
      </w:r>
    </w:p>
    <w:p w14:paraId="75386372"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2. "HaaS," "PaaS," and "SaaS"</w:t>
      </w:r>
    </w:p>
    <w:p w14:paraId="0F4BF88A"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the realm of cloud computing, "HaaS," "PaaS," and "SaaS" are three different models that represent various levels of service and responsibility for users. Let’s break them down:</w:t>
      </w:r>
    </w:p>
    <w:p w14:paraId="708A7DCD" w14:textId="77777777" w:rsidR="00FE140C" w:rsidRDefault="00FE140C" w:rsidP="00FE140C">
      <w:pPr>
        <w:pStyle w:val="NormalWeb"/>
        <w:numPr>
          <w:ilvl w:val="0"/>
          <w:numId w:val="2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HaaS (Hardware as a Service)</w:t>
      </w:r>
      <w:r>
        <w:rPr>
          <w:rFonts w:ascii="Segoe UI" w:hAnsi="Segoe UI" w:cs="Segoe UI"/>
          <w:color w:val="1F2328"/>
        </w:rPr>
        <w:t xml:space="preserve">: In this model, the cloud provider offers physical hardware infrastructure, such as servers, storage, and networking equipment, to users on a subscription basis. Users typically rent these </w:t>
      </w:r>
      <w:r>
        <w:rPr>
          <w:rFonts w:ascii="Segoe UI" w:hAnsi="Segoe UI" w:cs="Segoe UI"/>
          <w:color w:val="1F2328"/>
        </w:rPr>
        <w:lastRenderedPageBreak/>
        <w:t>resources rather than owning them outright. HaaS allows businesses to avoid the upfront costs and maintenance associated with purchasing and managing physical hardware. Instead, they can scale resources up or down based on their needs, paying only for what they use. Examples of HaaS providers include Amazon Web Services (AWS), Microsoft Azure, and Google Cloud Platform (GCP).</w:t>
      </w:r>
    </w:p>
    <w:p w14:paraId="0C09201B" w14:textId="77777777" w:rsidR="00FE140C" w:rsidRDefault="00FE140C" w:rsidP="00FE140C">
      <w:pPr>
        <w:pStyle w:val="NormalWeb"/>
        <w:numPr>
          <w:ilvl w:val="0"/>
          <w:numId w:val="2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PaaS (Platform as a Service)</w:t>
      </w:r>
      <w:r>
        <w:rPr>
          <w:rFonts w:ascii="Segoe UI" w:hAnsi="Segoe UI" w:cs="Segoe UI"/>
          <w:color w:val="1F2328"/>
        </w:rPr>
        <w:t>: PaaS provides a platform allowing customers to develop, run, and manage applications without the complexity of building and maintaining the underlying infrastructure. The cloud provider manages the infrastructure, including servers, storage, and networking, while users focus on developing and deploying their applications. PaaS offerings often include development tools, databases, middleware, and runtime environments. This model enables faster application development, scalability, and flexibility for developers. Examples of PaaS providers include Heroku, Microsoft Azure App Service, and Google App Engine.</w:t>
      </w:r>
    </w:p>
    <w:p w14:paraId="55215E62" w14:textId="77777777" w:rsidR="00FE140C" w:rsidRDefault="00FE140C" w:rsidP="00FE140C">
      <w:pPr>
        <w:pStyle w:val="NormalWeb"/>
        <w:numPr>
          <w:ilvl w:val="0"/>
          <w:numId w:val="2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SaaS (Software as a Service)</w:t>
      </w:r>
      <w:r>
        <w:rPr>
          <w:rFonts w:ascii="Segoe UI" w:hAnsi="Segoe UI" w:cs="Segoe UI"/>
          <w:color w:val="1F2328"/>
        </w:rPr>
        <w:t>: SaaS delivers software applications over the internet on a subscription basis, eliminating the need for users to install, maintain, and update the software locally on their devices. Users access the software through a web browser or an API, and the cloud provider hosts and manages everything, including infrastructure, software, and data. SaaS applications cover a wide range of functions, including email, customer relationship management (CRM), productivity tools, and enterprise resource planning (ERP). Examples of SaaS offerings include Google Workspace (formerly G Suite), Microsoft Office 365, Salesforce, and Dropbox.</w:t>
      </w:r>
    </w:p>
    <w:p w14:paraId="7C2EC6B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three models—HaaS, PaaS, and SaaS—offer varying levels of abstraction and management responsibilities, allowing organizations to choose the level of control and flexibility that best suits their needs and resources.</w:t>
      </w:r>
    </w:p>
    <w:p w14:paraId="298B4B81"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3. What is Database</w:t>
      </w:r>
    </w:p>
    <w:p w14:paraId="5FDC5DAB"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In simple terms, a </w:t>
      </w:r>
      <w:r>
        <w:rPr>
          <w:rStyle w:val="Strong"/>
          <w:rFonts w:ascii="Segoe UI" w:hAnsi="Segoe UI" w:cs="Segoe UI"/>
          <w:color w:val="1F2328"/>
        </w:rPr>
        <w:t>database</w:t>
      </w:r>
      <w:r>
        <w:rPr>
          <w:rFonts w:ascii="Segoe UI" w:hAnsi="Segoe UI" w:cs="Segoe UI"/>
          <w:color w:val="1F2328"/>
        </w:rPr>
        <w:t> is like a well-organized digital filing cabinet where we store and manage information. Here are the key points:</w:t>
      </w:r>
    </w:p>
    <w:p w14:paraId="24023FBD" w14:textId="77777777" w:rsidR="00FE140C" w:rsidRDefault="00FE140C" w:rsidP="00FE140C">
      <w:pPr>
        <w:pStyle w:val="NormalWeb"/>
        <w:numPr>
          <w:ilvl w:val="0"/>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What is Data?</w:t>
      </w:r>
    </w:p>
    <w:p w14:paraId="05540E9B"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Data</w:t>
      </w:r>
      <w:r>
        <w:rPr>
          <w:rFonts w:ascii="Segoe UI" w:hAnsi="Segoe UI" w:cs="Segoe UI"/>
          <w:color w:val="1F2328"/>
        </w:rPr>
        <w:t> refers to raw and unprocessed information. For example, names, class, marks, etc.</w:t>
      </w:r>
    </w:p>
    <w:p w14:paraId="04C0F4BA"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In computer language, data is any piece of information that can be translated into a form for efficient movement and processing.</w:t>
      </w:r>
    </w:p>
    <w:p w14:paraId="797941AF" w14:textId="77777777" w:rsidR="00FE140C" w:rsidRDefault="00FE140C" w:rsidP="00FE140C">
      <w:pPr>
        <w:pStyle w:val="NormalWeb"/>
        <w:numPr>
          <w:ilvl w:val="0"/>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What is a Database?</w:t>
      </w:r>
    </w:p>
    <w:p w14:paraId="3BD9C6AB"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A </w:t>
      </w:r>
      <w:r>
        <w:rPr>
          <w:rStyle w:val="Strong"/>
          <w:rFonts w:ascii="Segoe UI" w:hAnsi="Segoe UI" w:cs="Segoe UI"/>
          <w:color w:val="1F2328"/>
        </w:rPr>
        <w:t>database</w:t>
      </w:r>
      <w:r>
        <w:rPr>
          <w:rFonts w:ascii="Segoe UI" w:hAnsi="Segoe UI" w:cs="Segoe UI"/>
          <w:color w:val="1F2328"/>
        </w:rPr>
        <w:t> is a structured collection of data that can be accessed or stored in a computer system.</w:t>
      </w:r>
    </w:p>
    <w:p w14:paraId="2CA75DC5"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It’s like a digital warehouse where we keep related information organized.</w:t>
      </w:r>
    </w:p>
    <w:p w14:paraId="2BC52BA1"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Databases are managed using a </w:t>
      </w:r>
      <w:r>
        <w:rPr>
          <w:rStyle w:val="Strong"/>
          <w:rFonts w:ascii="Segoe UI" w:hAnsi="Segoe UI" w:cs="Segoe UI"/>
          <w:color w:val="1F2328"/>
        </w:rPr>
        <w:t>Database Management System (DBMS)</w:t>
      </w:r>
      <w:r>
        <w:rPr>
          <w:rFonts w:ascii="Segoe UI" w:hAnsi="Segoe UI" w:cs="Segoe UI"/>
          <w:color w:val="1F2328"/>
        </w:rPr>
        <w:t>, which is software designed to handle data efficiently.</w:t>
      </w:r>
    </w:p>
    <w:p w14:paraId="462789E4"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Think of it as a way to store a large amount of data in one place and easily retrieve specific pieces of information.</w:t>
      </w:r>
    </w:p>
    <w:p w14:paraId="75E1D7D3" w14:textId="77777777" w:rsidR="00FE140C" w:rsidRDefault="00FE140C" w:rsidP="00FE140C">
      <w:pPr>
        <w:pStyle w:val="NormalWeb"/>
        <w:numPr>
          <w:ilvl w:val="0"/>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How Does It Work?</w:t>
      </w:r>
    </w:p>
    <w:p w14:paraId="7421BE59"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In a database, data is organized into </w:t>
      </w:r>
      <w:r>
        <w:rPr>
          <w:rStyle w:val="Strong"/>
          <w:rFonts w:ascii="Segoe UI" w:hAnsi="Segoe UI" w:cs="Segoe UI"/>
          <w:color w:val="1F2328"/>
        </w:rPr>
        <w:t>tables</w:t>
      </w:r>
      <w:r>
        <w:rPr>
          <w:rFonts w:ascii="Segoe UI" w:hAnsi="Segoe UI" w:cs="Segoe UI"/>
          <w:color w:val="1F2328"/>
        </w:rPr>
        <w:t> consisting of rows and columns.</w:t>
      </w:r>
    </w:p>
    <w:p w14:paraId="4D90508C"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Each row represents a specific record (like a student’s details or a product), and each column represents a specific attribute (like name, age, or price).</w:t>
      </w:r>
    </w:p>
    <w:p w14:paraId="346EDA36"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Databases are indexed, allowing for easy updates, expansions, and deletions of data.</w:t>
      </w:r>
    </w:p>
    <w:p w14:paraId="1BB60ACF" w14:textId="77777777" w:rsidR="00FE140C" w:rsidRDefault="00FE140C" w:rsidP="00FE140C">
      <w:pPr>
        <w:pStyle w:val="NormalWeb"/>
        <w:numPr>
          <w:ilvl w:val="0"/>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Types of Databases:</w:t>
      </w:r>
    </w:p>
    <w:p w14:paraId="31C95BBA"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Relational Database</w:t>
      </w:r>
      <w:r>
        <w:rPr>
          <w:rFonts w:ascii="Segoe UI" w:hAnsi="Segoe UI" w:cs="Segoe UI"/>
          <w:color w:val="1F2328"/>
        </w:rPr>
        <w:t>: Made up of tables with data fitting predefined categories.</w:t>
      </w:r>
    </w:p>
    <w:p w14:paraId="14D0AEB6"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Distributed Database</w:t>
      </w:r>
      <w:r>
        <w:rPr>
          <w:rFonts w:ascii="Segoe UI" w:hAnsi="Segoe UI" w:cs="Segoe UI"/>
          <w:color w:val="1F2328"/>
        </w:rPr>
        <w:t>: Portions stored in multiple locations, with processing dispersed across a network.</w:t>
      </w:r>
    </w:p>
    <w:p w14:paraId="24CB422D" w14:textId="77777777" w:rsidR="00FE140C" w:rsidRDefault="00FE140C" w:rsidP="00FE140C">
      <w:pPr>
        <w:pStyle w:val="NormalWeb"/>
        <w:numPr>
          <w:ilvl w:val="1"/>
          <w:numId w:val="2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Cloud Database</w:t>
      </w:r>
      <w:r>
        <w:rPr>
          <w:rFonts w:ascii="Segoe UI" w:hAnsi="Segoe UI" w:cs="Segoe UI"/>
          <w:color w:val="1F2328"/>
        </w:rPr>
        <w:t>: Runs on cloud computing platforms, providing access to data transparently.</w:t>
      </w:r>
    </w:p>
    <w:p w14:paraId="24B68BD2"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summary, a database is where we keep our digital treasures organized, making it easier to manage information, analyze facts, and make informed decisions!</w:t>
      </w:r>
    </w:p>
    <w:p w14:paraId="0A1EB81B"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4. Database V/s Spreadsheet</w:t>
      </w:r>
    </w:p>
    <w:p w14:paraId="57899BDB"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How is database different compared to spreadsheet</w:t>
      </w:r>
    </w:p>
    <w:p w14:paraId="552CF54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Let’s explore the key differences between a </w:t>
      </w:r>
      <w:r>
        <w:rPr>
          <w:rStyle w:val="Strong"/>
          <w:rFonts w:ascii="Segoe UI" w:hAnsi="Segoe UI" w:cs="Segoe UI"/>
          <w:color w:val="1F2328"/>
        </w:rPr>
        <w:t>database</w:t>
      </w:r>
      <w:r>
        <w:rPr>
          <w:rFonts w:ascii="Segoe UI" w:hAnsi="Segoe UI" w:cs="Segoe UI"/>
          <w:color w:val="1F2328"/>
        </w:rPr>
        <w:t> and a </w:t>
      </w:r>
      <w:r>
        <w:rPr>
          <w:rStyle w:val="Strong"/>
          <w:rFonts w:ascii="Segoe UI" w:hAnsi="Segoe UI" w:cs="Segoe UI"/>
          <w:color w:val="1F2328"/>
        </w:rPr>
        <w:t>spreadsheet</w:t>
      </w:r>
      <w:r>
        <w:rPr>
          <w:rFonts w:ascii="Segoe UI" w:hAnsi="Segoe UI" w:cs="Segoe UI"/>
          <w:color w:val="1F2328"/>
        </w:rPr>
        <w:t>:</w:t>
      </w:r>
    </w:p>
    <w:p w14:paraId="38CB7585" w14:textId="77777777" w:rsidR="00FE140C" w:rsidRDefault="00FE140C" w:rsidP="00FE140C">
      <w:pPr>
        <w:pStyle w:val="NormalWeb"/>
        <w:numPr>
          <w:ilvl w:val="0"/>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What is a Spreadsheet?</w:t>
      </w:r>
    </w:p>
    <w:p w14:paraId="70685464"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A spreadsheet is like an electronic ledger—a digital version of paper accounting worksheets.</w:t>
      </w:r>
    </w:p>
    <w:p w14:paraId="6D7A81CD"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It was created to store accounting information in tabular form digitally.</w:t>
      </w:r>
    </w:p>
    <w:p w14:paraId="0FD290E2"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Spreadsheets allow you to create tables, perform calculations using formulas, and manage data about one subject area.</w:t>
      </w:r>
    </w:p>
    <w:p w14:paraId="1C0CE7E0"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Examples include Microsoft Excel and Google Sheets.</w:t>
      </w:r>
    </w:p>
    <w:p w14:paraId="36283193" w14:textId="77777777" w:rsidR="00FE140C" w:rsidRDefault="00FE140C" w:rsidP="00FE140C">
      <w:pPr>
        <w:pStyle w:val="NormalWeb"/>
        <w:numPr>
          <w:ilvl w:val="0"/>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What is a Database?</w:t>
      </w:r>
    </w:p>
    <w:p w14:paraId="3F02ACE5"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 database is significantly more complex than a spreadsheet.</w:t>
      </w:r>
    </w:p>
    <w:p w14:paraId="64AF9485"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It’s a collection of data organized and managed using </w:t>
      </w:r>
      <w:r>
        <w:rPr>
          <w:rStyle w:val="Strong"/>
          <w:rFonts w:ascii="Segoe UI" w:hAnsi="Segoe UI" w:cs="Segoe UI"/>
          <w:color w:val="1F2328"/>
        </w:rPr>
        <w:t>Structured Query Language (SQL)</w:t>
      </w:r>
      <w:r>
        <w:rPr>
          <w:rFonts w:ascii="Segoe UI" w:hAnsi="Segoe UI" w:cs="Segoe UI"/>
          <w:color w:val="1F2328"/>
        </w:rPr>
        <w:t>.</w:t>
      </w:r>
    </w:p>
    <w:p w14:paraId="3EE1AF86"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Databases are typically formatted in rows and columns, similar to spreadsheets, but their capabilities extend far beyond.</w:t>
      </w:r>
    </w:p>
    <w:p w14:paraId="73176F29"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Unlike spreadsheets, databases can vary greatly in size—from small files on your desktop to massive cloud clusters.</w:t>
      </w:r>
    </w:p>
    <w:p w14:paraId="65105CAC" w14:textId="77777777" w:rsidR="00FE140C" w:rsidRDefault="00FE140C" w:rsidP="00FE140C">
      <w:pPr>
        <w:pStyle w:val="NormalWeb"/>
        <w:numPr>
          <w:ilvl w:val="0"/>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Key Differences:</w:t>
      </w:r>
    </w:p>
    <w:p w14:paraId="3FC0182A"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Data Structure</w:t>
      </w:r>
      <w:r>
        <w:rPr>
          <w:rFonts w:ascii="Segoe UI" w:hAnsi="Segoe UI" w:cs="Segoe UI"/>
          <w:color w:val="1F2328"/>
        </w:rPr>
        <w:t>:</w:t>
      </w:r>
    </w:p>
    <w:p w14:paraId="476BC964"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Spreadsheets store a single table of data, while databases break data into multiple tables linked using special keys.</w:t>
      </w:r>
    </w:p>
    <w:p w14:paraId="0D19DBC5"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Functionality</w:t>
      </w:r>
      <w:r>
        <w:rPr>
          <w:rFonts w:ascii="Segoe UI" w:hAnsi="Segoe UI" w:cs="Segoe UI"/>
          <w:color w:val="1F2328"/>
        </w:rPr>
        <w:t>:</w:t>
      </w:r>
    </w:p>
    <w:p w14:paraId="3410D142"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Spreadsheets are great for basic calculations and simple data analysis.</w:t>
      </w:r>
    </w:p>
    <w:p w14:paraId="0438AFC4"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Databases offer more advanced features like querying, indexing, and handling large datasets.</w:t>
      </w:r>
    </w:p>
    <w:p w14:paraId="0DBB9D11"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Scalability</w:t>
      </w:r>
      <w:r>
        <w:rPr>
          <w:rFonts w:ascii="Segoe UI" w:hAnsi="Segoe UI" w:cs="Segoe UI"/>
          <w:color w:val="1F2328"/>
        </w:rPr>
        <w:t>:</w:t>
      </w:r>
    </w:p>
    <w:p w14:paraId="718544C1"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Databases can handle vast amounts of data, whereas spreadsheets are limited by the number of cells they can hold.</w:t>
      </w:r>
    </w:p>
    <w:p w14:paraId="20AB8711" w14:textId="77777777" w:rsidR="00FE140C" w:rsidRDefault="00FE140C" w:rsidP="00FE140C">
      <w:pPr>
        <w:pStyle w:val="NormalWeb"/>
        <w:numPr>
          <w:ilvl w:val="0"/>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Pros and Cons:</w:t>
      </w:r>
    </w:p>
    <w:p w14:paraId="6F6960D4"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Spreadsheets</w:t>
      </w:r>
      <w:r>
        <w:rPr>
          <w:rFonts w:ascii="Segoe UI" w:hAnsi="Segoe UI" w:cs="Segoe UI"/>
          <w:color w:val="1F2328"/>
        </w:rPr>
        <w:t>:</w:t>
      </w:r>
    </w:p>
    <w:p w14:paraId="38B4940F"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Advantages</w:t>
      </w:r>
      <w:r>
        <w:rPr>
          <w:rFonts w:ascii="Segoe UI" w:hAnsi="Segoe UI" w:cs="Segoe UI"/>
          <w:color w:val="1F2328"/>
        </w:rPr>
        <w:t>: Simple to use, suitable for small datasets, and easy calculations.</w:t>
      </w:r>
    </w:p>
    <w:p w14:paraId="02A0E4C9"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lastRenderedPageBreak/>
        <w:t>Disadvantages</w:t>
      </w:r>
      <w:r>
        <w:rPr>
          <w:rFonts w:ascii="Segoe UI" w:hAnsi="Segoe UI" w:cs="Segoe UI"/>
          <w:color w:val="1F2328"/>
        </w:rPr>
        <w:t>: Limited scalability, less robust for complex data.</w:t>
      </w:r>
    </w:p>
    <w:p w14:paraId="7175A49F"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Databases</w:t>
      </w:r>
      <w:r>
        <w:rPr>
          <w:rFonts w:ascii="Segoe UI" w:hAnsi="Segoe UI" w:cs="Segoe UI"/>
          <w:color w:val="1F2328"/>
        </w:rPr>
        <w:t>:</w:t>
      </w:r>
    </w:p>
    <w:p w14:paraId="49394B0B"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Advantages</w:t>
      </w:r>
      <w:r>
        <w:rPr>
          <w:rFonts w:ascii="Segoe UI" w:hAnsi="Segoe UI" w:cs="Segoe UI"/>
          <w:color w:val="1F2328"/>
        </w:rPr>
        <w:t>: Powerful, scalable, efficient for large datasets, and better for data integrity.</w:t>
      </w:r>
    </w:p>
    <w:p w14:paraId="3600C953" w14:textId="77777777" w:rsidR="00FE140C" w:rsidRDefault="00FE140C" w:rsidP="00FE140C">
      <w:pPr>
        <w:pStyle w:val="NormalWeb"/>
        <w:numPr>
          <w:ilvl w:val="1"/>
          <w:numId w:val="2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Disadvantages</w:t>
      </w:r>
      <w:r>
        <w:rPr>
          <w:rFonts w:ascii="Segoe UI" w:hAnsi="Segoe UI" w:cs="Segoe UI"/>
          <w:color w:val="1F2328"/>
        </w:rPr>
        <w:t>: May require more technical expertise.</w:t>
      </w:r>
    </w:p>
    <w:p w14:paraId="5738574F"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summary, if you need to track numbers or occasionally share lists, a spreadsheet suffices. For more complex data management or multi-purpose use, a database is the better choice!</w:t>
      </w:r>
    </w:p>
    <w:p w14:paraId="277A4998"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5. ANSI</w:t>
      </w:r>
    </w:p>
    <w:p w14:paraId="1966022B"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ANSI SQL (Structured Query Language)</w:t>
      </w:r>
    </w:p>
    <w:p w14:paraId="796DFD11"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ANSI SQL stands for American National Standards Institute Structured Query Language. It’s a standardized language used for managing data in Relational Database Management Systems (RDBMS).</w:t>
      </w:r>
    </w:p>
    <w:p w14:paraId="0B926007"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6. Data Types</w:t>
      </w:r>
    </w:p>
    <w:p w14:paraId="097AA0EC"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6.1. String</w:t>
      </w:r>
    </w:p>
    <w:p w14:paraId="407C2FF0"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Types</w:t>
      </w:r>
      <w:r>
        <w:rPr>
          <w:rFonts w:ascii="Segoe UI" w:hAnsi="Segoe UI" w:cs="Segoe UI"/>
          <w:color w:val="1F2328"/>
        </w:rPr>
        <w:t>: MySQL offers several string data types:</w:t>
      </w:r>
    </w:p>
    <w:p w14:paraId="7747D87C" w14:textId="77777777" w:rsidR="00FE140C" w:rsidRDefault="00FE140C" w:rsidP="00FE140C">
      <w:pPr>
        <w:pStyle w:val="NormalWeb"/>
        <w:numPr>
          <w:ilvl w:val="0"/>
          <w:numId w:val="2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CHAR</w:t>
      </w:r>
      <w:r>
        <w:rPr>
          <w:rFonts w:ascii="Segoe UI" w:hAnsi="Segoe UI" w:cs="Segoe UI"/>
          <w:color w:val="1F2328"/>
        </w:rPr>
        <w:t>: Fixed-length string, up to 255 characters.</w:t>
      </w:r>
    </w:p>
    <w:p w14:paraId="1A490622" w14:textId="77777777" w:rsidR="00FE140C" w:rsidRDefault="00FE140C" w:rsidP="00FE140C">
      <w:pPr>
        <w:pStyle w:val="NormalWeb"/>
        <w:numPr>
          <w:ilvl w:val="0"/>
          <w:numId w:val="2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VARCHAR</w:t>
      </w:r>
      <w:r>
        <w:rPr>
          <w:rFonts w:ascii="Segoe UI" w:hAnsi="Segoe UI" w:cs="Segoe UI"/>
          <w:color w:val="1F2328"/>
        </w:rPr>
        <w:t>: Variable-length string, up to 65,535 characters.</w:t>
      </w:r>
    </w:p>
    <w:p w14:paraId="7E7D0E34" w14:textId="77777777" w:rsidR="00FE140C" w:rsidRDefault="00FE140C" w:rsidP="00FE140C">
      <w:pPr>
        <w:pStyle w:val="NormalWeb"/>
        <w:numPr>
          <w:ilvl w:val="0"/>
          <w:numId w:val="2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TEXT</w:t>
      </w:r>
      <w:r>
        <w:rPr>
          <w:rFonts w:ascii="Segoe UI" w:hAnsi="Segoe UI" w:cs="Segoe UI"/>
          <w:color w:val="1F2328"/>
        </w:rPr>
        <w:t>: Variable-length string with a maximum length of 65,535 characters.</w:t>
      </w:r>
    </w:p>
    <w:p w14:paraId="1E96E883" w14:textId="77777777" w:rsidR="00FE140C" w:rsidRDefault="00FE140C" w:rsidP="00FE140C">
      <w:pPr>
        <w:pStyle w:val="NormalWeb"/>
        <w:numPr>
          <w:ilvl w:val="0"/>
          <w:numId w:val="2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BLOB</w:t>
      </w:r>
      <w:r>
        <w:rPr>
          <w:rFonts w:ascii="Segoe UI" w:hAnsi="Segoe UI" w:cs="Segoe UI"/>
          <w:color w:val="1F2328"/>
        </w:rPr>
        <w:t>: Binary large object for storing large binary data, such as images or documents.</w:t>
      </w:r>
    </w:p>
    <w:p w14:paraId="1E62BAB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Fixed vs. Variable Length</w:t>
      </w:r>
      <w:r>
        <w:rPr>
          <w:rFonts w:ascii="Segoe UI" w:hAnsi="Segoe UI" w:cs="Segoe UI"/>
          <w:color w:val="1F2328"/>
        </w:rPr>
        <w:t>:</w:t>
      </w:r>
    </w:p>
    <w:p w14:paraId="4CA2B3A2"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CHAR</w:t>
      </w:r>
      <w:r>
        <w:rPr>
          <w:rFonts w:ascii="Segoe UI" w:hAnsi="Segoe UI" w:cs="Segoe UI"/>
          <w:color w:val="1F2328"/>
        </w:rPr>
        <w:t>: CHAR stores fixed-length strings. When you define a CHAR column, you specify the maximum length of the string it can hold. If the actual string is shorter than the specified length, it is padded with spaces to fill the fixed length.</w:t>
      </w:r>
    </w:p>
    <w:p w14:paraId="18D238E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VARCHAR</w:t>
      </w:r>
      <w:r>
        <w:rPr>
          <w:rFonts w:ascii="Segoe UI" w:hAnsi="Segoe UI" w:cs="Segoe UI"/>
          <w:color w:val="1F2328"/>
        </w:rPr>
        <w:t>: VARCHAR stores variable-length strings. It only uses the amount of storage required for the actual string plus one or two bytes to store the length of the string. It doesn’t pad spaces, so it can be more space-efficient for shorter strings.</w:t>
      </w:r>
    </w:p>
    <w:p w14:paraId="53DEA53A" w14:textId="77777777" w:rsidR="00FE140C" w:rsidRDefault="00FE140C" w:rsidP="00FE140C">
      <w:pPr>
        <w:pStyle w:val="HTMLPreformatted"/>
        <w:shd w:val="clear" w:color="auto" w:fill="FFFFFF"/>
        <w:spacing w:after="240"/>
        <w:rPr>
          <w:color w:val="1F2328"/>
        </w:rPr>
      </w:pPr>
      <w:r>
        <w:rPr>
          <w:color w:val="1F2328"/>
        </w:rPr>
        <w:lastRenderedPageBreak/>
        <w:t>-- Create a table with CHAR and VARCHAR columns</w:t>
      </w:r>
    </w:p>
    <w:p w14:paraId="1F7586B4" w14:textId="77777777" w:rsidR="00FE140C" w:rsidRDefault="00FE140C" w:rsidP="00FE140C">
      <w:pPr>
        <w:pStyle w:val="HTMLPreformatted"/>
        <w:shd w:val="clear" w:color="auto" w:fill="FFFFFF"/>
        <w:spacing w:after="240"/>
        <w:rPr>
          <w:color w:val="1F2328"/>
        </w:rPr>
      </w:pPr>
      <w:r>
        <w:rPr>
          <w:color w:val="1F2328"/>
        </w:rPr>
        <w:t>CREATE TABLE char_vs_varchar_example (</w:t>
      </w:r>
    </w:p>
    <w:p w14:paraId="7ABD58B1" w14:textId="77777777" w:rsidR="00FE140C" w:rsidRDefault="00FE140C" w:rsidP="00FE140C">
      <w:pPr>
        <w:pStyle w:val="HTMLPreformatted"/>
        <w:shd w:val="clear" w:color="auto" w:fill="FFFFFF"/>
        <w:spacing w:after="240"/>
        <w:rPr>
          <w:color w:val="1F2328"/>
        </w:rPr>
      </w:pPr>
      <w:r>
        <w:rPr>
          <w:color w:val="1F2328"/>
        </w:rPr>
        <w:t>id INT AUTO_INCREMENT PRIMARY KEY,</w:t>
      </w:r>
    </w:p>
    <w:p w14:paraId="4D006C12" w14:textId="77777777" w:rsidR="00FE140C" w:rsidRDefault="00FE140C" w:rsidP="00FE140C">
      <w:pPr>
        <w:pStyle w:val="HTMLPreformatted"/>
        <w:shd w:val="clear" w:color="auto" w:fill="FFFFFF"/>
        <w:spacing w:after="240"/>
        <w:rPr>
          <w:color w:val="1F2328"/>
        </w:rPr>
      </w:pPr>
      <w:r>
        <w:rPr>
          <w:color w:val="1F2328"/>
        </w:rPr>
        <w:t>char_column CHAR(10),</w:t>
      </w:r>
    </w:p>
    <w:p w14:paraId="243ECC6D" w14:textId="77777777" w:rsidR="00FE140C" w:rsidRDefault="00FE140C" w:rsidP="00FE140C">
      <w:pPr>
        <w:pStyle w:val="HTMLPreformatted"/>
        <w:shd w:val="clear" w:color="auto" w:fill="FFFFFF"/>
        <w:spacing w:after="240"/>
        <w:rPr>
          <w:color w:val="1F2328"/>
        </w:rPr>
      </w:pPr>
      <w:r>
        <w:rPr>
          <w:color w:val="1F2328"/>
        </w:rPr>
        <w:t>varchar_column VARCHAR(10)</w:t>
      </w:r>
    </w:p>
    <w:p w14:paraId="18353BEE" w14:textId="77777777" w:rsidR="00FE140C" w:rsidRDefault="00FE140C" w:rsidP="00FE140C">
      <w:pPr>
        <w:pStyle w:val="HTMLPreformatted"/>
        <w:shd w:val="clear" w:color="auto" w:fill="FFFFFF"/>
        <w:spacing w:after="240"/>
        <w:rPr>
          <w:color w:val="1F2328"/>
        </w:rPr>
      </w:pPr>
      <w:r>
        <w:rPr>
          <w:color w:val="1F2328"/>
        </w:rPr>
        <w:t>);</w:t>
      </w:r>
    </w:p>
    <w:p w14:paraId="4D48D421" w14:textId="77777777" w:rsidR="00FE140C" w:rsidRDefault="00FE140C" w:rsidP="00FE140C">
      <w:pPr>
        <w:pStyle w:val="HTMLPreformatted"/>
        <w:shd w:val="clear" w:color="auto" w:fill="FFFFFF"/>
        <w:spacing w:after="240"/>
        <w:rPr>
          <w:color w:val="1F2328"/>
        </w:rPr>
      </w:pPr>
    </w:p>
    <w:p w14:paraId="7DFED871" w14:textId="77777777" w:rsidR="00FE140C" w:rsidRDefault="00FE140C" w:rsidP="00FE140C">
      <w:pPr>
        <w:pStyle w:val="HTMLPreformatted"/>
        <w:shd w:val="clear" w:color="auto" w:fill="FFFFFF"/>
        <w:spacing w:after="240"/>
        <w:rPr>
          <w:color w:val="1F2328"/>
        </w:rPr>
      </w:pPr>
      <w:r>
        <w:rPr>
          <w:color w:val="1F2328"/>
        </w:rPr>
        <w:t>-- Insert data into the CHAR and VARCHAR columns</w:t>
      </w:r>
    </w:p>
    <w:p w14:paraId="34C25AD1" w14:textId="77777777" w:rsidR="00FE140C" w:rsidRDefault="00FE140C" w:rsidP="00FE140C">
      <w:pPr>
        <w:pStyle w:val="HTMLPreformatted"/>
        <w:shd w:val="clear" w:color="auto" w:fill="FFFFFF"/>
        <w:spacing w:after="240"/>
        <w:rPr>
          <w:color w:val="1F2328"/>
        </w:rPr>
      </w:pPr>
      <w:r>
        <w:rPr>
          <w:color w:val="1F2328"/>
        </w:rPr>
        <w:t>INSERT INTO char_vs_varchar_example (char_column, varchar_column) VALUES</w:t>
      </w:r>
    </w:p>
    <w:p w14:paraId="1F22CFD5" w14:textId="77777777" w:rsidR="00FE140C" w:rsidRDefault="00FE140C" w:rsidP="00FE140C">
      <w:pPr>
        <w:pStyle w:val="HTMLPreformatted"/>
        <w:shd w:val="clear" w:color="auto" w:fill="FFFFFF"/>
        <w:spacing w:after="240"/>
        <w:rPr>
          <w:color w:val="1F2328"/>
        </w:rPr>
      </w:pPr>
      <w:r>
        <w:rPr>
          <w:color w:val="1F2328"/>
        </w:rPr>
        <w:t>('hello', 'hello'),   -- 'hello' will be padded with spaces to fit 10 characters in the CHAR column</w:t>
      </w:r>
    </w:p>
    <w:p w14:paraId="158BD1EF" w14:textId="77777777" w:rsidR="00FE140C" w:rsidRDefault="00FE140C" w:rsidP="00FE140C">
      <w:pPr>
        <w:pStyle w:val="HTMLPreformatted"/>
        <w:shd w:val="clear" w:color="auto" w:fill="FFFFFF"/>
        <w:spacing w:after="240"/>
        <w:rPr>
          <w:color w:val="1F2328"/>
        </w:rPr>
      </w:pPr>
      <w:r>
        <w:rPr>
          <w:color w:val="1F2328"/>
        </w:rPr>
        <w:t>('world', 'world');   -- 'world' will be stored as it is in the VARCHAR column</w:t>
      </w:r>
    </w:p>
    <w:p w14:paraId="3001701A"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6.2. Numeric Data</w:t>
      </w:r>
    </w:p>
    <w:p w14:paraId="42366AB7" w14:textId="77777777" w:rsidR="00FE140C" w:rsidRDefault="00FE140C" w:rsidP="00FE140C">
      <w:pPr>
        <w:pStyle w:val="HTMLPreformatted"/>
        <w:shd w:val="clear" w:color="auto" w:fill="FFFFFF"/>
        <w:spacing w:after="240"/>
        <w:rPr>
          <w:color w:val="1F2328"/>
        </w:rPr>
      </w:pPr>
      <w:r>
        <w:rPr>
          <w:color w:val="1F2328"/>
        </w:rPr>
        <w:t>-- Create a table with INT and FLOAT columns</w:t>
      </w:r>
    </w:p>
    <w:p w14:paraId="3CA8BD15" w14:textId="77777777" w:rsidR="00FE140C" w:rsidRDefault="00FE140C" w:rsidP="00FE140C">
      <w:pPr>
        <w:pStyle w:val="HTMLPreformatted"/>
        <w:shd w:val="clear" w:color="auto" w:fill="FFFFFF"/>
        <w:spacing w:after="240"/>
        <w:rPr>
          <w:color w:val="1F2328"/>
        </w:rPr>
      </w:pPr>
      <w:r>
        <w:rPr>
          <w:color w:val="1F2328"/>
        </w:rPr>
        <w:t>CREATE TABLE int_float_example (</w:t>
      </w:r>
    </w:p>
    <w:p w14:paraId="306A96DC" w14:textId="77777777" w:rsidR="00FE140C" w:rsidRDefault="00FE140C" w:rsidP="00FE140C">
      <w:pPr>
        <w:pStyle w:val="HTMLPreformatted"/>
        <w:shd w:val="clear" w:color="auto" w:fill="FFFFFF"/>
        <w:spacing w:after="240"/>
        <w:rPr>
          <w:color w:val="1F2328"/>
        </w:rPr>
      </w:pPr>
      <w:r>
        <w:rPr>
          <w:color w:val="1F2328"/>
        </w:rPr>
        <w:t xml:space="preserve">    id INT AUTO_INCREMENT PRIMARY KEY,</w:t>
      </w:r>
    </w:p>
    <w:p w14:paraId="042A53A9" w14:textId="77777777" w:rsidR="00FE140C" w:rsidRDefault="00FE140C" w:rsidP="00FE140C">
      <w:pPr>
        <w:pStyle w:val="HTMLPreformatted"/>
        <w:shd w:val="clear" w:color="auto" w:fill="FFFFFF"/>
        <w:spacing w:after="240"/>
        <w:rPr>
          <w:color w:val="1F2328"/>
        </w:rPr>
      </w:pPr>
      <w:r>
        <w:rPr>
          <w:color w:val="1F2328"/>
        </w:rPr>
        <w:t xml:space="preserve">    int_column INT,</w:t>
      </w:r>
    </w:p>
    <w:p w14:paraId="66D836C9" w14:textId="77777777" w:rsidR="00FE140C" w:rsidRDefault="00FE140C" w:rsidP="00FE140C">
      <w:pPr>
        <w:pStyle w:val="HTMLPreformatted"/>
        <w:shd w:val="clear" w:color="auto" w:fill="FFFFFF"/>
        <w:spacing w:after="240"/>
        <w:rPr>
          <w:color w:val="1F2328"/>
        </w:rPr>
      </w:pPr>
      <w:r>
        <w:rPr>
          <w:color w:val="1F2328"/>
        </w:rPr>
        <w:t xml:space="preserve">    float_column FLOAT</w:t>
      </w:r>
    </w:p>
    <w:p w14:paraId="0FBAA64C" w14:textId="77777777" w:rsidR="00FE140C" w:rsidRDefault="00FE140C" w:rsidP="00FE140C">
      <w:pPr>
        <w:pStyle w:val="HTMLPreformatted"/>
        <w:shd w:val="clear" w:color="auto" w:fill="FFFFFF"/>
        <w:spacing w:after="240"/>
        <w:rPr>
          <w:color w:val="1F2328"/>
        </w:rPr>
      </w:pPr>
      <w:r>
        <w:rPr>
          <w:color w:val="1F2328"/>
        </w:rPr>
        <w:t>);</w:t>
      </w:r>
    </w:p>
    <w:p w14:paraId="068A6CF5" w14:textId="77777777" w:rsidR="00FE140C" w:rsidRDefault="00FE140C" w:rsidP="00FE140C">
      <w:pPr>
        <w:pStyle w:val="HTMLPreformatted"/>
        <w:shd w:val="clear" w:color="auto" w:fill="FFFFFF"/>
        <w:spacing w:after="240"/>
        <w:rPr>
          <w:color w:val="1F2328"/>
        </w:rPr>
      </w:pPr>
    </w:p>
    <w:p w14:paraId="0782A117" w14:textId="77777777" w:rsidR="00FE140C" w:rsidRDefault="00FE140C" w:rsidP="00FE140C">
      <w:pPr>
        <w:pStyle w:val="HTMLPreformatted"/>
        <w:shd w:val="clear" w:color="auto" w:fill="FFFFFF"/>
        <w:spacing w:after="240"/>
        <w:rPr>
          <w:color w:val="1F2328"/>
        </w:rPr>
      </w:pPr>
      <w:r>
        <w:rPr>
          <w:color w:val="1F2328"/>
        </w:rPr>
        <w:t>-- Insert data into the INT and FLOAT columns</w:t>
      </w:r>
    </w:p>
    <w:p w14:paraId="396A97AB" w14:textId="77777777" w:rsidR="00FE140C" w:rsidRDefault="00FE140C" w:rsidP="00FE140C">
      <w:pPr>
        <w:pStyle w:val="HTMLPreformatted"/>
        <w:shd w:val="clear" w:color="auto" w:fill="FFFFFF"/>
        <w:spacing w:after="240"/>
        <w:rPr>
          <w:color w:val="1F2328"/>
        </w:rPr>
      </w:pPr>
      <w:r>
        <w:rPr>
          <w:color w:val="1F2328"/>
        </w:rPr>
        <w:t>INSERT INTO int_float_example (int_column, float_column) VALUES</w:t>
      </w:r>
    </w:p>
    <w:p w14:paraId="49494A52" w14:textId="77777777" w:rsidR="00FE140C" w:rsidRDefault="00FE140C" w:rsidP="00FE140C">
      <w:pPr>
        <w:pStyle w:val="HTMLPreformatted"/>
        <w:shd w:val="clear" w:color="auto" w:fill="FFFFFF"/>
        <w:spacing w:after="240"/>
        <w:rPr>
          <w:color w:val="1F2328"/>
        </w:rPr>
      </w:pPr>
      <w:r>
        <w:rPr>
          <w:color w:val="1F2328"/>
        </w:rPr>
        <w:t xml:space="preserve">    (10, 3.14),</w:t>
      </w:r>
    </w:p>
    <w:p w14:paraId="1BB50568" w14:textId="77777777" w:rsidR="00FE140C" w:rsidRDefault="00FE140C" w:rsidP="00FE140C">
      <w:pPr>
        <w:pStyle w:val="HTMLPreformatted"/>
        <w:shd w:val="clear" w:color="auto" w:fill="FFFFFF"/>
        <w:spacing w:after="240"/>
        <w:rPr>
          <w:color w:val="1F2328"/>
        </w:rPr>
      </w:pPr>
      <w:r>
        <w:rPr>
          <w:color w:val="1F2328"/>
        </w:rPr>
        <w:t xml:space="preserve">    (20, 6.28),</w:t>
      </w:r>
    </w:p>
    <w:p w14:paraId="0A9D238D" w14:textId="77777777" w:rsidR="00FE140C" w:rsidRDefault="00FE140C" w:rsidP="00FE140C">
      <w:pPr>
        <w:pStyle w:val="HTMLPreformatted"/>
        <w:shd w:val="clear" w:color="auto" w:fill="FFFFFF"/>
        <w:spacing w:after="240"/>
        <w:rPr>
          <w:color w:val="1F2328"/>
        </w:rPr>
      </w:pPr>
      <w:r>
        <w:rPr>
          <w:color w:val="1F2328"/>
        </w:rPr>
        <w:t xml:space="preserve">    (30, 9.42);</w:t>
      </w:r>
    </w:p>
    <w:p w14:paraId="4969979D" w14:textId="77777777" w:rsidR="00FE140C" w:rsidRDefault="006770BE" w:rsidP="00FE140C">
      <w:pPr>
        <w:shd w:val="clear" w:color="auto" w:fill="FFFFFF"/>
        <w:spacing w:before="360" w:after="360"/>
        <w:rPr>
          <w:rFonts w:ascii="Segoe UI" w:hAnsi="Segoe UI" w:cs="Segoe UI"/>
          <w:color w:val="1F2328"/>
        </w:rPr>
      </w:pPr>
      <w:r>
        <w:rPr>
          <w:rFonts w:ascii="Segoe UI" w:hAnsi="Segoe UI" w:cs="Segoe UI"/>
          <w:color w:val="1F2328"/>
        </w:rPr>
        <w:pict w14:anchorId="0023A89F">
          <v:rect id="_x0000_i1025" style="width:0;height:3pt" o:hralign="center" o:hrstd="t" o:hr="t" fillcolor="#a0a0a0" stroked="f"/>
        </w:pict>
      </w:r>
    </w:p>
    <w:p w14:paraId="72EA2F22" w14:textId="77777777" w:rsidR="00FE140C" w:rsidRDefault="00FE140C" w:rsidP="00FE140C">
      <w:pPr>
        <w:pStyle w:val="HTMLPreformatted"/>
        <w:shd w:val="clear" w:color="auto" w:fill="FFFFFF"/>
        <w:spacing w:after="240"/>
        <w:rPr>
          <w:color w:val="1F2328"/>
        </w:rPr>
      </w:pPr>
      <w:r>
        <w:rPr>
          <w:color w:val="1F2328"/>
        </w:rPr>
        <w:t>-- Create a table with DATE and TIMESTAMP columns</w:t>
      </w:r>
    </w:p>
    <w:p w14:paraId="1D1F2809" w14:textId="77777777" w:rsidR="00FE140C" w:rsidRDefault="00FE140C" w:rsidP="00FE140C">
      <w:pPr>
        <w:pStyle w:val="HTMLPreformatted"/>
        <w:shd w:val="clear" w:color="auto" w:fill="FFFFFF"/>
        <w:spacing w:after="240"/>
        <w:rPr>
          <w:color w:val="1F2328"/>
        </w:rPr>
      </w:pPr>
      <w:r>
        <w:rPr>
          <w:color w:val="1F2328"/>
        </w:rPr>
        <w:t>CREATE TABLE date_timestamp_example (</w:t>
      </w:r>
    </w:p>
    <w:p w14:paraId="4F4F9E56" w14:textId="77777777" w:rsidR="00FE140C" w:rsidRDefault="00FE140C" w:rsidP="00FE140C">
      <w:pPr>
        <w:pStyle w:val="HTMLPreformatted"/>
        <w:shd w:val="clear" w:color="auto" w:fill="FFFFFF"/>
        <w:spacing w:after="240"/>
        <w:rPr>
          <w:color w:val="1F2328"/>
        </w:rPr>
      </w:pPr>
      <w:r>
        <w:rPr>
          <w:color w:val="1F2328"/>
        </w:rPr>
        <w:t xml:space="preserve">    id INT AUTO_INCREMENT PRIMARY KEY,</w:t>
      </w:r>
    </w:p>
    <w:p w14:paraId="3C7A2481" w14:textId="77777777" w:rsidR="00FE140C" w:rsidRDefault="00FE140C" w:rsidP="00FE140C">
      <w:pPr>
        <w:pStyle w:val="HTMLPreformatted"/>
        <w:shd w:val="clear" w:color="auto" w:fill="FFFFFF"/>
        <w:spacing w:after="240"/>
        <w:rPr>
          <w:color w:val="1F2328"/>
        </w:rPr>
      </w:pPr>
      <w:r>
        <w:rPr>
          <w:color w:val="1F2328"/>
        </w:rPr>
        <w:lastRenderedPageBreak/>
        <w:t xml:space="preserve">    date_column DATE,</w:t>
      </w:r>
    </w:p>
    <w:p w14:paraId="34D74BD8" w14:textId="77777777" w:rsidR="00FE140C" w:rsidRDefault="00FE140C" w:rsidP="00FE140C">
      <w:pPr>
        <w:pStyle w:val="HTMLPreformatted"/>
        <w:shd w:val="clear" w:color="auto" w:fill="FFFFFF"/>
        <w:spacing w:after="240"/>
        <w:rPr>
          <w:color w:val="1F2328"/>
        </w:rPr>
      </w:pPr>
      <w:r>
        <w:rPr>
          <w:color w:val="1F2328"/>
        </w:rPr>
        <w:t xml:space="preserve">    timestamp_column TIMESTAMP</w:t>
      </w:r>
    </w:p>
    <w:p w14:paraId="42857549" w14:textId="77777777" w:rsidR="00FE140C" w:rsidRDefault="00FE140C" w:rsidP="00FE140C">
      <w:pPr>
        <w:pStyle w:val="HTMLPreformatted"/>
        <w:shd w:val="clear" w:color="auto" w:fill="FFFFFF"/>
        <w:spacing w:after="240"/>
        <w:rPr>
          <w:color w:val="1F2328"/>
        </w:rPr>
      </w:pPr>
      <w:r>
        <w:rPr>
          <w:color w:val="1F2328"/>
        </w:rPr>
        <w:t>);</w:t>
      </w:r>
    </w:p>
    <w:p w14:paraId="14F146DE" w14:textId="77777777" w:rsidR="00FE140C" w:rsidRDefault="00FE140C" w:rsidP="00FE140C">
      <w:pPr>
        <w:pStyle w:val="HTMLPreformatted"/>
        <w:shd w:val="clear" w:color="auto" w:fill="FFFFFF"/>
        <w:spacing w:after="240"/>
        <w:rPr>
          <w:color w:val="1F2328"/>
        </w:rPr>
      </w:pPr>
    </w:p>
    <w:p w14:paraId="073861DB" w14:textId="77777777" w:rsidR="00FE140C" w:rsidRDefault="00FE140C" w:rsidP="00FE140C">
      <w:pPr>
        <w:pStyle w:val="HTMLPreformatted"/>
        <w:shd w:val="clear" w:color="auto" w:fill="FFFFFF"/>
        <w:spacing w:after="240"/>
        <w:rPr>
          <w:color w:val="1F2328"/>
        </w:rPr>
      </w:pPr>
      <w:r>
        <w:rPr>
          <w:color w:val="1F2328"/>
        </w:rPr>
        <w:t>-- Insert data into the DATE and TIMESTAMP columns</w:t>
      </w:r>
    </w:p>
    <w:p w14:paraId="190ED2AC" w14:textId="77777777" w:rsidR="00FE140C" w:rsidRDefault="00FE140C" w:rsidP="00FE140C">
      <w:pPr>
        <w:pStyle w:val="HTMLPreformatted"/>
        <w:shd w:val="clear" w:color="auto" w:fill="FFFFFF"/>
        <w:spacing w:after="240"/>
        <w:rPr>
          <w:color w:val="1F2328"/>
        </w:rPr>
      </w:pPr>
      <w:r>
        <w:rPr>
          <w:color w:val="1F2328"/>
        </w:rPr>
        <w:t>INSERT INTO date_timestamp_example (date_column, timestamp_column) VALUES</w:t>
      </w:r>
    </w:p>
    <w:p w14:paraId="68B4C83B" w14:textId="77777777" w:rsidR="00FE140C" w:rsidRDefault="00FE140C" w:rsidP="00FE140C">
      <w:pPr>
        <w:pStyle w:val="HTMLPreformatted"/>
        <w:shd w:val="clear" w:color="auto" w:fill="FFFFFF"/>
        <w:spacing w:after="240"/>
        <w:rPr>
          <w:color w:val="1F2328"/>
        </w:rPr>
      </w:pPr>
      <w:r>
        <w:rPr>
          <w:color w:val="1F2328"/>
        </w:rPr>
        <w:t xml:space="preserve">    ('2024-04-12', '2024-04-12 12:00:00'),</w:t>
      </w:r>
    </w:p>
    <w:p w14:paraId="7A725EAA" w14:textId="77777777" w:rsidR="00FE140C" w:rsidRDefault="00FE140C" w:rsidP="00FE140C">
      <w:pPr>
        <w:pStyle w:val="HTMLPreformatted"/>
        <w:shd w:val="clear" w:color="auto" w:fill="FFFFFF"/>
        <w:spacing w:after="240"/>
        <w:rPr>
          <w:color w:val="1F2328"/>
        </w:rPr>
      </w:pPr>
      <w:r>
        <w:rPr>
          <w:color w:val="1F2328"/>
        </w:rPr>
        <w:t xml:space="preserve">    ('2024-04-13', '2024-04-13 13:30:00'),</w:t>
      </w:r>
    </w:p>
    <w:p w14:paraId="10A69ACB" w14:textId="77777777" w:rsidR="00FE140C" w:rsidRDefault="00FE140C" w:rsidP="00FE140C">
      <w:pPr>
        <w:pStyle w:val="HTMLPreformatted"/>
        <w:shd w:val="clear" w:color="auto" w:fill="FFFFFF"/>
        <w:spacing w:after="240"/>
        <w:rPr>
          <w:color w:val="1F2328"/>
        </w:rPr>
      </w:pPr>
      <w:r>
        <w:rPr>
          <w:color w:val="1F2328"/>
        </w:rPr>
        <w:t xml:space="preserve">    ('2024-04-14', '2024-04-14 15:45:00');</w:t>
      </w:r>
    </w:p>
    <w:p w14:paraId="628D1B1C"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7. Database and Table Privileges</w:t>
      </w:r>
    </w:p>
    <w:p w14:paraId="5A55F84E"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MySQL provides a range of privileges that can be assigned to users on a database or table level. Here are the specific privileges related to databases and tables:</w:t>
      </w:r>
    </w:p>
    <w:p w14:paraId="2F23C132"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7.1. Database-Level Privileges:</w:t>
      </w:r>
    </w:p>
    <w:p w14:paraId="09B7747B" w14:textId="77777777" w:rsidR="00FE140C" w:rsidRDefault="00FE140C" w:rsidP="00FE140C">
      <w:pPr>
        <w:pStyle w:val="NormalWeb"/>
        <w:numPr>
          <w:ilvl w:val="0"/>
          <w:numId w:val="2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CREATE DATABASE</w:t>
      </w:r>
      <w:r>
        <w:rPr>
          <w:rFonts w:ascii="Segoe UI" w:hAnsi="Segoe UI" w:cs="Segoe UI"/>
          <w:color w:val="1F2328"/>
        </w:rPr>
        <w:t>: Allows the user to create new databases.</w:t>
      </w:r>
    </w:p>
    <w:p w14:paraId="5DFC59F0" w14:textId="77777777" w:rsidR="00FE140C" w:rsidRDefault="00FE140C" w:rsidP="00FE140C">
      <w:pPr>
        <w:pStyle w:val="NormalWeb"/>
        <w:numPr>
          <w:ilvl w:val="0"/>
          <w:numId w:val="2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DROP DATABASE</w:t>
      </w:r>
      <w:r>
        <w:rPr>
          <w:rFonts w:ascii="Segoe UI" w:hAnsi="Segoe UI" w:cs="Segoe UI"/>
          <w:color w:val="1F2328"/>
        </w:rPr>
        <w:t>: Allows the user to delete databases.</w:t>
      </w:r>
    </w:p>
    <w:p w14:paraId="3513426D" w14:textId="77777777" w:rsidR="00FE140C" w:rsidRDefault="00FE140C" w:rsidP="00FE140C">
      <w:pPr>
        <w:pStyle w:val="NormalWeb"/>
        <w:numPr>
          <w:ilvl w:val="0"/>
          <w:numId w:val="2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ALTER DATABASE</w:t>
      </w:r>
      <w:r>
        <w:rPr>
          <w:rFonts w:ascii="Segoe UI" w:hAnsi="Segoe UI" w:cs="Segoe UI"/>
          <w:color w:val="1F2328"/>
        </w:rPr>
        <w:t>: Allows the user to modify the structure of existing databases.</w:t>
      </w:r>
    </w:p>
    <w:p w14:paraId="3EE81B33" w14:textId="77777777" w:rsidR="00FE140C" w:rsidRDefault="00FE140C" w:rsidP="00FE140C">
      <w:pPr>
        <w:pStyle w:val="NormalWeb"/>
        <w:numPr>
          <w:ilvl w:val="0"/>
          <w:numId w:val="2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SHOW DATABASES</w:t>
      </w:r>
      <w:r>
        <w:rPr>
          <w:rFonts w:ascii="Segoe UI" w:hAnsi="Segoe UI" w:cs="Segoe UI"/>
          <w:color w:val="1F2328"/>
        </w:rPr>
        <w:t>: Allows the user to see a list of available databases.</w:t>
      </w:r>
    </w:p>
    <w:p w14:paraId="696857EE"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7.2. Table-Level Privileges:</w:t>
      </w:r>
    </w:p>
    <w:p w14:paraId="63022E95"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SELECT</w:t>
      </w:r>
      <w:r>
        <w:rPr>
          <w:rFonts w:ascii="Segoe UI" w:hAnsi="Segoe UI" w:cs="Segoe UI"/>
          <w:color w:val="1F2328"/>
        </w:rPr>
        <w:t>: Allows the user to retrieve data from tables.</w:t>
      </w:r>
    </w:p>
    <w:p w14:paraId="65C20443"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INSERT</w:t>
      </w:r>
      <w:r>
        <w:rPr>
          <w:rFonts w:ascii="Segoe UI" w:hAnsi="Segoe UI" w:cs="Segoe UI"/>
          <w:color w:val="1F2328"/>
        </w:rPr>
        <w:t>: Allows the user to add new rows to tables.</w:t>
      </w:r>
    </w:p>
    <w:p w14:paraId="5F2A5B06"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UPDATE</w:t>
      </w:r>
      <w:r>
        <w:rPr>
          <w:rFonts w:ascii="Segoe UI" w:hAnsi="Segoe UI" w:cs="Segoe UI"/>
          <w:color w:val="1F2328"/>
        </w:rPr>
        <w:t>: Allows the user to modify existing rows in tables.</w:t>
      </w:r>
    </w:p>
    <w:p w14:paraId="76F2E977"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DELETE</w:t>
      </w:r>
      <w:r>
        <w:rPr>
          <w:rFonts w:ascii="Segoe UI" w:hAnsi="Segoe UI" w:cs="Segoe UI"/>
          <w:color w:val="1F2328"/>
        </w:rPr>
        <w:t>: Allows the user to remove rows from tables.</w:t>
      </w:r>
    </w:p>
    <w:p w14:paraId="5FF376D6"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CREATE</w:t>
      </w:r>
      <w:r>
        <w:rPr>
          <w:rFonts w:ascii="Segoe UI" w:hAnsi="Segoe UI" w:cs="Segoe UI"/>
          <w:color w:val="1F2328"/>
        </w:rPr>
        <w:t>: Allows the user to create new tables.</w:t>
      </w:r>
    </w:p>
    <w:p w14:paraId="1A22CC48"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DROP</w:t>
      </w:r>
      <w:r>
        <w:rPr>
          <w:rFonts w:ascii="Segoe UI" w:hAnsi="Segoe UI" w:cs="Segoe UI"/>
          <w:color w:val="1F2328"/>
        </w:rPr>
        <w:t>: Allows the user to delete tables.</w:t>
      </w:r>
    </w:p>
    <w:p w14:paraId="4403A625" w14:textId="77777777" w:rsidR="00FE140C" w:rsidRDefault="00FE140C" w:rsidP="00FE140C">
      <w:pPr>
        <w:pStyle w:val="NormalWeb"/>
        <w:numPr>
          <w:ilvl w:val="0"/>
          <w:numId w:val="2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ALTER</w:t>
      </w:r>
      <w:r>
        <w:rPr>
          <w:rFonts w:ascii="Segoe UI" w:hAnsi="Segoe UI" w:cs="Segoe UI"/>
          <w:color w:val="1F2328"/>
        </w:rPr>
        <w:t>: Allows the user to modify the structure of existing tables.</w:t>
      </w:r>
    </w:p>
    <w:p w14:paraId="5B09B7E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These privileges can be granted or revoked using SQL commands like GRANT and REVOKE, providing fine-grained control over who can perform specific actions on databases and tables within a MySQL server.</w:t>
      </w:r>
    </w:p>
    <w:p w14:paraId="1EE1DAD0" w14:textId="77777777" w:rsidR="00FE140C" w:rsidRDefault="00FE140C" w:rsidP="00FE140C">
      <w:pPr>
        <w:pStyle w:val="Heading2"/>
        <w:shd w:val="clear" w:color="auto" w:fill="FFFFFF"/>
        <w:spacing w:before="360" w:after="240"/>
        <w:rPr>
          <w:rFonts w:ascii="Segoe UI" w:hAnsi="Segoe UI" w:cs="Segoe UI"/>
          <w:color w:val="1F2328"/>
        </w:rPr>
      </w:pPr>
      <w:r>
        <w:rPr>
          <w:rFonts w:ascii="Segoe UI" w:hAnsi="Segoe UI" w:cs="Segoe UI"/>
          <w:color w:val="1F2328"/>
        </w:rPr>
        <w:t>8. SQL Queries</w:t>
      </w:r>
    </w:p>
    <w:p w14:paraId="59941DA0"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 CREATE TABLE</w:t>
      </w:r>
    </w:p>
    <w:p w14:paraId="22416894" w14:textId="77777777" w:rsidR="00FE140C" w:rsidRDefault="00FE140C" w:rsidP="00FE140C">
      <w:pPr>
        <w:pStyle w:val="HTMLPreformatted"/>
        <w:shd w:val="clear" w:color="auto" w:fill="FFFFFF"/>
        <w:spacing w:after="240"/>
        <w:rPr>
          <w:color w:val="1F2328"/>
        </w:rPr>
      </w:pPr>
      <w:r>
        <w:rPr>
          <w:color w:val="1F2328"/>
        </w:rPr>
        <w:t>CREATE TABLE students (</w:t>
      </w:r>
    </w:p>
    <w:p w14:paraId="4255CD5B" w14:textId="77777777" w:rsidR="00FE140C" w:rsidRDefault="00FE140C" w:rsidP="00FE140C">
      <w:pPr>
        <w:pStyle w:val="HTMLPreformatted"/>
        <w:shd w:val="clear" w:color="auto" w:fill="FFFFFF"/>
        <w:spacing w:after="240"/>
        <w:rPr>
          <w:color w:val="1F2328"/>
        </w:rPr>
      </w:pPr>
      <w:r>
        <w:rPr>
          <w:color w:val="1F2328"/>
        </w:rPr>
        <w:t xml:space="preserve">    first_name VARCHAR(50),</w:t>
      </w:r>
    </w:p>
    <w:p w14:paraId="70B402DC" w14:textId="77777777" w:rsidR="00FE140C" w:rsidRDefault="00FE140C" w:rsidP="00FE140C">
      <w:pPr>
        <w:pStyle w:val="HTMLPreformatted"/>
        <w:shd w:val="clear" w:color="auto" w:fill="FFFFFF"/>
        <w:spacing w:after="240"/>
        <w:rPr>
          <w:color w:val="1F2328"/>
        </w:rPr>
      </w:pPr>
      <w:r>
        <w:rPr>
          <w:color w:val="1F2328"/>
        </w:rPr>
        <w:t xml:space="preserve">    last_name VARCHAR(50),</w:t>
      </w:r>
    </w:p>
    <w:p w14:paraId="44DE93DA" w14:textId="77777777" w:rsidR="00FE140C" w:rsidRDefault="00FE140C" w:rsidP="00FE140C">
      <w:pPr>
        <w:pStyle w:val="HTMLPreformatted"/>
        <w:shd w:val="clear" w:color="auto" w:fill="FFFFFF"/>
        <w:spacing w:after="240"/>
        <w:rPr>
          <w:color w:val="1F2328"/>
        </w:rPr>
      </w:pPr>
      <w:r>
        <w:rPr>
          <w:color w:val="1F2328"/>
        </w:rPr>
        <w:t xml:space="preserve">    age INT,</w:t>
      </w:r>
    </w:p>
    <w:p w14:paraId="29DAFB9F" w14:textId="77777777" w:rsidR="00FE140C" w:rsidRDefault="00FE140C" w:rsidP="00FE140C">
      <w:pPr>
        <w:pStyle w:val="HTMLPreformatted"/>
        <w:shd w:val="clear" w:color="auto" w:fill="FFFFFF"/>
        <w:spacing w:after="240"/>
        <w:rPr>
          <w:color w:val="1F2328"/>
        </w:rPr>
      </w:pPr>
      <w:r>
        <w:rPr>
          <w:color w:val="1F2328"/>
        </w:rPr>
        <w:t xml:space="preserve">    grade VARCHAR(10)</w:t>
      </w:r>
    </w:p>
    <w:p w14:paraId="50F3CC0A" w14:textId="77777777" w:rsidR="00FE140C" w:rsidRDefault="00FE140C" w:rsidP="00FE140C">
      <w:pPr>
        <w:pStyle w:val="HTMLPreformatted"/>
        <w:shd w:val="clear" w:color="auto" w:fill="FFFFFF"/>
        <w:spacing w:after="240"/>
        <w:rPr>
          <w:color w:val="1F2328"/>
        </w:rPr>
      </w:pPr>
      <w:r>
        <w:rPr>
          <w:color w:val="1F2328"/>
        </w:rPr>
        <w:t>);</w:t>
      </w:r>
    </w:p>
    <w:p w14:paraId="33E78E33"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 DROP TABLE</w:t>
      </w:r>
    </w:p>
    <w:p w14:paraId="554709F3" w14:textId="77777777" w:rsidR="00FE140C" w:rsidRDefault="00FE140C" w:rsidP="00FE140C">
      <w:pPr>
        <w:pStyle w:val="NormalWeb"/>
        <w:numPr>
          <w:ilvl w:val="0"/>
          <w:numId w:val="2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Deleting the table.</w:t>
      </w:r>
    </w:p>
    <w:p w14:paraId="21559DCC" w14:textId="77777777" w:rsidR="00FE140C" w:rsidRDefault="00FE140C" w:rsidP="00FE140C">
      <w:pPr>
        <w:pStyle w:val="HTMLPreformatted"/>
        <w:shd w:val="clear" w:color="auto" w:fill="FFFFFF"/>
        <w:spacing w:after="240"/>
        <w:rPr>
          <w:color w:val="1F2328"/>
        </w:rPr>
      </w:pPr>
      <w:r>
        <w:rPr>
          <w:color w:val="1F2328"/>
        </w:rPr>
        <w:t>DROP TABLE employees;</w:t>
      </w:r>
    </w:p>
    <w:p w14:paraId="6C9371E0"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8.3. TRUNCATE TABLE</w:t>
      </w:r>
    </w:p>
    <w:p w14:paraId="6F848540" w14:textId="77777777" w:rsidR="00FE140C" w:rsidRDefault="00FE140C" w:rsidP="00FE140C">
      <w:pPr>
        <w:pStyle w:val="HTMLPreformatted"/>
        <w:shd w:val="clear" w:color="auto" w:fill="FFFFFF"/>
        <w:spacing w:after="240"/>
        <w:rPr>
          <w:color w:val="1F2328"/>
        </w:rPr>
      </w:pPr>
      <w:r>
        <w:rPr>
          <w:color w:val="1F2328"/>
        </w:rPr>
        <w:t>TRUNCATE TABLE employees;</w:t>
      </w:r>
    </w:p>
    <w:p w14:paraId="49F8D139"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8.4. INSERT SAMPLE RECORDS INTO THE STUDENTS TABLE</w:t>
      </w:r>
    </w:p>
    <w:p w14:paraId="697F63FA" w14:textId="77777777" w:rsidR="00FE140C" w:rsidRDefault="00FE140C" w:rsidP="00FE140C">
      <w:pPr>
        <w:pStyle w:val="HTMLPreformatted"/>
        <w:shd w:val="clear" w:color="auto" w:fill="FFFFFF"/>
        <w:spacing w:after="240"/>
        <w:rPr>
          <w:color w:val="1F2328"/>
        </w:rPr>
      </w:pPr>
      <w:r>
        <w:rPr>
          <w:color w:val="1F2328"/>
        </w:rPr>
        <w:t>INSERT INTO students (first_name, last_name, age, grade) VALUES</w:t>
      </w:r>
    </w:p>
    <w:p w14:paraId="572B59B7" w14:textId="77777777" w:rsidR="00FE140C" w:rsidRDefault="00FE140C" w:rsidP="00FE140C">
      <w:pPr>
        <w:pStyle w:val="HTMLPreformatted"/>
        <w:shd w:val="clear" w:color="auto" w:fill="FFFFFF"/>
        <w:spacing w:after="240"/>
        <w:rPr>
          <w:color w:val="1F2328"/>
        </w:rPr>
      </w:pPr>
      <w:r>
        <w:rPr>
          <w:color w:val="1F2328"/>
        </w:rPr>
        <w:t>('John', 'Doe', 18, 'Senior'),</w:t>
      </w:r>
    </w:p>
    <w:p w14:paraId="351DB0E6" w14:textId="77777777" w:rsidR="00FE140C" w:rsidRDefault="00FE140C" w:rsidP="00FE140C">
      <w:pPr>
        <w:pStyle w:val="HTMLPreformatted"/>
        <w:shd w:val="clear" w:color="auto" w:fill="FFFFFF"/>
        <w:spacing w:after="240"/>
        <w:rPr>
          <w:color w:val="1F2328"/>
        </w:rPr>
      </w:pPr>
      <w:r>
        <w:rPr>
          <w:color w:val="1F2328"/>
        </w:rPr>
        <w:t>('Jane', 'Smith', 17, 'Junior'),</w:t>
      </w:r>
    </w:p>
    <w:p w14:paraId="4F184537" w14:textId="77777777" w:rsidR="00FE140C" w:rsidRDefault="00FE140C" w:rsidP="00FE140C">
      <w:pPr>
        <w:pStyle w:val="HTMLPreformatted"/>
        <w:shd w:val="clear" w:color="auto" w:fill="FFFFFF"/>
        <w:spacing w:after="240"/>
        <w:rPr>
          <w:color w:val="1F2328"/>
        </w:rPr>
      </w:pPr>
      <w:r>
        <w:rPr>
          <w:color w:val="1F2328"/>
        </w:rPr>
        <w:t>('Michael', 'Johnson', 16, 'Sophomore'),</w:t>
      </w:r>
    </w:p>
    <w:p w14:paraId="71242AC4" w14:textId="77777777" w:rsidR="00FE140C" w:rsidRDefault="00FE140C" w:rsidP="00FE140C">
      <w:pPr>
        <w:pStyle w:val="HTMLPreformatted"/>
        <w:shd w:val="clear" w:color="auto" w:fill="FFFFFF"/>
        <w:spacing w:after="240"/>
        <w:rPr>
          <w:color w:val="1F2328"/>
        </w:rPr>
      </w:pPr>
      <w:r>
        <w:rPr>
          <w:color w:val="1F2328"/>
        </w:rPr>
        <w:t>('Emily', 'Williams', 15, 'Freshman');</w:t>
      </w:r>
    </w:p>
    <w:p w14:paraId="13898E9A"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8.5. UPDATE COLUMN IN STUDENT TABLE</w:t>
      </w:r>
    </w:p>
    <w:p w14:paraId="1F3064EB" w14:textId="77777777" w:rsidR="00FE140C" w:rsidRDefault="00FE140C" w:rsidP="00FE140C">
      <w:pPr>
        <w:pStyle w:val="HTMLPreformatted"/>
        <w:shd w:val="clear" w:color="auto" w:fill="FFFFFF"/>
        <w:spacing w:after="240"/>
        <w:rPr>
          <w:color w:val="1F2328"/>
        </w:rPr>
      </w:pPr>
      <w:r>
        <w:rPr>
          <w:color w:val="1F2328"/>
        </w:rPr>
        <w:t>UPDATE students</w:t>
      </w:r>
    </w:p>
    <w:p w14:paraId="1E9C3CFA" w14:textId="77777777" w:rsidR="00FE140C" w:rsidRDefault="00FE140C" w:rsidP="00FE140C">
      <w:pPr>
        <w:pStyle w:val="HTMLPreformatted"/>
        <w:shd w:val="clear" w:color="auto" w:fill="FFFFFF"/>
        <w:spacing w:after="240"/>
        <w:rPr>
          <w:color w:val="1F2328"/>
        </w:rPr>
      </w:pPr>
      <w:r>
        <w:rPr>
          <w:color w:val="1F2328"/>
        </w:rPr>
        <w:t>SET grade = 'Senior2'</w:t>
      </w:r>
    </w:p>
    <w:p w14:paraId="6ADBFFBC" w14:textId="77777777" w:rsidR="00FE140C" w:rsidRDefault="00FE140C" w:rsidP="00FE140C">
      <w:pPr>
        <w:pStyle w:val="HTMLPreformatted"/>
        <w:shd w:val="clear" w:color="auto" w:fill="FFFFFF"/>
        <w:spacing w:after="240"/>
        <w:rPr>
          <w:color w:val="1F2328"/>
        </w:rPr>
      </w:pPr>
      <w:r>
        <w:rPr>
          <w:color w:val="1F2328"/>
        </w:rPr>
        <w:t>WHERE age &gt;16 and first_name='John';</w:t>
      </w:r>
    </w:p>
    <w:p w14:paraId="14EEC2FD"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8.6. DELETE A RECORD FROM STUDENT TABLE</w:t>
      </w:r>
    </w:p>
    <w:p w14:paraId="26BB28C5" w14:textId="77777777" w:rsidR="00FE140C" w:rsidRDefault="00FE140C" w:rsidP="00FE140C">
      <w:pPr>
        <w:pStyle w:val="HTMLPreformatted"/>
        <w:shd w:val="clear" w:color="auto" w:fill="FFFFFF"/>
        <w:spacing w:after="240"/>
        <w:rPr>
          <w:color w:val="1F2328"/>
        </w:rPr>
      </w:pPr>
      <w:r>
        <w:rPr>
          <w:color w:val="1F2328"/>
        </w:rPr>
        <w:t>DELETE FROM students</w:t>
      </w:r>
    </w:p>
    <w:p w14:paraId="7517E4A1" w14:textId="77777777" w:rsidR="00FE140C" w:rsidRDefault="00FE140C" w:rsidP="00FE140C">
      <w:pPr>
        <w:pStyle w:val="HTMLPreformatted"/>
        <w:shd w:val="clear" w:color="auto" w:fill="FFFFFF"/>
        <w:spacing w:after="240"/>
        <w:rPr>
          <w:color w:val="1F2328"/>
        </w:rPr>
      </w:pPr>
      <w:r>
        <w:rPr>
          <w:color w:val="1F2328"/>
        </w:rPr>
        <w:t>WHERE age &lt; 16;</w:t>
      </w:r>
    </w:p>
    <w:p w14:paraId="30AAF73D"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8.7. ALTER COLUMN NAME FROM STUDENT TABLE</w:t>
      </w:r>
    </w:p>
    <w:p w14:paraId="29DBB7A7" w14:textId="77777777" w:rsidR="00FE140C" w:rsidRDefault="00FE140C" w:rsidP="00FE140C">
      <w:pPr>
        <w:pStyle w:val="HTMLPreformatted"/>
        <w:shd w:val="clear" w:color="auto" w:fill="FFFFFF"/>
        <w:spacing w:after="240"/>
        <w:rPr>
          <w:color w:val="1F2328"/>
        </w:rPr>
      </w:pPr>
      <w:r>
        <w:rPr>
          <w:color w:val="1F2328"/>
        </w:rPr>
        <w:t>ALTER TABLE students</w:t>
      </w:r>
    </w:p>
    <w:p w14:paraId="6D2148FF" w14:textId="77777777" w:rsidR="00FE140C" w:rsidRDefault="00FE140C" w:rsidP="00FE140C">
      <w:pPr>
        <w:pStyle w:val="HTMLPreformatted"/>
        <w:shd w:val="clear" w:color="auto" w:fill="FFFFFF"/>
        <w:spacing w:after="240"/>
        <w:rPr>
          <w:color w:val="1F2328"/>
        </w:rPr>
      </w:pPr>
      <w:r>
        <w:rPr>
          <w:color w:val="1F2328"/>
        </w:rPr>
        <w:t>RENAME COLUMN grade TO student_grade;</w:t>
      </w:r>
    </w:p>
    <w:p w14:paraId="30FA5BD8"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8.8. ORDER BY</w:t>
      </w:r>
    </w:p>
    <w:p w14:paraId="0FA23507" w14:textId="77777777" w:rsidR="00FE140C" w:rsidRDefault="00FE140C" w:rsidP="00FE140C">
      <w:pPr>
        <w:pStyle w:val="HTMLPreformatted"/>
        <w:shd w:val="clear" w:color="auto" w:fill="FFFFFF"/>
        <w:spacing w:after="240"/>
        <w:rPr>
          <w:color w:val="1F2328"/>
        </w:rPr>
      </w:pPr>
      <w:r>
        <w:rPr>
          <w:color w:val="1F2328"/>
        </w:rPr>
        <w:t>SELECT *</w:t>
      </w:r>
    </w:p>
    <w:p w14:paraId="5CD912ED" w14:textId="77777777" w:rsidR="00FE140C" w:rsidRDefault="00FE140C" w:rsidP="00FE140C">
      <w:pPr>
        <w:pStyle w:val="HTMLPreformatted"/>
        <w:shd w:val="clear" w:color="auto" w:fill="FFFFFF"/>
        <w:spacing w:after="240"/>
        <w:rPr>
          <w:color w:val="1F2328"/>
        </w:rPr>
      </w:pPr>
      <w:r>
        <w:rPr>
          <w:color w:val="1F2328"/>
        </w:rPr>
        <w:t>FROM students</w:t>
      </w:r>
    </w:p>
    <w:p w14:paraId="0EB7EF95" w14:textId="77777777" w:rsidR="00FE140C" w:rsidRDefault="00FE140C" w:rsidP="00FE140C">
      <w:pPr>
        <w:pStyle w:val="HTMLPreformatted"/>
        <w:shd w:val="clear" w:color="auto" w:fill="FFFFFF"/>
        <w:spacing w:after="240"/>
        <w:rPr>
          <w:color w:val="1F2328"/>
        </w:rPr>
      </w:pPr>
      <w:r>
        <w:rPr>
          <w:color w:val="1F2328"/>
        </w:rPr>
        <w:t>ORDER BY age DESC;</w:t>
      </w:r>
    </w:p>
    <w:p w14:paraId="416EE6AB"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8.9. GROUP BY</w:t>
      </w:r>
    </w:p>
    <w:p w14:paraId="56940928" w14:textId="77777777" w:rsidR="00FE140C" w:rsidRDefault="00FE140C" w:rsidP="00FE140C">
      <w:pPr>
        <w:pStyle w:val="HTMLPreformatted"/>
        <w:shd w:val="clear" w:color="auto" w:fill="FFFFFF"/>
        <w:spacing w:after="240"/>
        <w:rPr>
          <w:color w:val="1F2328"/>
        </w:rPr>
      </w:pPr>
      <w:r>
        <w:rPr>
          <w:color w:val="1F2328"/>
        </w:rPr>
        <w:t>CREATE TABLE orders (</w:t>
      </w:r>
    </w:p>
    <w:p w14:paraId="083037F9" w14:textId="77777777" w:rsidR="00FE140C" w:rsidRDefault="00FE140C" w:rsidP="00FE140C">
      <w:pPr>
        <w:pStyle w:val="HTMLPreformatted"/>
        <w:shd w:val="clear" w:color="auto" w:fill="FFFFFF"/>
        <w:spacing w:after="240"/>
        <w:rPr>
          <w:color w:val="1F2328"/>
        </w:rPr>
      </w:pPr>
      <w:r>
        <w:rPr>
          <w:color w:val="1F2328"/>
        </w:rPr>
        <w:t xml:space="preserve">    order_id INT AUTO_INCREMENT PRIMARY KEY,</w:t>
      </w:r>
    </w:p>
    <w:p w14:paraId="3CE00946" w14:textId="77777777" w:rsidR="00FE140C" w:rsidRDefault="00FE140C" w:rsidP="00FE140C">
      <w:pPr>
        <w:pStyle w:val="HTMLPreformatted"/>
        <w:shd w:val="clear" w:color="auto" w:fill="FFFFFF"/>
        <w:spacing w:after="240"/>
        <w:rPr>
          <w:color w:val="1F2328"/>
        </w:rPr>
      </w:pPr>
      <w:r>
        <w:rPr>
          <w:color w:val="1F2328"/>
        </w:rPr>
        <w:t xml:space="preserve">    product_id INT,</w:t>
      </w:r>
    </w:p>
    <w:p w14:paraId="79D096A5" w14:textId="77777777" w:rsidR="00FE140C" w:rsidRDefault="00FE140C" w:rsidP="00FE140C">
      <w:pPr>
        <w:pStyle w:val="HTMLPreformatted"/>
        <w:shd w:val="clear" w:color="auto" w:fill="FFFFFF"/>
        <w:spacing w:after="240"/>
        <w:rPr>
          <w:color w:val="1F2328"/>
        </w:rPr>
      </w:pPr>
      <w:r>
        <w:rPr>
          <w:color w:val="1F2328"/>
        </w:rPr>
        <w:t xml:space="preserve">    quantity INT</w:t>
      </w:r>
    </w:p>
    <w:p w14:paraId="52303E70" w14:textId="77777777" w:rsidR="00FE140C" w:rsidRDefault="00FE140C" w:rsidP="00FE140C">
      <w:pPr>
        <w:pStyle w:val="HTMLPreformatted"/>
        <w:shd w:val="clear" w:color="auto" w:fill="FFFFFF"/>
        <w:spacing w:after="240"/>
        <w:rPr>
          <w:color w:val="1F2328"/>
        </w:rPr>
      </w:pPr>
      <w:r>
        <w:rPr>
          <w:color w:val="1F2328"/>
        </w:rPr>
        <w:t>);</w:t>
      </w:r>
    </w:p>
    <w:p w14:paraId="1FD82A54" w14:textId="77777777" w:rsidR="00FE140C" w:rsidRDefault="00FE140C" w:rsidP="00FE140C">
      <w:pPr>
        <w:pStyle w:val="HTMLPreformatted"/>
        <w:shd w:val="clear" w:color="auto" w:fill="FFFFFF"/>
        <w:spacing w:after="240"/>
        <w:rPr>
          <w:color w:val="1F2328"/>
        </w:rPr>
      </w:pPr>
    </w:p>
    <w:p w14:paraId="42DC919C" w14:textId="77777777" w:rsidR="00FE140C" w:rsidRDefault="00FE140C" w:rsidP="00FE140C">
      <w:pPr>
        <w:pStyle w:val="HTMLPreformatted"/>
        <w:shd w:val="clear" w:color="auto" w:fill="FFFFFF"/>
        <w:spacing w:after="240"/>
        <w:rPr>
          <w:color w:val="1F2328"/>
        </w:rPr>
      </w:pPr>
    </w:p>
    <w:p w14:paraId="22CAF73F" w14:textId="77777777" w:rsidR="00FE140C" w:rsidRDefault="00FE140C" w:rsidP="00FE140C">
      <w:pPr>
        <w:pStyle w:val="HTMLPreformatted"/>
        <w:shd w:val="clear" w:color="auto" w:fill="FFFFFF"/>
        <w:spacing w:after="240"/>
        <w:rPr>
          <w:color w:val="1F2328"/>
        </w:rPr>
      </w:pPr>
      <w:r>
        <w:rPr>
          <w:color w:val="1F2328"/>
        </w:rPr>
        <w:t>INSERT INTO orders (product_id, quantity) VALUES</w:t>
      </w:r>
    </w:p>
    <w:p w14:paraId="5F7C031A" w14:textId="77777777" w:rsidR="00FE140C" w:rsidRDefault="00FE140C" w:rsidP="00FE140C">
      <w:pPr>
        <w:pStyle w:val="HTMLPreformatted"/>
        <w:shd w:val="clear" w:color="auto" w:fill="FFFFFF"/>
        <w:spacing w:after="240"/>
        <w:rPr>
          <w:color w:val="1F2328"/>
        </w:rPr>
      </w:pPr>
      <w:r>
        <w:rPr>
          <w:color w:val="1F2328"/>
        </w:rPr>
        <w:t>(1, 10),</w:t>
      </w:r>
    </w:p>
    <w:p w14:paraId="338FE6C5" w14:textId="77777777" w:rsidR="00FE140C" w:rsidRDefault="00FE140C" w:rsidP="00FE140C">
      <w:pPr>
        <w:pStyle w:val="HTMLPreformatted"/>
        <w:shd w:val="clear" w:color="auto" w:fill="FFFFFF"/>
        <w:spacing w:after="240"/>
        <w:rPr>
          <w:color w:val="1F2328"/>
        </w:rPr>
      </w:pPr>
      <w:r>
        <w:rPr>
          <w:color w:val="1F2328"/>
        </w:rPr>
        <w:t>(1, 15),</w:t>
      </w:r>
    </w:p>
    <w:p w14:paraId="3294E3BE" w14:textId="77777777" w:rsidR="00FE140C" w:rsidRDefault="00FE140C" w:rsidP="00FE140C">
      <w:pPr>
        <w:pStyle w:val="HTMLPreformatted"/>
        <w:shd w:val="clear" w:color="auto" w:fill="FFFFFF"/>
        <w:spacing w:after="240"/>
        <w:rPr>
          <w:color w:val="1F2328"/>
        </w:rPr>
      </w:pPr>
      <w:r>
        <w:rPr>
          <w:color w:val="1F2328"/>
        </w:rPr>
        <w:t>(2, 20),</w:t>
      </w:r>
    </w:p>
    <w:p w14:paraId="14F1B124" w14:textId="77777777" w:rsidR="00FE140C" w:rsidRDefault="00FE140C" w:rsidP="00FE140C">
      <w:pPr>
        <w:pStyle w:val="HTMLPreformatted"/>
        <w:shd w:val="clear" w:color="auto" w:fill="FFFFFF"/>
        <w:spacing w:after="240"/>
        <w:rPr>
          <w:color w:val="1F2328"/>
        </w:rPr>
      </w:pPr>
      <w:r>
        <w:rPr>
          <w:color w:val="1F2328"/>
        </w:rPr>
        <w:t>(2, 25),</w:t>
      </w:r>
    </w:p>
    <w:p w14:paraId="17255FA3" w14:textId="77777777" w:rsidR="00FE140C" w:rsidRDefault="00FE140C" w:rsidP="00FE140C">
      <w:pPr>
        <w:pStyle w:val="HTMLPreformatted"/>
        <w:shd w:val="clear" w:color="auto" w:fill="FFFFFF"/>
        <w:spacing w:after="240"/>
        <w:rPr>
          <w:color w:val="1F2328"/>
        </w:rPr>
      </w:pPr>
      <w:r>
        <w:rPr>
          <w:color w:val="1F2328"/>
        </w:rPr>
        <w:t>(3, 30),</w:t>
      </w:r>
    </w:p>
    <w:p w14:paraId="0FD2B47A" w14:textId="77777777" w:rsidR="00FE140C" w:rsidRDefault="00FE140C" w:rsidP="00FE140C">
      <w:pPr>
        <w:pStyle w:val="HTMLPreformatted"/>
        <w:shd w:val="clear" w:color="auto" w:fill="FFFFFF"/>
        <w:spacing w:after="240"/>
        <w:rPr>
          <w:color w:val="1F2328"/>
        </w:rPr>
      </w:pPr>
      <w:r>
        <w:rPr>
          <w:color w:val="1F2328"/>
        </w:rPr>
        <w:t>(3, 35);</w:t>
      </w:r>
    </w:p>
    <w:p w14:paraId="21627201" w14:textId="77777777" w:rsidR="00FE140C" w:rsidRDefault="00FE140C" w:rsidP="00FE140C">
      <w:pPr>
        <w:pStyle w:val="HTMLPreformatted"/>
        <w:shd w:val="clear" w:color="auto" w:fill="FFFFFF"/>
        <w:spacing w:after="240"/>
        <w:rPr>
          <w:color w:val="1F2328"/>
        </w:rPr>
      </w:pPr>
    </w:p>
    <w:p w14:paraId="58BC675B" w14:textId="77777777" w:rsidR="00FE140C" w:rsidRDefault="00FE140C" w:rsidP="00FE140C">
      <w:pPr>
        <w:pStyle w:val="HTMLPreformatted"/>
        <w:shd w:val="clear" w:color="auto" w:fill="FFFFFF"/>
        <w:spacing w:after="240"/>
        <w:rPr>
          <w:color w:val="1F2328"/>
        </w:rPr>
      </w:pPr>
      <w:r>
        <w:rPr>
          <w:color w:val="1F2328"/>
        </w:rPr>
        <w:t>SELECT product_id, SUM(quantity) AS total_quantity</w:t>
      </w:r>
    </w:p>
    <w:p w14:paraId="4ED5E37A" w14:textId="77777777" w:rsidR="00FE140C" w:rsidRDefault="00FE140C" w:rsidP="00FE140C">
      <w:pPr>
        <w:pStyle w:val="HTMLPreformatted"/>
        <w:shd w:val="clear" w:color="auto" w:fill="FFFFFF"/>
        <w:spacing w:after="240"/>
        <w:rPr>
          <w:color w:val="1F2328"/>
        </w:rPr>
      </w:pPr>
      <w:r>
        <w:rPr>
          <w:color w:val="1F2328"/>
        </w:rPr>
        <w:t>FROM orders</w:t>
      </w:r>
    </w:p>
    <w:p w14:paraId="7E849BDA" w14:textId="77777777" w:rsidR="00FE140C" w:rsidRDefault="00FE140C" w:rsidP="00FE140C">
      <w:pPr>
        <w:pStyle w:val="HTMLPreformatted"/>
        <w:shd w:val="clear" w:color="auto" w:fill="FFFFFF"/>
        <w:spacing w:after="240"/>
        <w:rPr>
          <w:color w:val="1F2328"/>
        </w:rPr>
      </w:pPr>
      <w:r>
        <w:rPr>
          <w:color w:val="1F2328"/>
        </w:rPr>
        <w:lastRenderedPageBreak/>
        <w:t>GROUP BY product_id;</w:t>
      </w:r>
    </w:p>
    <w:p w14:paraId="405C06E9"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8.10. GROUP BY AND HAVING</w:t>
      </w:r>
    </w:p>
    <w:p w14:paraId="2581F748" w14:textId="77777777" w:rsidR="00FE140C" w:rsidRDefault="00FE140C" w:rsidP="00FE140C">
      <w:pPr>
        <w:pStyle w:val="HTMLPreformatted"/>
        <w:shd w:val="clear" w:color="auto" w:fill="FFFFFF"/>
        <w:spacing w:after="240"/>
        <w:rPr>
          <w:color w:val="1F2328"/>
        </w:rPr>
      </w:pPr>
      <w:r>
        <w:rPr>
          <w:color w:val="1F2328"/>
        </w:rPr>
        <w:t>SELECT product_id, SUM(quantity) AS total_quantity</w:t>
      </w:r>
    </w:p>
    <w:p w14:paraId="05F84872" w14:textId="77777777" w:rsidR="00FE140C" w:rsidRDefault="00FE140C" w:rsidP="00FE140C">
      <w:pPr>
        <w:pStyle w:val="HTMLPreformatted"/>
        <w:shd w:val="clear" w:color="auto" w:fill="FFFFFF"/>
        <w:spacing w:after="240"/>
        <w:rPr>
          <w:color w:val="1F2328"/>
        </w:rPr>
      </w:pPr>
      <w:r>
        <w:rPr>
          <w:color w:val="1F2328"/>
        </w:rPr>
        <w:t>FROM orders</w:t>
      </w:r>
    </w:p>
    <w:p w14:paraId="20FFF53D" w14:textId="77777777" w:rsidR="00FE140C" w:rsidRDefault="00FE140C" w:rsidP="00FE140C">
      <w:pPr>
        <w:pStyle w:val="HTMLPreformatted"/>
        <w:shd w:val="clear" w:color="auto" w:fill="FFFFFF"/>
        <w:spacing w:after="240"/>
        <w:rPr>
          <w:color w:val="1F2328"/>
        </w:rPr>
      </w:pPr>
      <w:r>
        <w:rPr>
          <w:color w:val="1F2328"/>
        </w:rPr>
        <w:t>GROUP BY product_id</w:t>
      </w:r>
    </w:p>
    <w:p w14:paraId="166FE500" w14:textId="77777777" w:rsidR="00FE140C" w:rsidRDefault="00FE140C" w:rsidP="00FE140C">
      <w:pPr>
        <w:pStyle w:val="HTMLPreformatted"/>
        <w:shd w:val="clear" w:color="auto" w:fill="FFFFFF"/>
        <w:spacing w:after="240"/>
        <w:rPr>
          <w:color w:val="1F2328"/>
        </w:rPr>
      </w:pPr>
      <w:r>
        <w:rPr>
          <w:color w:val="1F2328"/>
        </w:rPr>
        <w:t>HAVING SUM(quantity) &gt; 30;</w:t>
      </w:r>
    </w:p>
    <w:p w14:paraId="5DB1018C"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Let’s provide some sample data for the </w:t>
      </w:r>
      <w:r>
        <w:rPr>
          <w:rStyle w:val="HTMLCode"/>
          <w:color w:val="1F2328"/>
        </w:rPr>
        <w:t>orders</w:t>
      </w:r>
      <w:r>
        <w:rPr>
          <w:rFonts w:ascii="Segoe UI" w:hAnsi="Segoe UI" w:cs="Segoe UI"/>
          <w:color w:val="1F2328"/>
        </w:rPr>
        <w:t> table and then demonstrate the examples I provided earlier:</w:t>
      </w:r>
    </w:p>
    <w:p w14:paraId="6A953BD0"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First, let’s create the </w:t>
      </w:r>
      <w:r>
        <w:rPr>
          <w:rStyle w:val="HTMLCode"/>
          <w:color w:val="1F2328"/>
        </w:rPr>
        <w:t>orders</w:t>
      </w:r>
      <w:r>
        <w:rPr>
          <w:rFonts w:ascii="Segoe UI" w:hAnsi="Segoe UI" w:cs="Segoe UI"/>
          <w:color w:val="1F2328"/>
        </w:rPr>
        <w:t> table and insert some sample data:</w:t>
      </w:r>
    </w:p>
    <w:p w14:paraId="7A24803D" w14:textId="77777777" w:rsidR="00FE140C" w:rsidRDefault="00FE140C" w:rsidP="00FE140C">
      <w:pPr>
        <w:pStyle w:val="HTMLPreformatted"/>
        <w:shd w:val="clear" w:color="auto" w:fill="FFFFFF"/>
        <w:rPr>
          <w:color w:val="1F2328"/>
        </w:rPr>
      </w:pPr>
      <w:r>
        <w:rPr>
          <w:rStyle w:val="pl-c"/>
          <w:color w:val="1F2328"/>
        </w:rPr>
        <w:t>-- Create the orders table</w:t>
      </w:r>
    </w:p>
    <w:p w14:paraId="655890A8"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orders</w:t>
      </w:r>
      <w:r>
        <w:rPr>
          <w:color w:val="1F2328"/>
        </w:rPr>
        <w:t xml:space="preserve"> (</w:t>
      </w:r>
    </w:p>
    <w:p w14:paraId="11B25779" w14:textId="77777777" w:rsidR="00FE140C" w:rsidRDefault="00FE140C" w:rsidP="00FE140C">
      <w:pPr>
        <w:pStyle w:val="HTMLPreformatted"/>
        <w:shd w:val="clear" w:color="auto" w:fill="FFFFFF"/>
        <w:rPr>
          <w:color w:val="1F2328"/>
        </w:rPr>
      </w:pPr>
      <w:r>
        <w:rPr>
          <w:color w:val="1F2328"/>
        </w:rPr>
        <w:t xml:space="preserve">    order_id </w:t>
      </w:r>
      <w:r>
        <w:rPr>
          <w:rStyle w:val="pl-k"/>
          <w:color w:val="1F2328"/>
        </w:rPr>
        <w:t>INT</w:t>
      </w:r>
      <w:r>
        <w:rPr>
          <w:color w:val="1F2328"/>
        </w:rPr>
        <w:t xml:space="preserve"> AUTO_INCREMENT </w:t>
      </w:r>
      <w:r>
        <w:rPr>
          <w:rStyle w:val="pl-k"/>
          <w:color w:val="1F2328"/>
        </w:rPr>
        <w:t>PRIMARY KEY</w:t>
      </w:r>
      <w:r>
        <w:rPr>
          <w:color w:val="1F2328"/>
        </w:rPr>
        <w:t>,</w:t>
      </w:r>
    </w:p>
    <w:p w14:paraId="01D279A7" w14:textId="77777777" w:rsidR="00FE140C" w:rsidRDefault="00FE140C" w:rsidP="00FE140C">
      <w:pPr>
        <w:pStyle w:val="HTMLPreformatted"/>
        <w:shd w:val="clear" w:color="auto" w:fill="FFFFFF"/>
        <w:rPr>
          <w:color w:val="1F2328"/>
        </w:rPr>
      </w:pPr>
      <w:r>
        <w:rPr>
          <w:color w:val="1F2328"/>
        </w:rPr>
        <w:t xml:space="preserve">    customer_name </w:t>
      </w:r>
      <w:r>
        <w:rPr>
          <w:rStyle w:val="pl-k"/>
          <w:color w:val="1F2328"/>
        </w:rPr>
        <w:t>VARCHAR</w:t>
      </w:r>
      <w:r>
        <w:rPr>
          <w:color w:val="1F2328"/>
        </w:rPr>
        <w:t>(</w:t>
      </w:r>
      <w:r>
        <w:rPr>
          <w:rStyle w:val="pl-c1"/>
          <w:color w:val="1F2328"/>
        </w:rPr>
        <w:t>50</w:t>
      </w:r>
      <w:r>
        <w:rPr>
          <w:color w:val="1F2328"/>
        </w:rPr>
        <w:t>),</w:t>
      </w:r>
    </w:p>
    <w:p w14:paraId="0291B418" w14:textId="77777777" w:rsidR="00FE140C" w:rsidRDefault="00FE140C" w:rsidP="00FE140C">
      <w:pPr>
        <w:pStyle w:val="HTMLPreformatted"/>
        <w:shd w:val="clear" w:color="auto" w:fill="FFFFFF"/>
        <w:rPr>
          <w:color w:val="1F2328"/>
        </w:rPr>
      </w:pPr>
      <w:r>
        <w:rPr>
          <w:color w:val="1F2328"/>
        </w:rPr>
        <w:t xml:space="preserve">    total_amount </w:t>
      </w:r>
      <w:r>
        <w:rPr>
          <w:rStyle w:val="pl-k"/>
          <w:color w:val="1F2328"/>
        </w:rPr>
        <w:t>DECIMAL</w:t>
      </w:r>
      <w:r>
        <w:rPr>
          <w:color w:val="1F2328"/>
        </w:rPr>
        <w:t>(</w:t>
      </w:r>
      <w:r>
        <w:rPr>
          <w:rStyle w:val="pl-c1"/>
          <w:color w:val="1F2328"/>
        </w:rPr>
        <w:t>10</w:t>
      </w:r>
      <w:r>
        <w:rPr>
          <w:color w:val="1F2328"/>
        </w:rPr>
        <w:t xml:space="preserve">, </w:t>
      </w:r>
      <w:r>
        <w:rPr>
          <w:rStyle w:val="pl-c1"/>
          <w:color w:val="1F2328"/>
        </w:rPr>
        <w:t>2</w:t>
      </w:r>
      <w:r>
        <w:rPr>
          <w:color w:val="1F2328"/>
        </w:rPr>
        <w:t>),</w:t>
      </w:r>
    </w:p>
    <w:p w14:paraId="2AB6A795" w14:textId="77777777" w:rsidR="00FE140C" w:rsidRDefault="00FE140C" w:rsidP="00FE140C">
      <w:pPr>
        <w:pStyle w:val="HTMLPreformatted"/>
        <w:shd w:val="clear" w:color="auto" w:fill="FFFFFF"/>
        <w:rPr>
          <w:color w:val="1F2328"/>
        </w:rPr>
      </w:pPr>
      <w:r>
        <w:rPr>
          <w:color w:val="1F2328"/>
        </w:rPr>
        <w:t xml:space="preserve">    order_status </w:t>
      </w:r>
      <w:r>
        <w:rPr>
          <w:rStyle w:val="pl-k"/>
          <w:color w:val="1F2328"/>
        </w:rPr>
        <w:t>VARCHAR</w:t>
      </w:r>
      <w:r>
        <w:rPr>
          <w:color w:val="1F2328"/>
        </w:rPr>
        <w:t>(</w:t>
      </w:r>
      <w:r>
        <w:rPr>
          <w:rStyle w:val="pl-c1"/>
          <w:color w:val="1F2328"/>
        </w:rPr>
        <w:t>20</w:t>
      </w:r>
      <w:r>
        <w:rPr>
          <w:color w:val="1F2328"/>
        </w:rPr>
        <w:t>)</w:t>
      </w:r>
    </w:p>
    <w:p w14:paraId="3C47C5B5" w14:textId="77777777" w:rsidR="00FE140C" w:rsidRDefault="00FE140C" w:rsidP="00FE140C">
      <w:pPr>
        <w:pStyle w:val="HTMLPreformatted"/>
        <w:shd w:val="clear" w:color="auto" w:fill="FFFFFF"/>
        <w:rPr>
          <w:color w:val="1F2328"/>
        </w:rPr>
      </w:pPr>
      <w:r>
        <w:rPr>
          <w:color w:val="1F2328"/>
        </w:rPr>
        <w:t>);</w:t>
      </w:r>
    </w:p>
    <w:p w14:paraId="28788700" w14:textId="77777777" w:rsidR="00FE140C" w:rsidRDefault="00FE140C" w:rsidP="00FE140C">
      <w:pPr>
        <w:pStyle w:val="HTMLPreformatted"/>
        <w:shd w:val="clear" w:color="auto" w:fill="FFFFFF"/>
        <w:rPr>
          <w:color w:val="1F2328"/>
        </w:rPr>
      </w:pPr>
    </w:p>
    <w:p w14:paraId="32DFC119" w14:textId="77777777" w:rsidR="00FE140C" w:rsidRDefault="00FE140C" w:rsidP="00FE140C">
      <w:pPr>
        <w:pStyle w:val="HTMLPreformatted"/>
        <w:shd w:val="clear" w:color="auto" w:fill="FFFFFF"/>
        <w:rPr>
          <w:color w:val="1F2328"/>
        </w:rPr>
      </w:pPr>
      <w:r>
        <w:rPr>
          <w:rStyle w:val="pl-c"/>
          <w:color w:val="1F2328"/>
        </w:rPr>
        <w:t>-- Insert sample data into the orders table</w:t>
      </w:r>
    </w:p>
    <w:p w14:paraId="4CFFBB77"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orders (customer_name, total_amount, order_status) </w:t>
      </w:r>
      <w:r>
        <w:rPr>
          <w:rStyle w:val="pl-k"/>
          <w:color w:val="1F2328"/>
        </w:rPr>
        <w:t>VALUES</w:t>
      </w:r>
    </w:p>
    <w:p w14:paraId="09C7A6D7"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Alice</w:t>
      </w:r>
      <w:r>
        <w:rPr>
          <w:rStyle w:val="pl-pds"/>
          <w:color w:val="1F2328"/>
        </w:rPr>
        <w:t>'</w:t>
      </w:r>
      <w:r>
        <w:rPr>
          <w:color w:val="1F2328"/>
        </w:rPr>
        <w:t xml:space="preserve">, </w:t>
      </w:r>
      <w:r>
        <w:rPr>
          <w:rStyle w:val="pl-c1"/>
          <w:color w:val="1F2328"/>
        </w:rPr>
        <w:t>100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4B583B14"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Alice</w:t>
      </w:r>
      <w:r>
        <w:rPr>
          <w:rStyle w:val="pl-pds"/>
          <w:color w:val="1F2328"/>
        </w:rPr>
        <w:t>'</w:t>
      </w:r>
      <w:r>
        <w:rPr>
          <w:color w:val="1F2328"/>
        </w:rPr>
        <w:t xml:space="preserve">, </w:t>
      </w:r>
      <w:r>
        <w:rPr>
          <w:rStyle w:val="pl-c1"/>
          <w:color w:val="1F2328"/>
        </w:rPr>
        <w:t>200</w:t>
      </w:r>
      <w:r>
        <w:rPr>
          <w:color w:val="1F2328"/>
        </w:rPr>
        <w:t>.</w:t>
      </w:r>
      <w:r>
        <w:rPr>
          <w:rStyle w:val="pl-c1"/>
          <w:color w:val="1F2328"/>
        </w:rPr>
        <w:t>00</w:t>
      </w:r>
      <w:r>
        <w:rPr>
          <w:color w:val="1F2328"/>
        </w:rPr>
        <w:t xml:space="preserve">, </w:t>
      </w:r>
      <w:r>
        <w:rPr>
          <w:rStyle w:val="pl-pds"/>
          <w:color w:val="1F2328"/>
        </w:rPr>
        <w:t>'</w:t>
      </w:r>
      <w:r>
        <w:rPr>
          <w:rStyle w:val="pl-s"/>
          <w:color w:val="1F2328"/>
        </w:rPr>
        <w:t>pending</w:t>
      </w:r>
      <w:r>
        <w:rPr>
          <w:rStyle w:val="pl-pds"/>
          <w:color w:val="1F2328"/>
        </w:rPr>
        <w:t>'</w:t>
      </w:r>
      <w:r>
        <w:rPr>
          <w:color w:val="1F2328"/>
        </w:rPr>
        <w:t>),</w:t>
      </w:r>
    </w:p>
    <w:p w14:paraId="12DF5838"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Bob</w:t>
      </w:r>
      <w:r>
        <w:rPr>
          <w:rStyle w:val="pl-pds"/>
          <w:color w:val="1F2328"/>
        </w:rPr>
        <w:t>'</w:t>
      </w:r>
      <w:r>
        <w:rPr>
          <w:color w:val="1F2328"/>
        </w:rPr>
        <w:t xml:space="preserve">, </w:t>
      </w:r>
      <w:r>
        <w:rPr>
          <w:rStyle w:val="pl-c1"/>
          <w:color w:val="1F2328"/>
        </w:rPr>
        <w:t>300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1D4809AE"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Bob</w:t>
      </w:r>
      <w:r>
        <w:rPr>
          <w:rStyle w:val="pl-pds"/>
          <w:color w:val="1F2328"/>
        </w:rPr>
        <w:t>'</w:t>
      </w:r>
      <w:r>
        <w:rPr>
          <w:color w:val="1F2328"/>
        </w:rPr>
        <w:t xml:space="preserve">, </w:t>
      </w:r>
      <w:r>
        <w:rPr>
          <w:rStyle w:val="pl-c1"/>
          <w:color w:val="1F2328"/>
        </w:rPr>
        <w:t>400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6FA80790"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Bob</w:t>
      </w:r>
      <w:r>
        <w:rPr>
          <w:rStyle w:val="pl-pds"/>
          <w:color w:val="1F2328"/>
        </w:rPr>
        <w:t>'</w:t>
      </w:r>
      <w:r>
        <w:rPr>
          <w:color w:val="1F2328"/>
        </w:rPr>
        <w:t xml:space="preserve">, </w:t>
      </w:r>
      <w:r>
        <w:rPr>
          <w:rStyle w:val="pl-c1"/>
          <w:color w:val="1F2328"/>
        </w:rPr>
        <w:t>500</w:t>
      </w:r>
      <w:r>
        <w:rPr>
          <w:color w:val="1F2328"/>
        </w:rPr>
        <w:t>.</w:t>
      </w:r>
      <w:r>
        <w:rPr>
          <w:rStyle w:val="pl-c1"/>
          <w:color w:val="1F2328"/>
        </w:rPr>
        <w:t>00</w:t>
      </w:r>
      <w:r>
        <w:rPr>
          <w:color w:val="1F2328"/>
        </w:rPr>
        <w:t xml:space="preserve">, </w:t>
      </w:r>
      <w:r>
        <w:rPr>
          <w:rStyle w:val="pl-pds"/>
          <w:color w:val="1F2328"/>
        </w:rPr>
        <w:t>'</w:t>
      </w:r>
      <w:r>
        <w:rPr>
          <w:rStyle w:val="pl-s"/>
          <w:color w:val="1F2328"/>
        </w:rPr>
        <w:t>pending</w:t>
      </w:r>
      <w:r>
        <w:rPr>
          <w:rStyle w:val="pl-pds"/>
          <w:color w:val="1F2328"/>
        </w:rPr>
        <w:t>'</w:t>
      </w:r>
      <w:r>
        <w:rPr>
          <w:color w:val="1F2328"/>
        </w:rPr>
        <w:t>),</w:t>
      </w:r>
    </w:p>
    <w:p w14:paraId="1C3717BA"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Charlie</w:t>
      </w:r>
      <w:r>
        <w:rPr>
          <w:rStyle w:val="pl-pds"/>
          <w:color w:val="1F2328"/>
        </w:rPr>
        <w:t>'</w:t>
      </w:r>
      <w:r>
        <w:rPr>
          <w:color w:val="1F2328"/>
        </w:rPr>
        <w:t xml:space="preserve">, </w:t>
      </w:r>
      <w:r>
        <w:rPr>
          <w:rStyle w:val="pl-c1"/>
          <w:color w:val="1F2328"/>
        </w:rPr>
        <w:t>600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0895EA27"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Charlie</w:t>
      </w:r>
      <w:r>
        <w:rPr>
          <w:rStyle w:val="pl-pds"/>
          <w:color w:val="1F2328"/>
        </w:rPr>
        <w:t>'</w:t>
      </w:r>
      <w:r>
        <w:rPr>
          <w:color w:val="1F2328"/>
        </w:rPr>
        <w:t xml:space="preserve">, </w:t>
      </w:r>
      <w:r>
        <w:rPr>
          <w:rStyle w:val="pl-c1"/>
          <w:color w:val="1F2328"/>
        </w:rPr>
        <w:t>700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7A449AC1"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Charlie</w:t>
      </w:r>
      <w:r>
        <w:rPr>
          <w:rStyle w:val="pl-pds"/>
          <w:color w:val="1F2328"/>
        </w:rPr>
        <w:t>'</w:t>
      </w:r>
      <w:r>
        <w:rPr>
          <w:color w:val="1F2328"/>
        </w:rPr>
        <w:t xml:space="preserve">, </w:t>
      </w:r>
      <w:r>
        <w:rPr>
          <w:rStyle w:val="pl-c1"/>
          <w:color w:val="1F2328"/>
        </w:rPr>
        <w:t>800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34F1CDFB"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David</w:t>
      </w:r>
      <w:r>
        <w:rPr>
          <w:rStyle w:val="pl-pds"/>
          <w:color w:val="1F2328"/>
        </w:rPr>
        <w:t>'</w:t>
      </w:r>
      <w:r>
        <w:rPr>
          <w:color w:val="1F2328"/>
        </w:rPr>
        <w:t xml:space="preserve">, </w:t>
      </w:r>
      <w:r>
        <w:rPr>
          <w:rStyle w:val="pl-c1"/>
          <w:color w:val="1F2328"/>
        </w:rPr>
        <w:t>900</w:t>
      </w:r>
      <w:r>
        <w:rPr>
          <w:color w:val="1F2328"/>
        </w:rPr>
        <w:t>.</w:t>
      </w:r>
      <w:r>
        <w:rPr>
          <w:rStyle w:val="pl-c1"/>
          <w:color w:val="1F2328"/>
        </w:rPr>
        <w:t>00</w:t>
      </w:r>
      <w:r>
        <w:rPr>
          <w:color w:val="1F2328"/>
        </w:rPr>
        <w:t xml:space="preserve">, </w:t>
      </w:r>
      <w:r>
        <w:rPr>
          <w:rStyle w:val="pl-pds"/>
          <w:color w:val="1F2328"/>
        </w:rPr>
        <w:t>'</w:t>
      </w:r>
      <w:r>
        <w:rPr>
          <w:rStyle w:val="pl-s"/>
          <w:color w:val="1F2328"/>
        </w:rPr>
        <w:t>pending</w:t>
      </w:r>
      <w:r>
        <w:rPr>
          <w:rStyle w:val="pl-pds"/>
          <w:color w:val="1F2328"/>
        </w:rPr>
        <w:t>'</w:t>
      </w:r>
      <w:r>
        <w:rPr>
          <w:color w:val="1F2328"/>
        </w:rPr>
        <w:t>),</w:t>
      </w:r>
    </w:p>
    <w:p w14:paraId="3B77F75E"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David</w:t>
      </w:r>
      <w:r>
        <w:rPr>
          <w:rStyle w:val="pl-pds"/>
          <w:color w:val="1F2328"/>
        </w:rPr>
        <w:t>'</w:t>
      </w:r>
      <w:r>
        <w:rPr>
          <w:color w:val="1F2328"/>
        </w:rPr>
        <w:t xml:space="preserve">, </w:t>
      </w:r>
      <w:r>
        <w:rPr>
          <w:rStyle w:val="pl-c1"/>
          <w:color w:val="1F2328"/>
        </w:rPr>
        <w:t>1000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04599B2E"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David</w:t>
      </w:r>
      <w:r>
        <w:rPr>
          <w:rStyle w:val="pl-pds"/>
          <w:color w:val="1F2328"/>
        </w:rPr>
        <w:t>'</w:t>
      </w:r>
      <w:r>
        <w:rPr>
          <w:color w:val="1F2328"/>
        </w:rPr>
        <w:t xml:space="preserve">, </w:t>
      </w:r>
      <w:r>
        <w:rPr>
          <w:rStyle w:val="pl-c1"/>
          <w:color w:val="1F2328"/>
        </w:rPr>
        <w:t>1100</w:t>
      </w:r>
      <w:r>
        <w:rPr>
          <w:color w:val="1F2328"/>
        </w:rPr>
        <w:t>.</w:t>
      </w:r>
      <w:r>
        <w:rPr>
          <w:rStyle w:val="pl-c1"/>
          <w:color w:val="1F2328"/>
        </w:rPr>
        <w:t>00</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7CA2F8DE"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Now that we have inserted sample data into the </w:t>
      </w:r>
      <w:r>
        <w:rPr>
          <w:rStyle w:val="HTMLCode"/>
          <w:color w:val="1F2328"/>
        </w:rPr>
        <w:t>orders</w:t>
      </w:r>
      <w:r>
        <w:rPr>
          <w:rFonts w:ascii="Segoe UI" w:hAnsi="Segoe UI" w:cs="Segoe UI"/>
          <w:color w:val="1F2328"/>
        </w:rPr>
        <w:t> table, let’s run the queries from earlier to demonstrate the use of </w:t>
      </w:r>
      <w:r>
        <w:rPr>
          <w:rStyle w:val="HTMLCode"/>
          <w:color w:val="1F2328"/>
        </w:rPr>
        <w:t>HAVING</w:t>
      </w:r>
      <w:r>
        <w:rPr>
          <w:rFonts w:ascii="Segoe UI" w:hAnsi="Segoe UI" w:cs="Segoe UI"/>
          <w:color w:val="1F2328"/>
        </w:rPr>
        <w:t> clause:</w:t>
      </w:r>
    </w:p>
    <w:p w14:paraId="13324F97" w14:textId="77777777" w:rsidR="00FE140C" w:rsidRDefault="00FE140C" w:rsidP="00FE140C">
      <w:pPr>
        <w:pStyle w:val="NormalWeb"/>
        <w:numPr>
          <w:ilvl w:val="0"/>
          <w:numId w:val="2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 using aggregate function in HAVING:</w:t>
      </w:r>
    </w:p>
    <w:p w14:paraId="0C241FE9" w14:textId="77777777" w:rsidR="00FE140C" w:rsidRDefault="00FE140C" w:rsidP="00FE140C">
      <w:pPr>
        <w:pStyle w:val="HTMLPreformatted"/>
        <w:shd w:val="clear" w:color="auto" w:fill="FFFFFF"/>
        <w:rPr>
          <w:color w:val="1F2328"/>
        </w:rPr>
      </w:pPr>
      <w:r>
        <w:rPr>
          <w:rStyle w:val="pl-k"/>
          <w:color w:val="1F2328"/>
        </w:rPr>
        <w:t>SELECT</w:t>
      </w:r>
    </w:p>
    <w:p w14:paraId="60E8EF21" w14:textId="77777777" w:rsidR="00FE140C" w:rsidRDefault="00FE140C" w:rsidP="00FE140C">
      <w:pPr>
        <w:pStyle w:val="HTMLPreformatted"/>
        <w:shd w:val="clear" w:color="auto" w:fill="FFFFFF"/>
        <w:rPr>
          <w:color w:val="1F2328"/>
        </w:rPr>
      </w:pPr>
      <w:r>
        <w:rPr>
          <w:color w:val="1F2328"/>
        </w:rPr>
        <w:t xml:space="preserve">    customer_name,</w:t>
      </w:r>
    </w:p>
    <w:p w14:paraId="632ABBBF"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COUNT</w:t>
      </w:r>
      <w:r>
        <w:rPr>
          <w:color w:val="1F2328"/>
        </w:rPr>
        <w:t>(</w:t>
      </w:r>
      <w:r>
        <w:rPr>
          <w:rStyle w:val="pl-k"/>
          <w:color w:val="1F2328"/>
        </w:rPr>
        <w:t>*</w:t>
      </w:r>
      <w:r>
        <w:rPr>
          <w:color w:val="1F2328"/>
        </w:rPr>
        <w:t xml:space="preserve">) </w:t>
      </w:r>
      <w:r>
        <w:rPr>
          <w:rStyle w:val="pl-k"/>
          <w:color w:val="1F2328"/>
        </w:rPr>
        <w:t>AS</w:t>
      </w:r>
      <w:r>
        <w:rPr>
          <w:color w:val="1F2328"/>
        </w:rPr>
        <w:t xml:space="preserve"> order_count</w:t>
      </w:r>
    </w:p>
    <w:p w14:paraId="79718AC4" w14:textId="77777777" w:rsidR="00FE140C" w:rsidRDefault="00FE140C" w:rsidP="00FE140C">
      <w:pPr>
        <w:pStyle w:val="HTMLPreformatted"/>
        <w:shd w:val="clear" w:color="auto" w:fill="FFFFFF"/>
        <w:rPr>
          <w:color w:val="1F2328"/>
        </w:rPr>
      </w:pPr>
      <w:r>
        <w:rPr>
          <w:rStyle w:val="pl-k"/>
          <w:color w:val="1F2328"/>
        </w:rPr>
        <w:t>FROM</w:t>
      </w:r>
    </w:p>
    <w:p w14:paraId="13E56F20" w14:textId="77777777" w:rsidR="00FE140C" w:rsidRDefault="00FE140C" w:rsidP="00FE140C">
      <w:pPr>
        <w:pStyle w:val="HTMLPreformatted"/>
        <w:shd w:val="clear" w:color="auto" w:fill="FFFFFF"/>
        <w:rPr>
          <w:color w:val="1F2328"/>
        </w:rPr>
      </w:pPr>
      <w:r>
        <w:rPr>
          <w:color w:val="1F2328"/>
        </w:rPr>
        <w:t xml:space="preserve">    orders</w:t>
      </w:r>
    </w:p>
    <w:p w14:paraId="63E4E415" w14:textId="77777777" w:rsidR="00FE140C" w:rsidRDefault="00FE140C" w:rsidP="00FE140C">
      <w:pPr>
        <w:pStyle w:val="HTMLPreformatted"/>
        <w:shd w:val="clear" w:color="auto" w:fill="FFFFFF"/>
        <w:rPr>
          <w:color w:val="1F2328"/>
        </w:rPr>
      </w:pPr>
      <w:r>
        <w:rPr>
          <w:rStyle w:val="pl-k"/>
          <w:color w:val="1F2328"/>
        </w:rPr>
        <w:t>GROUP BY</w:t>
      </w:r>
    </w:p>
    <w:p w14:paraId="5F0EE214" w14:textId="77777777" w:rsidR="00FE140C" w:rsidRDefault="00FE140C" w:rsidP="00FE140C">
      <w:pPr>
        <w:pStyle w:val="HTMLPreformatted"/>
        <w:shd w:val="clear" w:color="auto" w:fill="FFFFFF"/>
        <w:rPr>
          <w:color w:val="1F2328"/>
        </w:rPr>
      </w:pPr>
      <w:r>
        <w:rPr>
          <w:color w:val="1F2328"/>
        </w:rPr>
        <w:t xml:space="preserve">    customer_name</w:t>
      </w:r>
    </w:p>
    <w:p w14:paraId="5903FB0C" w14:textId="77777777" w:rsidR="00FE140C" w:rsidRDefault="00FE140C" w:rsidP="00FE140C">
      <w:pPr>
        <w:pStyle w:val="HTMLPreformatted"/>
        <w:shd w:val="clear" w:color="auto" w:fill="FFFFFF"/>
        <w:rPr>
          <w:color w:val="1F2328"/>
        </w:rPr>
      </w:pPr>
      <w:r>
        <w:rPr>
          <w:rStyle w:val="pl-k"/>
          <w:color w:val="1F2328"/>
        </w:rPr>
        <w:t>HAVING</w:t>
      </w:r>
    </w:p>
    <w:p w14:paraId="08C2D6C7"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COUNT</w:t>
      </w:r>
      <w:r>
        <w:rPr>
          <w:color w:val="1F2328"/>
        </w:rPr>
        <w:t>(</w:t>
      </w:r>
      <w:r>
        <w:rPr>
          <w:rStyle w:val="pl-k"/>
          <w:color w:val="1F2328"/>
        </w:rPr>
        <w:t>*</w:t>
      </w:r>
      <w:r>
        <w:rPr>
          <w:color w:val="1F2328"/>
        </w:rPr>
        <w:t xml:space="preserve">) </w:t>
      </w:r>
      <w:r>
        <w:rPr>
          <w:rStyle w:val="pl-k"/>
          <w:color w:val="1F2328"/>
        </w:rPr>
        <w:t>&gt;</w:t>
      </w:r>
      <w:r>
        <w:rPr>
          <w:color w:val="1F2328"/>
        </w:rPr>
        <w:t xml:space="preserve"> </w:t>
      </w:r>
      <w:r>
        <w:rPr>
          <w:rStyle w:val="pl-c1"/>
          <w:color w:val="1F2328"/>
        </w:rPr>
        <w:t>5</w:t>
      </w:r>
      <w:r>
        <w:rPr>
          <w:color w:val="1F2328"/>
        </w:rPr>
        <w:t>;</w:t>
      </w:r>
    </w:p>
    <w:p w14:paraId="35B6347C"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query will return customers who have placed more than 5 orders.</w:t>
      </w:r>
    </w:p>
    <w:p w14:paraId="2A08489F" w14:textId="77777777" w:rsidR="00FE140C" w:rsidRDefault="00FE140C" w:rsidP="00FE140C">
      <w:pPr>
        <w:pStyle w:val="NormalWeb"/>
        <w:numPr>
          <w:ilvl w:val="0"/>
          <w:numId w:val="3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 without using aggregate function in HAVING:</w:t>
      </w:r>
    </w:p>
    <w:p w14:paraId="1AD6D1DB" w14:textId="77777777" w:rsidR="00FE140C" w:rsidRDefault="00FE140C" w:rsidP="00FE140C">
      <w:pPr>
        <w:pStyle w:val="HTMLPreformatted"/>
        <w:shd w:val="clear" w:color="auto" w:fill="FFFFFF"/>
        <w:rPr>
          <w:color w:val="1F2328"/>
        </w:rPr>
      </w:pPr>
      <w:r>
        <w:rPr>
          <w:rStyle w:val="pl-k"/>
          <w:color w:val="1F2328"/>
        </w:rPr>
        <w:t>SELECT</w:t>
      </w:r>
    </w:p>
    <w:p w14:paraId="3E3D8D15" w14:textId="77777777" w:rsidR="00FE140C" w:rsidRDefault="00FE140C" w:rsidP="00FE140C">
      <w:pPr>
        <w:pStyle w:val="HTMLPreformatted"/>
        <w:shd w:val="clear" w:color="auto" w:fill="FFFFFF"/>
        <w:rPr>
          <w:color w:val="1F2328"/>
        </w:rPr>
      </w:pPr>
      <w:r>
        <w:rPr>
          <w:color w:val="1F2328"/>
        </w:rPr>
        <w:t xml:space="preserve">    customer_name,</w:t>
      </w:r>
    </w:p>
    <w:p w14:paraId="5A5A4641" w14:textId="77777777" w:rsidR="00FE140C" w:rsidRDefault="00FE140C" w:rsidP="00FE140C">
      <w:pPr>
        <w:pStyle w:val="HTMLPreformatted"/>
        <w:shd w:val="clear" w:color="auto" w:fill="FFFFFF"/>
        <w:rPr>
          <w:color w:val="1F2328"/>
        </w:rPr>
      </w:pPr>
      <w:r>
        <w:rPr>
          <w:color w:val="1F2328"/>
        </w:rPr>
        <w:lastRenderedPageBreak/>
        <w:t xml:space="preserve">    order_status</w:t>
      </w:r>
    </w:p>
    <w:p w14:paraId="54460D78" w14:textId="77777777" w:rsidR="00FE140C" w:rsidRDefault="00FE140C" w:rsidP="00FE140C">
      <w:pPr>
        <w:pStyle w:val="HTMLPreformatted"/>
        <w:shd w:val="clear" w:color="auto" w:fill="FFFFFF"/>
        <w:rPr>
          <w:color w:val="1F2328"/>
        </w:rPr>
      </w:pPr>
      <w:r>
        <w:rPr>
          <w:rStyle w:val="pl-k"/>
          <w:color w:val="1F2328"/>
        </w:rPr>
        <w:t>FROM</w:t>
      </w:r>
    </w:p>
    <w:p w14:paraId="1E7F96FA" w14:textId="77777777" w:rsidR="00FE140C" w:rsidRDefault="00FE140C" w:rsidP="00FE140C">
      <w:pPr>
        <w:pStyle w:val="HTMLPreformatted"/>
        <w:shd w:val="clear" w:color="auto" w:fill="FFFFFF"/>
        <w:rPr>
          <w:color w:val="1F2328"/>
        </w:rPr>
      </w:pPr>
      <w:r>
        <w:rPr>
          <w:color w:val="1F2328"/>
        </w:rPr>
        <w:t xml:space="preserve">    orders</w:t>
      </w:r>
    </w:p>
    <w:p w14:paraId="1FCFBB41" w14:textId="77777777" w:rsidR="00FE140C" w:rsidRDefault="00FE140C" w:rsidP="00FE140C">
      <w:pPr>
        <w:pStyle w:val="HTMLPreformatted"/>
        <w:shd w:val="clear" w:color="auto" w:fill="FFFFFF"/>
        <w:rPr>
          <w:color w:val="1F2328"/>
        </w:rPr>
      </w:pPr>
      <w:r>
        <w:rPr>
          <w:rStyle w:val="pl-k"/>
          <w:color w:val="1F2328"/>
        </w:rPr>
        <w:t>GROUP BY</w:t>
      </w:r>
    </w:p>
    <w:p w14:paraId="7F4F7C8F" w14:textId="77777777" w:rsidR="00FE140C" w:rsidRDefault="00FE140C" w:rsidP="00FE140C">
      <w:pPr>
        <w:pStyle w:val="HTMLPreformatted"/>
        <w:shd w:val="clear" w:color="auto" w:fill="FFFFFF"/>
        <w:rPr>
          <w:color w:val="1F2328"/>
        </w:rPr>
      </w:pPr>
      <w:r>
        <w:rPr>
          <w:color w:val="1F2328"/>
        </w:rPr>
        <w:t xml:space="preserve">    customer_name</w:t>
      </w:r>
    </w:p>
    <w:p w14:paraId="276A72E3" w14:textId="77777777" w:rsidR="00FE140C" w:rsidRDefault="00FE140C" w:rsidP="00FE140C">
      <w:pPr>
        <w:pStyle w:val="HTMLPreformatted"/>
        <w:shd w:val="clear" w:color="auto" w:fill="FFFFFF"/>
        <w:rPr>
          <w:color w:val="1F2328"/>
        </w:rPr>
      </w:pPr>
      <w:r>
        <w:rPr>
          <w:rStyle w:val="pl-k"/>
          <w:color w:val="1F2328"/>
        </w:rPr>
        <w:t>HAVING</w:t>
      </w:r>
    </w:p>
    <w:p w14:paraId="39C62889"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MAX</w:t>
      </w:r>
      <w:r>
        <w:rPr>
          <w:color w:val="1F2328"/>
        </w:rPr>
        <w:t xml:space="preserve">(order_status) </w:t>
      </w:r>
      <w:r>
        <w:rPr>
          <w:rStyle w:val="pl-k"/>
          <w:color w:val="1F2328"/>
        </w:rPr>
        <w:t>=</w:t>
      </w:r>
      <w:r>
        <w:rPr>
          <w:color w:val="1F2328"/>
        </w:rPr>
        <w:t xml:space="preserve"> </w:t>
      </w:r>
      <w:r>
        <w:rPr>
          <w:rStyle w:val="pl-pds"/>
          <w:color w:val="1F2328"/>
        </w:rPr>
        <w:t>'</w:t>
      </w:r>
      <w:r>
        <w:rPr>
          <w:rStyle w:val="pl-s"/>
          <w:color w:val="1F2328"/>
        </w:rPr>
        <w:t>complete</w:t>
      </w:r>
      <w:r>
        <w:rPr>
          <w:rStyle w:val="pl-pds"/>
          <w:color w:val="1F2328"/>
        </w:rPr>
        <w:t>'</w:t>
      </w:r>
      <w:r>
        <w:rPr>
          <w:color w:val="1F2328"/>
        </w:rPr>
        <w:t>;</w:t>
      </w:r>
    </w:p>
    <w:p w14:paraId="020DE0D9"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query will return customers whose maximum order status is 'complete'.</w:t>
      </w:r>
    </w:p>
    <w:p w14:paraId="69778679"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You can execute these queries against the sample </w:t>
      </w:r>
      <w:r>
        <w:rPr>
          <w:rStyle w:val="HTMLCode"/>
          <w:color w:val="1F2328"/>
        </w:rPr>
        <w:t>orders</w:t>
      </w:r>
      <w:r>
        <w:rPr>
          <w:rFonts w:ascii="Segoe UI" w:hAnsi="Segoe UI" w:cs="Segoe UI"/>
          <w:color w:val="1F2328"/>
        </w:rPr>
        <w:t> table to see the results based on the provided sample data.</w:t>
      </w:r>
    </w:p>
    <w:p w14:paraId="296EBF28"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8.11. UNIQUE KEY</w:t>
      </w:r>
    </w:p>
    <w:p w14:paraId="18A81AEE" w14:textId="77777777" w:rsidR="00FE140C" w:rsidRDefault="00FE140C" w:rsidP="00FE140C">
      <w:pPr>
        <w:pStyle w:val="HTMLPreformatted"/>
        <w:shd w:val="clear" w:color="auto" w:fill="FFFFFF"/>
        <w:spacing w:after="240"/>
        <w:rPr>
          <w:color w:val="1F2328"/>
        </w:rPr>
      </w:pPr>
      <w:r>
        <w:rPr>
          <w:color w:val="1F2328"/>
        </w:rPr>
        <w:t>CREATE TABLE employees (</w:t>
      </w:r>
    </w:p>
    <w:p w14:paraId="041DD530" w14:textId="77777777" w:rsidR="00FE140C" w:rsidRDefault="00FE140C" w:rsidP="00FE140C">
      <w:pPr>
        <w:pStyle w:val="HTMLPreformatted"/>
        <w:shd w:val="clear" w:color="auto" w:fill="FFFFFF"/>
        <w:spacing w:after="240"/>
        <w:rPr>
          <w:color w:val="1F2328"/>
        </w:rPr>
      </w:pPr>
      <w:r>
        <w:rPr>
          <w:color w:val="1F2328"/>
        </w:rPr>
        <w:t xml:space="preserve">    id INT PRIMARY KEY,</w:t>
      </w:r>
    </w:p>
    <w:p w14:paraId="078832CF" w14:textId="77777777" w:rsidR="00FE140C" w:rsidRDefault="00FE140C" w:rsidP="00FE140C">
      <w:pPr>
        <w:pStyle w:val="HTMLPreformatted"/>
        <w:shd w:val="clear" w:color="auto" w:fill="FFFFFF"/>
        <w:spacing w:after="240"/>
        <w:rPr>
          <w:color w:val="1F2328"/>
        </w:rPr>
      </w:pPr>
      <w:r>
        <w:rPr>
          <w:color w:val="1F2328"/>
        </w:rPr>
        <w:t xml:space="preserve">    name VARCHAR(100),</w:t>
      </w:r>
    </w:p>
    <w:p w14:paraId="0F11F4A9" w14:textId="77777777" w:rsidR="00FE140C" w:rsidRDefault="00FE140C" w:rsidP="00FE140C">
      <w:pPr>
        <w:pStyle w:val="HTMLPreformatted"/>
        <w:shd w:val="clear" w:color="auto" w:fill="FFFFFF"/>
        <w:spacing w:after="240"/>
        <w:rPr>
          <w:color w:val="1F2328"/>
        </w:rPr>
      </w:pPr>
      <w:r>
        <w:rPr>
          <w:color w:val="1F2328"/>
        </w:rPr>
        <w:t xml:space="preserve">    email VARCHAR(100) UNIQUE,</w:t>
      </w:r>
    </w:p>
    <w:p w14:paraId="3EE3B97B" w14:textId="77777777" w:rsidR="00FE140C" w:rsidRDefault="00FE140C" w:rsidP="00FE140C">
      <w:pPr>
        <w:pStyle w:val="HTMLPreformatted"/>
        <w:shd w:val="clear" w:color="auto" w:fill="FFFFFF"/>
        <w:spacing w:after="240"/>
        <w:rPr>
          <w:color w:val="1F2328"/>
        </w:rPr>
      </w:pPr>
      <w:r>
        <w:rPr>
          <w:color w:val="1F2328"/>
        </w:rPr>
        <w:t xml:space="preserve">    department VARCHAR(100)</w:t>
      </w:r>
    </w:p>
    <w:p w14:paraId="414F8577" w14:textId="77777777" w:rsidR="00FE140C" w:rsidRDefault="00FE140C" w:rsidP="00FE140C">
      <w:pPr>
        <w:pStyle w:val="HTMLPreformatted"/>
        <w:shd w:val="clear" w:color="auto" w:fill="FFFFFF"/>
        <w:spacing w:after="240"/>
        <w:rPr>
          <w:color w:val="1F2328"/>
        </w:rPr>
      </w:pPr>
      <w:r>
        <w:rPr>
          <w:color w:val="1F2328"/>
        </w:rPr>
        <w:t>);</w:t>
      </w:r>
    </w:p>
    <w:p w14:paraId="22C001A5" w14:textId="77777777" w:rsidR="00FE140C" w:rsidRDefault="00FE140C" w:rsidP="00FE140C">
      <w:pPr>
        <w:pStyle w:val="HTMLPreformatted"/>
        <w:shd w:val="clear" w:color="auto" w:fill="FFFFFF"/>
        <w:spacing w:after="240"/>
        <w:rPr>
          <w:color w:val="1F2328"/>
        </w:rPr>
      </w:pPr>
    </w:p>
    <w:p w14:paraId="3B0BE17F" w14:textId="77777777" w:rsidR="00FE140C" w:rsidRDefault="00FE140C" w:rsidP="00FE140C">
      <w:pPr>
        <w:pStyle w:val="HTMLPreformatted"/>
        <w:shd w:val="clear" w:color="auto" w:fill="FFFFFF"/>
        <w:spacing w:after="240"/>
        <w:rPr>
          <w:color w:val="1F2328"/>
        </w:rPr>
      </w:pPr>
      <w:r>
        <w:rPr>
          <w:color w:val="1F2328"/>
        </w:rPr>
        <w:t>INSERT INTO employees (id, name, email, department) VALUES</w:t>
      </w:r>
    </w:p>
    <w:p w14:paraId="51D694B6" w14:textId="77777777" w:rsidR="00FE140C" w:rsidRDefault="00FE140C" w:rsidP="00FE140C">
      <w:pPr>
        <w:pStyle w:val="HTMLPreformatted"/>
        <w:shd w:val="clear" w:color="auto" w:fill="FFFFFF"/>
        <w:spacing w:after="240"/>
        <w:rPr>
          <w:color w:val="1F2328"/>
        </w:rPr>
      </w:pPr>
      <w:r>
        <w:rPr>
          <w:color w:val="1F2328"/>
        </w:rPr>
        <w:t>(null,'John Doe', null, 'HR'),</w:t>
      </w:r>
    </w:p>
    <w:p w14:paraId="3013E036" w14:textId="77777777" w:rsidR="00FE140C" w:rsidRDefault="00FE140C" w:rsidP="00FE140C">
      <w:pPr>
        <w:pStyle w:val="HTMLPreformatted"/>
        <w:shd w:val="clear" w:color="auto" w:fill="FFFFFF"/>
        <w:spacing w:after="240"/>
        <w:rPr>
          <w:color w:val="1F2328"/>
        </w:rPr>
      </w:pPr>
      <w:r>
        <w:rPr>
          <w:color w:val="1F2328"/>
        </w:rPr>
        <w:t>(5,'John Doe', null, 'HR'),</w:t>
      </w:r>
    </w:p>
    <w:p w14:paraId="058D4625" w14:textId="77777777" w:rsidR="00FE140C" w:rsidRDefault="00FE140C" w:rsidP="00FE140C">
      <w:pPr>
        <w:pStyle w:val="HTMLPreformatted"/>
        <w:shd w:val="clear" w:color="auto" w:fill="FFFFFF"/>
        <w:spacing w:after="240"/>
        <w:rPr>
          <w:color w:val="1F2328"/>
        </w:rPr>
      </w:pPr>
      <w:r>
        <w:rPr>
          <w:color w:val="1F2328"/>
        </w:rPr>
        <w:t>(1,'John Doe', 'john@example.com', 'HR'),</w:t>
      </w:r>
    </w:p>
    <w:p w14:paraId="17C8BAB5" w14:textId="77777777" w:rsidR="00FE140C" w:rsidRDefault="00FE140C" w:rsidP="00FE140C">
      <w:pPr>
        <w:pStyle w:val="HTMLPreformatted"/>
        <w:shd w:val="clear" w:color="auto" w:fill="FFFFFF"/>
        <w:spacing w:after="240"/>
        <w:rPr>
          <w:color w:val="1F2328"/>
        </w:rPr>
      </w:pPr>
      <w:r>
        <w:rPr>
          <w:color w:val="1F2328"/>
        </w:rPr>
        <w:t>(2,'Jane Smith', 'jane@example.com', 'IT'),</w:t>
      </w:r>
    </w:p>
    <w:p w14:paraId="0AAF6D40" w14:textId="77777777" w:rsidR="00FE140C" w:rsidRDefault="00FE140C" w:rsidP="00FE140C">
      <w:pPr>
        <w:pStyle w:val="HTMLPreformatted"/>
        <w:shd w:val="clear" w:color="auto" w:fill="FFFFFF"/>
        <w:spacing w:after="240"/>
        <w:rPr>
          <w:color w:val="1F2328"/>
        </w:rPr>
      </w:pPr>
      <w:r>
        <w:rPr>
          <w:color w:val="1F2328"/>
        </w:rPr>
        <w:t>(3,'Michael Johnson', 'michael@example.com', 'Finance'),</w:t>
      </w:r>
    </w:p>
    <w:p w14:paraId="06FEEC45" w14:textId="77777777" w:rsidR="00FE140C" w:rsidRDefault="00FE140C" w:rsidP="00FE140C">
      <w:pPr>
        <w:pStyle w:val="HTMLPreformatted"/>
        <w:shd w:val="clear" w:color="auto" w:fill="FFFFFF"/>
        <w:spacing w:after="240"/>
        <w:rPr>
          <w:color w:val="1F2328"/>
        </w:rPr>
      </w:pPr>
      <w:r>
        <w:rPr>
          <w:color w:val="1F2328"/>
        </w:rPr>
        <w:t>(4,'Emily Brown', 'emily@example.com', 'Marketing');</w:t>
      </w:r>
    </w:p>
    <w:p w14:paraId="7CBAD97F"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COMPOSITE KEY</w:t>
      </w:r>
    </w:p>
    <w:p w14:paraId="2736D373" w14:textId="77777777" w:rsidR="00FE140C" w:rsidRDefault="00FE140C" w:rsidP="00FE140C">
      <w:pPr>
        <w:pStyle w:val="HTMLPreformatted"/>
        <w:shd w:val="clear" w:color="auto" w:fill="FFFFFF"/>
        <w:spacing w:after="240"/>
        <w:rPr>
          <w:color w:val="1F2328"/>
        </w:rPr>
      </w:pPr>
      <w:r>
        <w:rPr>
          <w:color w:val="1F2328"/>
        </w:rPr>
        <w:t>CREATE TABLE employees (</w:t>
      </w:r>
    </w:p>
    <w:p w14:paraId="7D5AB56B" w14:textId="77777777" w:rsidR="00FE140C" w:rsidRDefault="00FE140C" w:rsidP="00FE140C">
      <w:pPr>
        <w:pStyle w:val="HTMLPreformatted"/>
        <w:shd w:val="clear" w:color="auto" w:fill="FFFFFF"/>
        <w:spacing w:after="240"/>
        <w:rPr>
          <w:color w:val="1F2328"/>
        </w:rPr>
      </w:pPr>
      <w:r>
        <w:rPr>
          <w:color w:val="1F2328"/>
        </w:rPr>
        <w:t xml:space="preserve">    employee_id INT,</w:t>
      </w:r>
    </w:p>
    <w:p w14:paraId="1BEED77D" w14:textId="77777777" w:rsidR="00FE140C" w:rsidRDefault="00FE140C" w:rsidP="00FE140C">
      <w:pPr>
        <w:pStyle w:val="HTMLPreformatted"/>
        <w:shd w:val="clear" w:color="auto" w:fill="FFFFFF"/>
        <w:spacing w:after="240"/>
        <w:rPr>
          <w:color w:val="1F2328"/>
        </w:rPr>
      </w:pPr>
      <w:r>
        <w:rPr>
          <w:color w:val="1F2328"/>
        </w:rPr>
        <w:t xml:space="preserve">    department_id INT,</w:t>
      </w:r>
    </w:p>
    <w:p w14:paraId="34CD9593" w14:textId="77777777" w:rsidR="00FE140C" w:rsidRDefault="00FE140C" w:rsidP="00FE140C">
      <w:pPr>
        <w:pStyle w:val="HTMLPreformatted"/>
        <w:shd w:val="clear" w:color="auto" w:fill="FFFFFF"/>
        <w:spacing w:after="240"/>
        <w:rPr>
          <w:color w:val="1F2328"/>
        </w:rPr>
      </w:pPr>
      <w:r>
        <w:rPr>
          <w:color w:val="1F2328"/>
        </w:rPr>
        <w:t xml:space="preserve">    first_name VARCHAR(50),</w:t>
      </w:r>
    </w:p>
    <w:p w14:paraId="4DF006F6" w14:textId="77777777" w:rsidR="00FE140C" w:rsidRDefault="00FE140C" w:rsidP="00FE140C">
      <w:pPr>
        <w:pStyle w:val="HTMLPreformatted"/>
        <w:shd w:val="clear" w:color="auto" w:fill="FFFFFF"/>
        <w:spacing w:after="240"/>
        <w:rPr>
          <w:color w:val="1F2328"/>
        </w:rPr>
      </w:pPr>
      <w:r>
        <w:rPr>
          <w:color w:val="1F2328"/>
        </w:rPr>
        <w:t xml:space="preserve">    last_name VARCHAR(50),</w:t>
      </w:r>
    </w:p>
    <w:p w14:paraId="0C47EE0D" w14:textId="77777777" w:rsidR="00FE140C" w:rsidRDefault="00FE140C" w:rsidP="00FE140C">
      <w:pPr>
        <w:pStyle w:val="HTMLPreformatted"/>
        <w:shd w:val="clear" w:color="auto" w:fill="FFFFFF"/>
        <w:spacing w:after="240"/>
        <w:rPr>
          <w:color w:val="1F2328"/>
        </w:rPr>
      </w:pPr>
      <w:r>
        <w:rPr>
          <w:color w:val="1F2328"/>
        </w:rPr>
        <w:t xml:space="preserve">    PRIMARY KEY (employee_id, department_id)</w:t>
      </w:r>
    </w:p>
    <w:p w14:paraId="3E8424AA" w14:textId="77777777" w:rsidR="00FE140C" w:rsidRDefault="00FE140C" w:rsidP="00FE140C">
      <w:pPr>
        <w:pStyle w:val="HTMLPreformatted"/>
        <w:shd w:val="clear" w:color="auto" w:fill="FFFFFF"/>
        <w:spacing w:after="240"/>
        <w:rPr>
          <w:color w:val="1F2328"/>
        </w:rPr>
      </w:pPr>
      <w:r>
        <w:rPr>
          <w:color w:val="1F2328"/>
        </w:rPr>
        <w:t>);</w:t>
      </w:r>
    </w:p>
    <w:p w14:paraId="6E7F7395" w14:textId="77777777" w:rsidR="00FE140C" w:rsidRDefault="00FE140C" w:rsidP="00FE140C">
      <w:pPr>
        <w:pStyle w:val="HTMLPreformatted"/>
        <w:shd w:val="clear" w:color="auto" w:fill="FFFFFF"/>
        <w:spacing w:after="240"/>
        <w:rPr>
          <w:color w:val="1F2328"/>
        </w:rPr>
      </w:pPr>
    </w:p>
    <w:p w14:paraId="2A821590" w14:textId="77777777" w:rsidR="00FE140C" w:rsidRDefault="00FE140C" w:rsidP="00FE140C">
      <w:pPr>
        <w:pStyle w:val="HTMLPreformatted"/>
        <w:shd w:val="clear" w:color="auto" w:fill="FFFFFF"/>
        <w:spacing w:after="240"/>
        <w:rPr>
          <w:color w:val="1F2328"/>
        </w:rPr>
      </w:pPr>
    </w:p>
    <w:p w14:paraId="5B8207A8" w14:textId="77777777" w:rsidR="00FE140C" w:rsidRDefault="00FE140C" w:rsidP="00FE140C">
      <w:pPr>
        <w:pStyle w:val="HTMLPreformatted"/>
        <w:shd w:val="clear" w:color="auto" w:fill="FFFFFF"/>
        <w:spacing w:after="240"/>
        <w:rPr>
          <w:color w:val="1F2328"/>
        </w:rPr>
      </w:pPr>
      <w:r>
        <w:rPr>
          <w:color w:val="1F2328"/>
        </w:rPr>
        <w:t>INSERT INTO employees (employee_id, department_id, first_name, last_name)</w:t>
      </w:r>
    </w:p>
    <w:p w14:paraId="266CA9C6" w14:textId="77777777" w:rsidR="00FE140C" w:rsidRDefault="00FE140C" w:rsidP="00FE140C">
      <w:pPr>
        <w:pStyle w:val="HTMLPreformatted"/>
        <w:shd w:val="clear" w:color="auto" w:fill="FFFFFF"/>
        <w:spacing w:after="240"/>
        <w:rPr>
          <w:color w:val="1F2328"/>
        </w:rPr>
      </w:pPr>
      <w:r>
        <w:rPr>
          <w:color w:val="1F2328"/>
        </w:rPr>
        <w:t>VALUES</w:t>
      </w:r>
    </w:p>
    <w:p w14:paraId="31B9E06E" w14:textId="77777777" w:rsidR="00FE140C" w:rsidRDefault="00FE140C" w:rsidP="00FE140C">
      <w:pPr>
        <w:pStyle w:val="HTMLPreformatted"/>
        <w:shd w:val="clear" w:color="auto" w:fill="FFFFFF"/>
        <w:spacing w:after="240"/>
        <w:rPr>
          <w:color w:val="1F2328"/>
        </w:rPr>
      </w:pPr>
      <w:r>
        <w:rPr>
          <w:color w:val="1F2328"/>
        </w:rPr>
        <w:t>(1, 1, 'John', 'Doe'),</w:t>
      </w:r>
    </w:p>
    <w:p w14:paraId="42E3AB16" w14:textId="77777777" w:rsidR="00FE140C" w:rsidRDefault="00FE140C" w:rsidP="00FE140C">
      <w:pPr>
        <w:pStyle w:val="HTMLPreformatted"/>
        <w:shd w:val="clear" w:color="auto" w:fill="FFFFFF"/>
        <w:spacing w:after="240"/>
        <w:rPr>
          <w:color w:val="1F2328"/>
        </w:rPr>
      </w:pPr>
      <w:r>
        <w:rPr>
          <w:color w:val="1F2328"/>
        </w:rPr>
        <w:t>(2, 1, 'Jane', 'Smith'),</w:t>
      </w:r>
    </w:p>
    <w:p w14:paraId="33273DA4" w14:textId="77777777" w:rsidR="00FE140C" w:rsidRDefault="00FE140C" w:rsidP="00FE140C">
      <w:pPr>
        <w:pStyle w:val="HTMLPreformatted"/>
        <w:shd w:val="clear" w:color="auto" w:fill="FFFFFF"/>
        <w:spacing w:after="240"/>
        <w:rPr>
          <w:color w:val="1F2328"/>
        </w:rPr>
      </w:pPr>
      <w:r>
        <w:rPr>
          <w:color w:val="1F2328"/>
        </w:rPr>
        <w:t>(3, 2, 'Michael', 'Johnson'),</w:t>
      </w:r>
    </w:p>
    <w:p w14:paraId="03747D78" w14:textId="77777777" w:rsidR="00FE140C" w:rsidRDefault="00FE140C" w:rsidP="00FE140C">
      <w:pPr>
        <w:pStyle w:val="HTMLPreformatted"/>
        <w:shd w:val="clear" w:color="auto" w:fill="FFFFFF"/>
        <w:spacing w:after="240"/>
        <w:rPr>
          <w:color w:val="1F2328"/>
        </w:rPr>
      </w:pPr>
      <w:r>
        <w:rPr>
          <w:color w:val="1F2328"/>
        </w:rPr>
        <w:t>(4, 2, 'Emily', 'Williams');</w:t>
      </w:r>
    </w:p>
    <w:p w14:paraId="26FE239C" w14:textId="77777777" w:rsidR="00FE140C" w:rsidRDefault="00FE140C" w:rsidP="00FE140C">
      <w:pPr>
        <w:pStyle w:val="HTMLPreformatted"/>
        <w:shd w:val="clear" w:color="auto" w:fill="FFFFFF"/>
        <w:spacing w:after="240"/>
        <w:rPr>
          <w:color w:val="1F2328"/>
        </w:rPr>
      </w:pPr>
    </w:p>
    <w:p w14:paraId="7EA8E84B" w14:textId="77777777" w:rsidR="00FE140C" w:rsidRDefault="00FE140C" w:rsidP="00FE140C">
      <w:pPr>
        <w:pStyle w:val="HTMLPreformatted"/>
        <w:shd w:val="clear" w:color="auto" w:fill="FFFFFF"/>
        <w:spacing w:after="240"/>
        <w:rPr>
          <w:color w:val="1F2328"/>
        </w:rPr>
      </w:pPr>
      <w:r>
        <w:rPr>
          <w:color w:val="1F2328"/>
        </w:rPr>
        <w:t>-- This record violates the composite key constraint</w:t>
      </w:r>
    </w:p>
    <w:p w14:paraId="30E4702C" w14:textId="77777777" w:rsidR="00FE140C" w:rsidRDefault="00FE140C" w:rsidP="00FE140C">
      <w:pPr>
        <w:pStyle w:val="HTMLPreformatted"/>
        <w:shd w:val="clear" w:color="auto" w:fill="FFFFFF"/>
        <w:spacing w:after="240"/>
        <w:rPr>
          <w:color w:val="1F2328"/>
        </w:rPr>
      </w:pPr>
      <w:r>
        <w:rPr>
          <w:color w:val="1F2328"/>
        </w:rPr>
        <w:t>INSERT INTO employees (employee_id, department_id, first_name, last_name)</w:t>
      </w:r>
    </w:p>
    <w:p w14:paraId="46B00341" w14:textId="77777777" w:rsidR="00FE140C" w:rsidRDefault="00FE140C" w:rsidP="00FE140C">
      <w:pPr>
        <w:pStyle w:val="HTMLPreformatted"/>
        <w:shd w:val="clear" w:color="auto" w:fill="FFFFFF"/>
        <w:spacing w:after="240"/>
        <w:rPr>
          <w:color w:val="1F2328"/>
        </w:rPr>
      </w:pPr>
      <w:r>
        <w:rPr>
          <w:color w:val="1F2328"/>
        </w:rPr>
        <w:t>VALUES</w:t>
      </w:r>
    </w:p>
    <w:p w14:paraId="6979A216" w14:textId="77777777" w:rsidR="00FE140C" w:rsidRDefault="00FE140C" w:rsidP="00FE140C">
      <w:pPr>
        <w:pStyle w:val="HTMLPreformatted"/>
        <w:shd w:val="clear" w:color="auto" w:fill="FFFFFF"/>
        <w:spacing w:after="240"/>
        <w:rPr>
          <w:color w:val="1F2328"/>
        </w:rPr>
      </w:pPr>
      <w:r>
        <w:rPr>
          <w:color w:val="1F2328"/>
        </w:rPr>
        <w:t>(1, 1, 'John', 'Doe');</w:t>
      </w:r>
    </w:p>
    <w:p w14:paraId="7A4C1F26"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8.12. FOREIGN KEY CONSTRAINT</w:t>
      </w:r>
    </w:p>
    <w:p w14:paraId="5553E9FE" w14:textId="77777777" w:rsidR="00FE140C" w:rsidRDefault="00FE140C" w:rsidP="00FE140C">
      <w:pPr>
        <w:pStyle w:val="HTMLPreformatted"/>
        <w:shd w:val="clear" w:color="auto" w:fill="FFFFFF"/>
        <w:spacing w:after="240"/>
        <w:rPr>
          <w:color w:val="1F2328"/>
        </w:rPr>
      </w:pPr>
      <w:r>
        <w:rPr>
          <w:color w:val="1F2328"/>
        </w:rPr>
        <w:t>-- Create the departments table</w:t>
      </w:r>
    </w:p>
    <w:p w14:paraId="0F44926A" w14:textId="77777777" w:rsidR="00FE140C" w:rsidRDefault="00FE140C" w:rsidP="00FE140C">
      <w:pPr>
        <w:pStyle w:val="HTMLPreformatted"/>
        <w:shd w:val="clear" w:color="auto" w:fill="FFFFFF"/>
        <w:spacing w:after="240"/>
        <w:rPr>
          <w:color w:val="1F2328"/>
        </w:rPr>
      </w:pPr>
      <w:r>
        <w:rPr>
          <w:color w:val="1F2328"/>
        </w:rPr>
        <w:t>CREATE TABLE departments (</w:t>
      </w:r>
    </w:p>
    <w:p w14:paraId="54B19784" w14:textId="77777777" w:rsidR="00FE140C" w:rsidRDefault="00FE140C" w:rsidP="00FE140C">
      <w:pPr>
        <w:pStyle w:val="HTMLPreformatted"/>
        <w:shd w:val="clear" w:color="auto" w:fill="FFFFFF"/>
        <w:spacing w:after="240"/>
        <w:rPr>
          <w:color w:val="1F2328"/>
        </w:rPr>
      </w:pPr>
      <w:r>
        <w:rPr>
          <w:color w:val="1F2328"/>
        </w:rPr>
        <w:t xml:space="preserve">    department_id INT PRIMARY KEY,</w:t>
      </w:r>
    </w:p>
    <w:p w14:paraId="3C0E86D5" w14:textId="77777777" w:rsidR="00FE140C" w:rsidRDefault="00FE140C" w:rsidP="00FE140C">
      <w:pPr>
        <w:pStyle w:val="HTMLPreformatted"/>
        <w:shd w:val="clear" w:color="auto" w:fill="FFFFFF"/>
        <w:spacing w:after="240"/>
        <w:rPr>
          <w:color w:val="1F2328"/>
        </w:rPr>
      </w:pPr>
      <w:r>
        <w:rPr>
          <w:color w:val="1F2328"/>
        </w:rPr>
        <w:t xml:space="preserve">    department_name VARCHAR(100)</w:t>
      </w:r>
    </w:p>
    <w:p w14:paraId="14577817" w14:textId="77777777" w:rsidR="00FE140C" w:rsidRDefault="00FE140C" w:rsidP="00FE140C">
      <w:pPr>
        <w:pStyle w:val="HTMLPreformatted"/>
        <w:shd w:val="clear" w:color="auto" w:fill="FFFFFF"/>
        <w:spacing w:after="240"/>
        <w:rPr>
          <w:color w:val="1F2328"/>
        </w:rPr>
      </w:pPr>
      <w:r>
        <w:rPr>
          <w:color w:val="1F2328"/>
        </w:rPr>
        <w:t>);</w:t>
      </w:r>
    </w:p>
    <w:p w14:paraId="7AA6D49B" w14:textId="77777777" w:rsidR="00FE140C" w:rsidRDefault="00FE140C" w:rsidP="00FE140C">
      <w:pPr>
        <w:pStyle w:val="HTMLPreformatted"/>
        <w:shd w:val="clear" w:color="auto" w:fill="FFFFFF"/>
        <w:spacing w:after="240"/>
        <w:rPr>
          <w:color w:val="1F2328"/>
        </w:rPr>
      </w:pPr>
    </w:p>
    <w:p w14:paraId="6D373EBC" w14:textId="77777777" w:rsidR="00FE140C" w:rsidRDefault="00FE140C" w:rsidP="00FE140C">
      <w:pPr>
        <w:pStyle w:val="HTMLPreformatted"/>
        <w:shd w:val="clear" w:color="auto" w:fill="FFFFFF"/>
        <w:spacing w:after="240"/>
        <w:rPr>
          <w:color w:val="1F2328"/>
        </w:rPr>
      </w:pPr>
      <w:r>
        <w:rPr>
          <w:color w:val="1F2328"/>
        </w:rPr>
        <w:t>-- Create the employees table with a foreign key constraint</w:t>
      </w:r>
    </w:p>
    <w:p w14:paraId="7B6E9905" w14:textId="77777777" w:rsidR="00FE140C" w:rsidRDefault="00FE140C" w:rsidP="00FE140C">
      <w:pPr>
        <w:pStyle w:val="HTMLPreformatted"/>
        <w:shd w:val="clear" w:color="auto" w:fill="FFFFFF"/>
        <w:spacing w:after="240"/>
        <w:rPr>
          <w:color w:val="1F2328"/>
        </w:rPr>
      </w:pPr>
      <w:r>
        <w:rPr>
          <w:color w:val="1F2328"/>
        </w:rPr>
        <w:t>CREATE TABLE employees (</w:t>
      </w:r>
    </w:p>
    <w:p w14:paraId="5CF15637" w14:textId="77777777" w:rsidR="00FE140C" w:rsidRDefault="00FE140C" w:rsidP="00FE140C">
      <w:pPr>
        <w:pStyle w:val="HTMLPreformatted"/>
        <w:shd w:val="clear" w:color="auto" w:fill="FFFFFF"/>
        <w:spacing w:after="240"/>
        <w:rPr>
          <w:color w:val="1F2328"/>
        </w:rPr>
      </w:pPr>
      <w:r>
        <w:rPr>
          <w:color w:val="1F2328"/>
        </w:rPr>
        <w:t xml:space="preserve">    employee_id INT PRIMARY KEY,</w:t>
      </w:r>
    </w:p>
    <w:p w14:paraId="3185707F" w14:textId="77777777" w:rsidR="00FE140C" w:rsidRDefault="00FE140C" w:rsidP="00FE140C">
      <w:pPr>
        <w:pStyle w:val="HTMLPreformatted"/>
        <w:shd w:val="clear" w:color="auto" w:fill="FFFFFF"/>
        <w:spacing w:after="240"/>
        <w:rPr>
          <w:color w:val="1F2328"/>
        </w:rPr>
      </w:pPr>
      <w:r>
        <w:rPr>
          <w:color w:val="1F2328"/>
        </w:rPr>
        <w:t xml:space="preserve">    first_name VARCHAR(50),</w:t>
      </w:r>
    </w:p>
    <w:p w14:paraId="67397CEB" w14:textId="77777777" w:rsidR="00FE140C" w:rsidRDefault="00FE140C" w:rsidP="00FE140C">
      <w:pPr>
        <w:pStyle w:val="HTMLPreformatted"/>
        <w:shd w:val="clear" w:color="auto" w:fill="FFFFFF"/>
        <w:spacing w:after="240"/>
        <w:rPr>
          <w:color w:val="1F2328"/>
        </w:rPr>
      </w:pPr>
      <w:r>
        <w:rPr>
          <w:color w:val="1F2328"/>
        </w:rPr>
        <w:t xml:space="preserve">    last_name VARCHAR(50),</w:t>
      </w:r>
    </w:p>
    <w:p w14:paraId="237A39D6" w14:textId="77777777" w:rsidR="00FE140C" w:rsidRDefault="00FE140C" w:rsidP="00FE140C">
      <w:pPr>
        <w:pStyle w:val="HTMLPreformatted"/>
        <w:shd w:val="clear" w:color="auto" w:fill="FFFFFF"/>
        <w:spacing w:after="240"/>
        <w:rPr>
          <w:color w:val="1F2328"/>
        </w:rPr>
      </w:pPr>
      <w:r>
        <w:rPr>
          <w:color w:val="1F2328"/>
        </w:rPr>
        <w:t xml:space="preserve">    department_id INT,</w:t>
      </w:r>
    </w:p>
    <w:p w14:paraId="230980E3" w14:textId="77777777" w:rsidR="00FE140C" w:rsidRDefault="00FE140C" w:rsidP="00FE140C">
      <w:pPr>
        <w:pStyle w:val="HTMLPreformatted"/>
        <w:shd w:val="clear" w:color="auto" w:fill="FFFFFF"/>
        <w:spacing w:after="240"/>
        <w:rPr>
          <w:color w:val="1F2328"/>
        </w:rPr>
      </w:pPr>
      <w:r>
        <w:rPr>
          <w:color w:val="1F2328"/>
        </w:rPr>
        <w:t xml:space="preserve">    FOREIGN KEY (department_id) REFERENCES departments(department_id)</w:t>
      </w:r>
    </w:p>
    <w:p w14:paraId="3EA25C82" w14:textId="77777777" w:rsidR="00FE140C" w:rsidRDefault="00FE140C" w:rsidP="00FE140C">
      <w:pPr>
        <w:pStyle w:val="HTMLPreformatted"/>
        <w:shd w:val="clear" w:color="auto" w:fill="FFFFFF"/>
        <w:spacing w:after="240"/>
        <w:rPr>
          <w:color w:val="1F2328"/>
        </w:rPr>
      </w:pPr>
      <w:r>
        <w:rPr>
          <w:color w:val="1F2328"/>
        </w:rPr>
        <w:t>);</w:t>
      </w:r>
    </w:p>
    <w:p w14:paraId="75C3AB1C" w14:textId="77777777" w:rsidR="00FE140C" w:rsidRDefault="00FE140C" w:rsidP="00FE140C">
      <w:pPr>
        <w:pStyle w:val="HTMLPreformatted"/>
        <w:shd w:val="clear" w:color="auto" w:fill="FFFFFF"/>
        <w:spacing w:after="240"/>
        <w:rPr>
          <w:color w:val="1F2328"/>
        </w:rPr>
      </w:pPr>
    </w:p>
    <w:p w14:paraId="6E8840BD" w14:textId="77777777" w:rsidR="00FE140C" w:rsidRDefault="00FE140C" w:rsidP="00FE140C">
      <w:pPr>
        <w:pStyle w:val="HTMLPreformatted"/>
        <w:shd w:val="clear" w:color="auto" w:fill="FFFFFF"/>
        <w:spacing w:after="240"/>
        <w:rPr>
          <w:color w:val="1F2328"/>
        </w:rPr>
      </w:pPr>
    </w:p>
    <w:p w14:paraId="7C287E54" w14:textId="77777777" w:rsidR="00FE140C" w:rsidRDefault="00FE140C" w:rsidP="00FE140C">
      <w:pPr>
        <w:pStyle w:val="HTMLPreformatted"/>
        <w:shd w:val="clear" w:color="auto" w:fill="FFFFFF"/>
        <w:spacing w:after="240"/>
        <w:rPr>
          <w:color w:val="1F2328"/>
        </w:rPr>
      </w:pPr>
      <w:r>
        <w:rPr>
          <w:color w:val="1F2328"/>
        </w:rPr>
        <w:t>-- Insert data into the departments table</w:t>
      </w:r>
    </w:p>
    <w:p w14:paraId="38835D78" w14:textId="77777777" w:rsidR="00FE140C" w:rsidRDefault="00FE140C" w:rsidP="00FE140C">
      <w:pPr>
        <w:pStyle w:val="HTMLPreformatted"/>
        <w:shd w:val="clear" w:color="auto" w:fill="FFFFFF"/>
        <w:spacing w:after="240"/>
        <w:rPr>
          <w:color w:val="1F2328"/>
        </w:rPr>
      </w:pPr>
      <w:r>
        <w:rPr>
          <w:color w:val="1F2328"/>
        </w:rPr>
        <w:t>INSERT INTO departments (department_id, department_name) VALUES</w:t>
      </w:r>
    </w:p>
    <w:p w14:paraId="22A58F4D" w14:textId="77777777" w:rsidR="00FE140C" w:rsidRDefault="00FE140C" w:rsidP="00FE140C">
      <w:pPr>
        <w:pStyle w:val="HTMLPreformatted"/>
        <w:shd w:val="clear" w:color="auto" w:fill="FFFFFF"/>
        <w:spacing w:after="240"/>
        <w:rPr>
          <w:color w:val="1F2328"/>
        </w:rPr>
      </w:pPr>
      <w:r>
        <w:rPr>
          <w:color w:val="1F2328"/>
        </w:rPr>
        <w:t>(1, 'Sales'),</w:t>
      </w:r>
    </w:p>
    <w:p w14:paraId="4477341F" w14:textId="77777777" w:rsidR="00FE140C" w:rsidRDefault="00FE140C" w:rsidP="00FE140C">
      <w:pPr>
        <w:pStyle w:val="HTMLPreformatted"/>
        <w:shd w:val="clear" w:color="auto" w:fill="FFFFFF"/>
        <w:spacing w:after="240"/>
        <w:rPr>
          <w:color w:val="1F2328"/>
        </w:rPr>
      </w:pPr>
      <w:r>
        <w:rPr>
          <w:color w:val="1F2328"/>
        </w:rPr>
        <w:t>(2, 'Marketing'),</w:t>
      </w:r>
    </w:p>
    <w:p w14:paraId="2C17571D" w14:textId="77777777" w:rsidR="00FE140C" w:rsidRDefault="00FE140C" w:rsidP="00FE140C">
      <w:pPr>
        <w:pStyle w:val="HTMLPreformatted"/>
        <w:shd w:val="clear" w:color="auto" w:fill="FFFFFF"/>
        <w:spacing w:after="240"/>
        <w:rPr>
          <w:color w:val="1F2328"/>
        </w:rPr>
      </w:pPr>
      <w:r>
        <w:rPr>
          <w:color w:val="1F2328"/>
        </w:rPr>
        <w:t>(3, 'Human Resources');</w:t>
      </w:r>
    </w:p>
    <w:p w14:paraId="1675C2D0" w14:textId="77777777" w:rsidR="00FE140C" w:rsidRDefault="00FE140C" w:rsidP="00FE140C">
      <w:pPr>
        <w:pStyle w:val="HTMLPreformatted"/>
        <w:shd w:val="clear" w:color="auto" w:fill="FFFFFF"/>
        <w:spacing w:after="240"/>
        <w:rPr>
          <w:color w:val="1F2328"/>
        </w:rPr>
      </w:pPr>
    </w:p>
    <w:p w14:paraId="3EBF5FC8" w14:textId="77777777" w:rsidR="00FE140C" w:rsidRDefault="00FE140C" w:rsidP="00FE140C">
      <w:pPr>
        <w:pStyle w:val="HTMLPreformatted"/>
        <w:shd w:val="clear" w:color="auto" w:fill="FFFFFF"/>
        <w:spacing w:after="240"/>
        <w:rPr>
          <w:color w:val="1F2328"/>
        </w:rPr>
      </w:pPr>
      <w:r>
        <w:rPr>
          <w:color w:val="1F2328"/>
        </w:rPr>
        <w:t>-- Insert data into the employees table</w:t>
      </w:r>
    </w:p>
    <w:p w14:paraId="4ECA5AAA" w14:textId="77777777" w:rsidR="00FE140C" w:rsidRDefault="00FE140C" w:rsidP="00FE140C">
      <w:pPr>
        <w:pStyle w:val="HTMLPreformatted"/>
        <w:shd w:val="clear" w:color="auto" w:fill="FFFFFF"/>
        <w:spacing w:after="240"/>
        <w:rPr>
          <w:color w:val="1F2328"/>
        </w:rPr>
      </w:pPr>
      <w:r>
        <w:rPr>
          <w:color w:val="1F2328"/>
        </w:rPr>
        <w:t>INSERT INTO employees (employee_id, first_name, last_name, department_id) VALUES</w:t>
      </w:r>
    </w:p>
    <w:p w14:paraId="440511E3" w14:textId="77777777" w:rsidR="00FE140C" w:rsidRDefault="00FE140C" w:rsidP="00FE140C">
      <w:pPr>
        <w:pStyle w:val="HTMLPreformatted"/>
        <w:shd w:val="clear" w:color="auto" w:fill="FFFFFF"/>
        <w:spacing w:after="240"/>
        <w:rPr>
          <w:color w:val="1F2328"/>
        </w:rPr>
      </w:pPr>
      <w:r>
        <w:rPr>
          <w:color w:val="1F2328"/>
        </w:rPr>
        <w:t>(1, 'John', 'Doe', 1),  -- Employee John Doe belongs to Sales department</w:t>
      </w:r>
    </w:p>
    <w:p w14:paraId="118BFB0C" w14:textId="77777777" w:rsidR="00FE140C" w:rsidRDefault="00FE140C" w:rsidP="00FE140C">
      <w:pPr>
        <w:pStyle w:val="HTMLPreformatted"/>
        <w:shd w:val="clear" w:color="auto" w:fill="FFFFFF"/>
        <w:spacing w:after="240"/>
        <w:rPr>
          <w:color w:val="1F2328"/>
        </w:rPr>
      </w:pPr>
      <w:r>
        <w:rPr>
          <w:color w:val="1F2328"/>
        </w:rPr>
        <w:t>(2, 'Jane', 'Smith', 2), -- Employee Jane Smith belongs to Marketing department</w:t>
      </w:r>
    </w:p>
    <w:p w14:paraId="422ABD12" w14:textId="77777777" w:rsidR="00FE140C" w:rsidRDefault="00FE140C" w:rsidP="00FE140C">
      <w:pPr>
        <w:pStyle w:val="HTMLPreformatted"/>
        <w:shd w:val="clear" w:color="auto" w:fill="FFFFFF"/>
        <w:spacing w:after="240"/>
        <w:rPr>
          <w:color w:val="1F2328"/>
        </w:rPr>
      </w:pPr>
      <w:r>
        <w:rPr>
          <w:color w:val="1F2328"/>
        </w:rPr>
        <w:t>(3, 'Michael', 'Johnson', 1), -- Employee Michael Johnson belongs to Sales department</w:t>
      </w:r>
    </w:p>
    <w:p w14:paraId="7CA440D7" w14:textId="77777777" w:rsidR="00FE140C" w:rsidRDefault="00FE140C" w:rsidP="00FE140C">
      <w:pPr>
        <w:pStyle w:val="HTMLPreformatted"/>
        <w:shd w:val="clear" w:color="auto" w:fill="FFFFFF"/>
        <w:spacing w:after="240"/>
        <w:rPr>
          <w:color w:val="1F2328"/>
        </w:rPr>
      </w:pPr>
      <w:r>
        <w:rPr>
          <w:color w:val="1F2328"/>
        </w:rPr>
        <w:t>(4, 'Emily', 'Williams', 3); -- Employee Emily Williams belongs to Human Resources department</w:t>
      </w:r>
    </w:p>
    <w:p w14:paraId="44586820" w14:textId="77777777" w:rsidR="00FE140C" w:rsidRDefault="00FE140C" w:rsidP="00FE140C">
      <w:pPr>
        <w:pStyle w:val="NormalWeb"/>
        <w:numPr>
          <w:ilvl w:val="0"/>
          <w:numId w:val="3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We first insert data into the departments table, specifying the department_id and department_name.</w:t>
      </w:r>
    </w:p>
    <w:p w14:paraId="0E9F5C62" w14:textId="77777777" w:rsidR="00FE140C" w:rsidRDefault="00FE140C" w:rsidP="00FE140C">
      <w:pPr>
        <w:pStyle w:val="NormalWeb"/>
        <w:numPr>
          <w:ilvl w:val="0"/>
          <w:numId w:val="3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Then, we insert data into the employees table, specifying the employee_id, first_name, last_name, and department_id. Note that the department_id values we insert must exist in the departments table due to the foreign key constraint.</w:t>
      </w:r>
    </w:p>
    <w:p w14:paraId="12A7DD64" w14:textId="77777777" w:rsidR="00FE140C" w:rsidRDefault="006770BE" w:rsidP="00FE140C">
      <w:pPr>
        <w:shd w:val="clear" w:color="auto" w:fill="FFFFFF"/>
        <w:spacing w:before="360" w:after="360"/>
        <w:rPr>
          <w:rFonts w:ascii="Segoe UI" w:hAnsi="Segoe UI" w:cs="Segoe UI"/>
          <w:color w:val="1F2328"/>
        </w:rPr>
      </w:pPr>
      <w:r>
        <w:rPr>
          <w:rFonts w:ascii="Segoe UI" w:hAnsi="Segoe UI" w:cs="Segoe UI"/>
          <w:color w:val="1F2328"/>
        </w:rPr>
        <w:pict w14:anchorId="73087C47">
          <v:rect id="_x0000_i1026" style="width:0;height:3pt" o:hralign="center" o:hrstd="t" o:hr="t" fillcolor="#a0a0a0" stroked="f"/>
        </w:pict>
      </w:r>
    </w:p>
    <w:p w14:paraId="4CE50B3C"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8.13. DISTINCT</w:t>
      </w:r>
    </w:p>
    <w:p w14:paraId="09ECE8B2" w14:textId="77777777" w:rsidR="00FE140C" w:rsidRDefault="00FE140C" w:rsidP="00FE140C">
      <w:pPr>
        <w:pStyle w:val="HTMLPreformatted"/>
        <w:shd w:val="clear" w:color="auto" w:fill="FFFFFF"/>
        <w:spacing w:after="240"/>
        <w:rPr>
          <w:color w:val="1F2328"/>
        </w:rPr>
      </w:pPr>
      <w:r>
        <w:rPr>
          <w:color w:val="1F2328"/>
        </w:rPr>
        <w:t>-- Create the employees table</w:t>
      </w:r>
    </w:p>
    <w:p w14:paraId="60A7BDB8" w14:textId="77777777" w:rsidR="00FE140C" w:rsidRDefault="00FE140C" w:rsidP="00FE140C">
      <w:pPr>
        <w:pStyle w:val="HTMLPreformatted"/>
        <w:shd w:val="clear" w:color="auto" w:fill="FFFFFF"/>
        <w:spacing w:after="240"/>
        <w:rPr>
          <w:color w:val="1F2328"/>
        </w:rPr>
      </w:pPr>
      <w:r>
        <w:rPr>
          <w:color w:val="1F2328"/>
        </w:rPr>
        <w:t>CREATE TABLE employees (</w:t>
      </w:r>
    </w:p>
    <w:p w14:paraId="1E261982" w14:textId="77777777" w:rsidR="00FE140C" w:rsidRDefault="00FE140C" w:rsidP="00FE140C">
      <w:pPr>
        <w:pStyle w:val="HTMLPreformatted"/>
        <w:shd w:val="clear" w:color="auto" w:fill="FFFFFF"/>
        <w:spacing w:after="240"/>
        <w:rPr>
          <w:color w:val="1F2328"/>
        </w:rPr>
      </w:pPr>
      <w:r>
        <w:rPr>
          <w:color w:val="1F2328"/>
        </w:rPr>
        <w:t xml:space="preserve">    id INT AUTO_INCREMENT PRIMARY KEY,</w:t>
      </w:r>
    </w:p>
    <w:p w14:paraId="36AD45A7" w14:textId="77777777" w:rsidR="00FE140C" w:rsidRDefault="00FE140C" w:rsidP="00FE140C">
      <w:pPr>
        <w:pStyle w:val="HTMLPreformatted"/>
        <w:shd w:val="clear" w:color="auto" w:fill="FFFFFF"/>
        <w:spacing w:after="240"/>
        <w:rPr>
          <w:color w:val="1F2328"/>
        </w:rPr>
      </w:pPr>
      <w:r>
        <w:rPr>
          <w:color w:val="1F2328"/>
        </w:rPr>
        <w:t xml:space="preserve">    name VARCHAR(50),</w:t>
      </w:r>
    </w:p>
    <w:p w14:paraId="3055DEB4" w14:textId="77777777" w:rsidR="00FE140C" w:rsidRDefault="00FE140C" w:rsidP="00FE140C">
      <w:pPr>
        <w:pStyle w:val="HTMLPreformatted"/>
        <w:shd w:val="clear" w:color="auto" w:fill="FFFFFF"/>
        <w:spacing w:after="240"/>
        <w:rPr>
          <w:color w:val="1F2328"/>
        </w:rPr>
      </w:pPr>
      <w:r>
        <w:rPr>
          <w:color w:val="1F2328"/>
        </w:rPr>
        <w:t xml:space="preserve">    department VARCHAR(50)</w:t>
      </w:r>
    </w:p>
    <w:p w14:paraId="694D5A5B" w14:textId="77777777" w:rsidR="00FE140C" w:rsidRDefault="00FE140C" w:rsidP="00FE140C">
      <w:pPr>
        <w:pStyle w:val="HTMLPreformatted"/>
        <w:shd w:val="clear" w:color="auto" w:fill="FFFFFF"/>
        <w:spacing w:after="240"/>
        <w:rPr>
          <w:color w:val="1F2328"/>
        </w:rPr>
      </w:pPr>
      <w:r>
        <w:rPr>
          <w:color w:val="1F2328"/>
        </w:rPr>
        <w:t>);</w:t>
      </w:r>
    </w:p>
    <w:p w14:paraId="57905363" w14:textId="77777777" w:rsidR="00FE140C" w:rsidRDefault="00FE140C" w:rsidP="00FE140C">
      <w:pPr>
        <w:pStyle w:val="HTMLPreformatted"/>
        <w:shd w:val="clear" w:color="auto" w:fill="FFFFFF"/>
        <w:spacing w:after="240"/>
        <w:rPr>
          <w:color w:val="1F2328"/>
        </w:rPr>
      </w:pPr>
    </w:p>
    <w:p w14:paraId="56DBE03E" w14:textId="77777777" w:rsidR="00FE140C" w:rsidRDefault="00FE140C" w:rsidP="00FE140C">
      <w:pPr>
        <w:pStyle w:val="HTMLPreformatted"/>
        <w:shd w:val="clear" w:color="auto" w:fill="FFFFFF"/>
        <w:spacing w:after="240"/>
        <w:rPr>
          <w:color w:val="1F2328"/>
        </w:rPr>
      </w:pPr>
      <w:r>
        <w:rPr>
          <w:color w:val="1F2328"/>
        </w:rPr>
        <w:lastRenderedPageBreak/>
        <w:t>-- Insert sample data into the employees table</w:t>
      </w:r>
    </w:p>
    <w:p w14:paraId="4C369E36" w14:textId="77777777" w:rsidR="00FE140C" w:rsidRDefault="00FE140C" w:rsidP="00FE140C">
      <w:pPr>
        <w:pStyle w:val="HTMLPreformatted"/>
        <w:shd w:val="clear" w:color="auto" w:fill="FFFFFF"/>
        <w:spacing w:after="240"/>
        <w:rPr>
          <w:color w:val="1F2328"/>
        </w:rPr>
      </w:pPr>
      <w:r>
        <w:rPr>
          <w:color w:val="1F2328"/>
        </w:rPr>
        <w:t>INSERT INTO employees (name, department) VALUES</w:t>
      </w:r>
    </w:p>
    <w:p w14:paraId="666068D6" w14:textId="77777777" w:rsidR="00FE140C" w:rsidRDefault="00FE140C" w:rsidP="00FE140C">
      <w:pPr>
        <w:pStyle w:val="HTMLPreformatted"/>
        <w:shd w:val="clear" w:color="auto" w:fill="FFFFFF"/>
        <w:spacing w:after="240"/>
        <w:rPr>
          <w:color w:val="1F2328"/>
        </w:rPr>
      </w:pPr>
      <w:r>
        <w:rPr>
          <w:color w:val="1F2328"/>
        </w:rPr>
        <w:t xml:space="preserve">    ('Alice', 'Sales'),</w:t>
      </w:r>
    </w:p>
    <w:p w14:paraId="1BA2D72D" w14:textId="77777777" w:rsidR="00FE140C" w:rsidRDefault="00FE140C" w:rsidP="00FE140C">
      <w:pPr>
        <w:pStyle w:val="HTMLPreformatted"/>
        <w:shd w:val="clear" w:color="auto" w:fill="FFFFFF"/>
        <w:spacing w:after="240"/>
        <w:rPr>
          <w:color w:val="1F2328"/>
        </w:rPr>
      </w:pPr>
      <w:r>
        <w:rPr>
          <w:color w:val="1F2328"/>
        </w:rPr>
        <w:t xml:space="preserve">    ('Bob', 'Marketing'),</w:t>
      </w:r>
    </w:p>
    <w:p w14:paraId="51258F5F" w14:textId="77777777" w:rsidR="00FE140C" w:rsidRDefault="00FE140C" w:rsidP="00FE140C">
      <w:pPr>
        <w:pStyle w:val="HTMLPreformatted"/>
        <w:shd w:val="clear" w:color="auto" w:fill="FFFFFF"/>
        <w:spacing w:after="240"/>
        <w:rPr>
          <w:color w:val="1F2328"/>
        </w:rPr>
      </w:pPr>
      <w:r>
        <w:rPr>
          <w:color w:val="1F2328"/>
        </w:rPr>
        <w:t xml:space="preserve">    ('Charlie', 'Sales'),</w:t>
      </w:r>
    </w:p>
    <w:p w14:paraId="28FA07EE" w14:textId="77777777" w:rsidR="00FE140C" w:rsidRDefault="00FE140C" w:rsidP="00FE140C">
      <w:pPr>
        <w:pStyle w:val="HTMLPreformatted"/>
        <w:shd w:val="clear" w:color="auto" w:fill="FFFFFF"/>
        <w:spacing w:after="240"/>
        <w:rPr>
          <w:color w:val="1F2328"/>
        </w:rPr>
      </w:pPr>
      <w:r>
        <w:rPr>
          <w:color w:val="1F2328"/>
        </w:rPr>
        <w:t xml:space="preserve">    ('David', 'HR'),</w:t>
      </w:r>
    </w:p>
    <w:p w14:paraId="1B0EF5D4" w14:textId="77777777" w:rsidR="00FE140C" w:rsidRDefault="00FE140C" w:rsidP="00FE140C">
      <w:pPr>
        <w:pStyle w:val="HTMLPreformatted"/>
        <w:shd w:val="clear" w:color="auto" w:fill="FFFFFF"/>
        <w:spacing w:after="240"/>
        <w:rPr>
          <w:color w:val="1F2328"/>
        </w:rPr>
      </w:pPr>
      <w:r>
        <w:rPr>
          <w:color w:val="1F2328"/>
        </w:rPr>
        <w:t xml:space="preserve">    ('Eve', 'Marketing'),</w:t>
      </w:r>
    </w:p>
    <w:p w14:paraId="27F97A9E" w14:textId="77777777" w:rsidR="00FE140C" w:rsidRDefault="00FE140C" w:rsidP="00FE140C">
      <w:pPr>
        <w:pStyle w:val="HTMLPreformatted"/>
        <w:shd w:val="clear" w:color="auto" w:fill="FFFFFF"/>
        <w:spacing w:after="240"/>
        <w:rPr>
          <w:color w:val="1F2328"/>
        </w:rPr>
      </w:pPr>
      <w:r>
        <w:rPr>
          <w:color w:val="1F2328"/>
        </w:rPr>
        <w:t xml:space="preserve">    ('Frank', 'HR');</w:t>
      </w:r>
    </w:p>
    <w:p w14:paraId="28E1C682" w14:textId="77777777" w:rsidR="00FE140C" w:rsidRDefault="00FE140C" w:rsidP="00FE140C">
      <w:pPr>
        <w:pStyle w:val="HTMLPreformatted"/>
        <w:shd w:val="clear" w:color="auto" w:fill="FFFFFF"/>
        <w:spacing w:after="240"/>
        <w:rPr>
          <w:color w:val="1F2328"/>
        </w:rPr>
      </w:pPr>
    </w:p>
    <w:p w14:paraId="78892B29" w14:textId="77777777" w:rsidR="00FE140C" w:rsidRDefault="00FE140C" w:rsidP="00FE140C">
      <w:pPr>
        <w:pStyle w:val="HTMLPreformatted"/>
        <w:shd w:val="clear" w:color="auto" w:fill="FFFFFF"/>
        <w:spacing w:after="240"/>
        <w:rPr>
          <w:color w:val="1F2328"/>
        </w:rPr>
      </w:pPr>
    </w:p>
    <w:p w14:paraId="4149BE1A" w14:textId="77777777" w:rsidR="00FE140C" w:rsidRDefault="00FE140C" w:rsidP="00FE140C">
      <w:pPr>
        <w:pStyle w:val="HTMLPreformatted"/>
        <w:shd w:val="clear" w:color="auto" w:fill="FFFFFF"/>
        <w:spacing w:after="240"/>
        <w:rPr>
          <w:color w:val="1F2328"/>
        </w:rPr>
      </w:pPr>
      <w:r>
        <w:rPr>
          <w:color w:val="1F2328"/>
        </w:rPr>
        <w:t>SELECT DISTINCT department</w:t>
      </w:r>
    </w:p>
    <w:p w14:paraId="450ECF2D" w14:textId="77777777" w:rsidR="00FE140C" w:rsidRDefault="00FE140C" w:rsidP="00FE140C">
      <w:pPr>
        <w:pStyle w:val="HTMLPreformatted"/>
        <w:shd w:val="clear" w:color="auto" w:fill="FFFFFF"/>
        <w:spacing w:after="240"/>
        <w:rPr>
          <w:color w:val="1F2328"/>
        </w:rPr>
      </w:pPr>
      <w:r>
        <w:rPr>
          <w:color w:val="1F2328"/>
        </w:rPr>
        <w:t>FROM employees;</w:t>
      </w:r>
    </w:p>
    <w:p w14:paraId="642EC21E"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8.14. LAST_INSERT_ID()</w:t>
      </w:r>
    </w:p>
    <w:p w14:paraId="70D9F1C1" w14:textId="77777777" w:rsidR="00FE140C" w:rsidRDefault="00FE140C" w:rsidP="00FE140C">
      <w:pPr>
        <w:pStyle w:val="HTMLPreformatted"/>
        <w:shd w:val="clear" w:color="auto" w:fill="FFFFFF"/>
        <w:spacing w:after="240"/>
        <w:rPr>
          <w:color w:val="1F2328"/>
        </w:rPr>
      </w:pPr>
      <w:r>
        <w:rPr>
          <w:color w:val="1F2328"/>
        </w:rPr>
        <w:t>-- Create a table with an auto-increment primary key</w:t>
      </w:r>
    </w:p>
    <w:p w14:paraId="741C78CA" w14:textId="77777777" w:rsidR="00FE140C" w:rsidRDefault="00FE140C" w:rsidP="00FE140C">
      <w:pPr>
        <w:pStyle w:val="HTMLPreformatted"/>
        <w:shd w:val="clear" w:color="auto" w:fill="FFFFFF"/>
        <w:spacing w:after="240"/>
        <w:rPr>
          <w:color w:val="1F2328"/>
        </w:rPr>
      </w:pPr>
      <w:r>
        <w:rPr>
          <w:color w:val="1F2328"/>
        </w:rPr>
        <w:t>CREATE TABLE example_table (</w:t>
      </w:r>
    </w:p>
    <w:p w14:paraId="0352CB02" w14:textId="77777777" w:rsidR="00FE140C" w:rsidRDefault="00FE140C" w:rsidP="00FE140C">
      <w:pPr>
        <w:pStyle w:val="HTMLPreformatted"/>
        <w:shd w:val="clear" w:color="auto" w:fill="FFFFFF"/>
        <w:spacing w:after="240"/>
        <w:rPr>
          <w:color w:val="1F2328"/>
        </w:rPr>
      </w:pPr>
      <w:r>
        <w:rPr>
          <w:color w:val="1F2328"/>
        </w:rPr>
        <w:t xml:space="preserve">    id INT AUTO_INCREMENT PRIMARY KEY,</w:t>
      </w:r>
    </w:p>
    <w:p w14:paraId="1A42B550" w14:textId="77777777" w:rsidR="00FE140C" w:rsidRDefault="00FE140C" w:rsidP="00FE140C">
      <w:pPr>
        <w:pStyle w:val="HTMLPreformatted"/>
        <w:shd w:val="clear" w:color="auto" w:fill="FFFFFF"/>
        <w:spacing w:after="240"/>
        <w:rPr>
          <w:color w:val="1F2328"/>
        </w:rPr>
      </w:pPr>
      <w:r>
        <w:rPr>
          <w:color w:val="1F2328"/>
        </w:rPr>
        <w:t xml:space="preserve">    name VARCHAR(50)</w:t>
      </w:r>
    </w:p>
    <w:p w14:paraId="0C3290A4" w14:textId="77777777" w:rsidR="00FE140C" w:rsidRDefault="00FE140C" w:rsidP="00FE140C">
      <w:pPr>
        <w:pStyle w:val="HTMLPreformatted"/>
        <w:shd w:val="clear" w:color="auto" w:fill="FFFFFF"/>
        <w:spacing w:after="240"/>
        <w:rPr>
          <w:color w:val="1F2328"/>
        </w:rPr>
      </w:pPr>
      <w:r>
        <w:rPr>
          <w:color w:val="1F2328"/>
        </w:rPr>
        <w:t>);</w:t>
      </w:r>
    </w:p>
    <w:p w14:paraId="0AE38E24" w14:textId="77777777" w:rsidR="00FE140C" w:rsidRDefault="00FE140C" w:rsidP="00FE140C">
      <w:pPr>
        <w:pStyle w:val="HTMLPreformatted"/>
        <w:shd w:val="clear" w:color="auto" w:fill="FFFFFF"/>
        <w:spacing w:after="240"/>
        <w:rPr>
          <w:color w:val="1F2328"/>
        </w:rPr>
      </w:pPr>
    </w:p>
    <w:p w14:paraId="56D0B526" w14:textId="77777777" w:rsidR="00FE140C" w:rsidRDefault="00FE140C" w:rsidP="00FE140C">
      <w:pPr>
        <w:pStyle w:val="HTMLPreformatted"/>
        <w:shd w:val="clear" w:color="auto" w:fill="FFFFFF"/>
        <w:spacing w:after="240"/>
        <w:rPr>
          <w:color w:val="1F2328"/>
        </w:rPr>
      </w:pPr>
      <w:r>
        <w:rPr>
          <w:color w:val="1F2328"/>
        </w:rPr>
        <w:t>-- Insert a record into the table</w:t>
      </w:r>
    </w:p>
    <w:p w14:paraId="1FC243E1" w14:textId="77777777" w:rsidR="00FE140C" w:rsidRDefault="00FE140C" w:rsidP="00FE140C">
      <w:pPr>
        <w:pStyle w:val="HTMLPreformatted"/>
        <w:shd w:val="clear" w:color="auto" w:fill="FFFFFF"/>
        <w:spacing w:after="240"/>
        <w:rPr>
          <w:color w:val="1F2328"/>
        </w:rPr>
      </w:pPr>
      <w:r>
        <w:rPr>
          <w:color w:val="1F2328"/>
        </w:rPr>
        <w:t>INSERT INTO example_table (name) VALUES ('John');</w:t>
      </w:r>
    </w:p>
    <w:p w14:paraId="7AB2D6BE" w14:textId="77777777" w:rsidR="00FE140C" w:rsidRDefault="00FE140C" w:rsidP="00FE140C">
      <w:pPr>
        <w:pStyle w:val="HTMLPreformatted"/>
        <w:shd w:val="clear" w:color="auto" w:fill="FFFFFF"/>
        <w:spacing w:after="240"/>
        <w:rPr>
          <w:color w:val="1F2328"/>
        </w:rPr>
      </w:pPr>
    </w:p>
    <w:p w14:paraId="39E52638" w14:textId="77777777" w:rsidR="00FE140C" w:rsidRDefault="00FE140C" w:rsidP="00FE140C">
      <w:pPr>
        <w:pStyle w:val="HTMLPreformatted"/>
        <w:shd w:val="clear" w:color="auto" w:fill="FFFFFF"/>
        <w:spacing w:after="240"/>
        <w:rPr>
          <w:color w:val="1F2328"/>
        </w:rPr>
      </w:pPr>
      <w:r>
        <w:rPr>
          <w:color w:val="1F2328"/>
        </w:rPr>
        <w:t>-- Retrieve the last automatically generated ID</w:t>
      </w:r>
    </w:p>
    <w:p w14:paraId="26F7FB1A" w14:textId="77777777" w:rsidR="00FE140C" w:rsidRDefault="00FE140C" w:rsidP="00FE140C">
      <w:pPr>
        <w:pStyle w:val="HTMLPreformatted"/>
        <w:shd w:val="clear" w:color="auto" w:fill="FFFFFF"/>
        <w:spacing w:after="240"/>
        <w:rPr>
          <w:color w:val="1F2328"/>
        </w:rPr>
      </w:pPr>
      <w:r>
        <w:rPr>
          <w:color w:val="1F2328"/>
        </w:rPr>
        <w:t>SELECT LAST_INSERT_ID();</w:t>
      </w:r>
    </w:p>
    <w:p w14:paraId="1268D63C"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w:t>
      </w:r>
      <w:r>
        <w:rPr>
          <w:rStyle w:val="HTMLCode"/>
          <w:color w:val="1F2328"/>
        </w:rPr>
        <w:t>LAST_INSERT_ID()</w:t>
      </w:r>
      <w:r>
        <w:rPr>
          <w:rFonts w:ascii="Segoe UI" w:hAnsi="Segoe UI" w:cs="Segoe UI"/>
          <w:color w:val="1F2328"/>
        </w:rPr>
        <w:t> is a MySQL function that returns the last automatically generated value that was inserted into an AUTO_INCREMENT column. It’s typically used after an INSERT statement to get the value of the last automatically generated ID.</w:t>
      </w:r>
    </w:p>
    <w:p w14:paraId="5AEF81B4"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314FC24A" w14:textId="77777777" w:rsidR="00FE140C" w:rsidRDefault="00FE140C" w:rsidP="00FE140C">
      <w:pPr>
        <w:pStyle w:val="NormalWeb"/>
        <w:numPr>
          <w:ilvl w:val="0"/>
          <w:numId w:val="32"/>
        </w:numPr>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We create a table named </w:t>
      </w:r>
      <w:r>
        <w:rPr>
          <w:rStyle w:val="HTMLCode"/>
          <w:color w:val="1F2328"/>
        </w:rPr>
        <w:t>example_table</w:t>
      </w:r>
      <w:r>
        <w:rPr>
          <w:rFonts w:ascii="Segoe UI" w:hAnsi="Segoe UI" w:cs="Segoe UI"/>
          <w:color w:val="1F2328"/>
        </w:rPr>
        <w:t> with an </w:t>
      </w:r>
      <w:r>
        <w:rPr>
          <w:rStyle w:val="HTMLCode"/>
          <w:color w:val="1F2328"/>
        </w:rPr>
        <w:t>id</w:t>
      </w:r>
      <w:r>
        <w:rPr>
          <w:rFonts w:ascii="Segoe UI" w:hAnsi="Segoe UI" w:cs="Segoe UI"/>
          <w:color w:val="1F2328"/>
        </w:rPr>
        <w:t> column that is an AUTO_INCREMENT primary key.</w:t>
      </w:r>
    </w:p>
    <w:p w14:paraId="5BDD59F0" w14:textId="77777777" w:rsidR="00FE140C" w:rsidRDefault="00FE140C" w:rsidP="00FE140C">
      <w:pPr>
        <w:pStyle w:val="NormalWeb"/>
        <w:numPr>
          <w:ilvl w:val="0"/>
          <w:numId w:val="3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We insert a record into the table with the name 'John'.</w:t>
      </w:r>
    </w:p>
    <w:p w14:paraId="55D029D9" w14:textId="77777777" w:rsidR="00FE140C" w:rsidRDefault="00FE140C" w:rsidP="00FE140C">
      <w:pPr>
        <w:pStyle w:val="NormalWeb"/>
        <w:numPr>
          <w:ilvl w:val="0"/>
          <w:numId w:val="32"/>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then use </w:t>
      </w:r>
      <w:r>
        <w:rPr>
          <w:rStyle w:val="HTMLCode"/>
          <w:color w:val="1F2328"/>
        </w:rPr>
        <w:t>LAST_INSERT_ID()</w:t>
      </w:r>
      <w:r>
        <w:rPr>
          <w:rFonts w:ascii="Segoe UI" w:hAnsi="Segoe UI" w:cs="Segoe UI"/>
          <w:color w:val="1F2328"/>
        </w:rPr>
        <w:t> to retrieve the value of the last automatically generated ID, which is the </w:t>
      </w:r>
      <w:r>
        <w:rPr>
          <w:rStyle w:val="HTMLCode"/>
          <w:color w:val="1F2328"/>
        </w:rPr>
        <w:t>id</w:t>
      </w:r>
      <w:r>
        <w:rPr>
          <w:rFonts w:ascii="Segoe UI" w:hAnsi="Segoe UI" w:cs="Segoe UI"/>
          <w:color w:val="1F2328"/>
        </w:rPr>
        <w:t> of the record we just inserted.</w:t>
      </w:r>
    </w:p>
    <w:p w14:paraId="2DE2459F"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Style w:val="HTMLCode"/>
          <w:color w:val="1F2328"/>
        </w:rPr>
        <w:t>LAST_INSERT_ID()</w:t>
      </w:r>
      <w:r>
        <w:rPr>
          <w:rFonts w:ascii="Segoe UI" w:hAnsi="Segoe UI" w:cs="Segoe UI"/>
          <w:color w:val="1F2328"/>
        </w:rPr>
        <w:t> is often used in scenarios where you need to insert records into multiple tables with foreign key relationships, and you need to retrieve the generated IDs to maintain referential integrity between the tables.</w:t>
      </w:r>
    </w:p>
    <w:p w14:paraId="5C95ABCB" w14:textId="77777777" w:rsidR="00FE140C" w:rsidRDefault="006770BE" w:rsidP="00FE140C">
      <w:pPr>
        <w:shd w:val="clear" w:color="auto" w:fill="FFFFFF"/>
        <w:spacing w:before="360" w:after="360"/>
        <w:rPr>
          <w:rFonts w:ascii="Segoe UI" w:hAnsi="Segoe UI" w:cs="Segoe UI"/>
          <w:color w:val="1F2328"/>
        </w:rPr>
      </w:pPr>
      <w:r>
        <w:rPr>
          <w:rFonts w:ascii="Segoe UI" w:hAnsi="Segoe UI" w:cs="Segoe UI"/>
          <w:color w:val="1F2328"/>
        </w:rPr>
        <w:pict w14:anchorId="2794A98E">
          <v:rect id="_x0000_i1027" style="width:0;height:3pt" o:hralign="center" o:hrstd="t" o:hr="t" fillcolor="#a0a0a0" stroked="f"/>
        </w:pict>
      </w:r>
    </w:p>
    <w:p w14:paraId="74EC6C13"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8.15. SELF JOIN</w:t>
      </w:r>
    </w:p>
    <w:p w14:paraId="2CFB133C"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Let’s provide some sample data for the </w:t>
      </w:r>
      <w:r>
        <w:rPr>
          <w:rStyle w:val="HTMLCode"/>
          <w:color w:val="1F2328"/>
        </w:rPr>
        <w:t>employees</w:t>
      </w:r>
      <w:r>
        <w:rPr>
          <w:rFonts w:ascii="Segoe UI" w:hAnsi="Segoe UI" w:cs="Segoe UI"/>
          <w:color w:val="1F2328"/>
        </w:rPr>
        <w:t> table and then demonstrate the self join:</w:t>
      </w:r>
    </w:p>
    <w:p w14:paraId="371DA1DD"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First, let’s create the </w:t>
      </w:r>
      <w:r>
        <w:rPr>
          <w:rStyle w:val="HTMLCode"/>
          <w:color w:val="1F2328"/>
        </w:rPr>
        <w:t>employees</w:t>
      </w:r>
      <w:r>
        <w:rPr>
          <w:rFonts w:ascii="Segoe UI" w:hAnsi="Segoe UI" w:cs="Segoe UI"/>
          <w:color w:val="1F2328"/>
        </w:rPr>
        <w:t> table and insert some sample data:</w:t>
      </w:r>
    </w:p>
    <w:p w14:paraId="06D7768D" w14:textId="77777777" w:rsidR="00FE140C" w:rsidRDefault="00FE140C" w:rsidP="00FE140C">
      <w:pPr>
        <w:pStyle w:val="HTMLPreformatted"/>
        <w:shd w:val="clear" w:color="auto" w:fill="FFFFFF"/>
        <w:rPr>
          <w:color w:val="1F2328"/>
        </w:rPr>
      </w:pPr>
      <w:r>
        <w:rPr>
          <w:rStyle w:val="pl-c"/>
          <w:color w:val="1F2328"/>
        </w:rPr>
        <w:t>-- Create the employees table</w:t>
      </w:r>
    </w:p>
    <w:p w14:paraId="12EBBBD8"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employees</w:t>
      </w:r>
      <w:r>
        <w:rPr>
          <w:color w:val="1F2328"/>
        </w:rPr>
        <w:t xml:space="preserve"> (</w:t>
      </w:r>
    </w:p>
    <w:p w14:paraId="7891FEEB" w14:textId="77777777" w:rsidR="00FE140C" w:rsidRDefault="00FE140C" w:rsidP="00FE140C">
      <w:pPr>
        <w:pStyle w:val="HTMLPreformatted"/>
        <w:shd w:val="clear" w:color="auto" w:fill="FFFFFF"/>
        <w:rPr>
          <w:color w:val="1F2328"/>
        </w:rPr>
      </w:pPr>
      <w:r>
        <w:rPr>
          <w:color w:val="1F2328"/>
        </w:rPr>
        <w:t xml:space="preserve">    employee_id </w:t>
      </w:r>
      <w:r>
        <w:rPr>
          <w:rStyle w:val="pl-k"/>
          <w:color w:val="1F2328"/>
        </w:rPr>
        <w:t>INT</w:t>
      </w:r>
      <w:r>
        <w:rPr>
          <w:color w:val="1F2328"/>
        </w:rPr>
        <w:t xml:space="preserve"> AUTO_INCREMENT </w:t>
      </w:r>
      <w:r>
        <w:rPr>
          <w:rStyle w:val="pl-k"/>
          <w:color w:val="1F2328"/>
        </w:rPr>
        <w:t>PRIMARY KEY</w:t>
      </w:r>
      <w:r>
        <w:rPr>
          <w:color w:val="1F2328"/>
        </w:rPr>
        <w:t>,</w:t>
      </w:r>
    </w:p>
    <w:p w14:paraId="13ED7915" w14:textId="77777777" w:rsidR="00FE140C" w:rsidRDefault="00FE140C" w:rsidP="00FE140C">
      <w:pPr>
        <w:pStyle w:val="HTMLPreformatted"/>
        <w:shd w:val="clear" w:color="auto" w:fill="FFFFFF"/>
        <w:rPr>
          <w:color w:val="1F2328"/>
        </w:rPr>
      </w:pPr>
      <w:r>
        <w:rPr>
          <w:color w:val="1F2328"/>
        </w:rPr>
        <w:t xml:space="preserve">    employee_name </w:t>
      </w:r>
      <w:r>
        <w:rPr>
          <w:rStyle w:val="pl-k"/>
          <w:color w:val="1F2328"/>
        </w:rPr>
        <w:t>VARCHAR</w:t>
      </w:r>
      <w:r>
        <w:rPr>
          <w:color w:val="1F2328"/>
        </w:rPr>
        <w:t>(</w:t>
      </w:r>
      <w:r>
        <w:rPr>
          <w:rStyle w:val="pl-c1"/>
          <w:color w:val="1F2328"/>
        </w:rPr>
        <w:t>50</w:t>
      </w:r>
      <w:r>
        <w:rPr>
          <w:color w:val="1F2328"/>
        </w:rPr>
        <w:t>),</w:t>
      </w:r>
    </w:p>
    <w:p w14:paraId="184AC9E9" w14:textId="77777777" w:rsidR="00FE140C" w:rsidRDefault="00FE140C" w:rsidP="00FE140C">
      <w:pPr>
        <w:pStyle w:val="HTMLPreformatted"/>
        <w:shd w:val="clear" w:color="auto" w:fill="FFFFFF"/>
        <w:rPr>
          <w:color w:val="1F2328"/>
        </w:rPr>
      </w:pPr>
      <w:r>
        <w:rPr>
          <w:color w:val="1F2328"/>
        </w:rPr>
        <w:t xml:space="preserve">    job_title </w:t>
      </w:r>
      <w:r>
        <w:rPr>
          <w:rStyle w:val="pl-k"/>
          <w:color w:val="1F2328"/>
        </w:rPr>
        <w:t>VARCHAR</w:t>
      </w:r>
      <w:r>
        <w:rPr>
          <w:color w:val="1F2328"/>
        </w:rPr>
        <w:t>(</w:t>
      </w:r>
      <w:r>
        <w:rPr>
          <w:rStyle w:val="pl-c1"/>
          <w:color w:val="1F2328"/>
        </w:rPr>
        <w:t>50</w:t>
      </w:r>
      <w:r>
        <w:rPr>
          <w:color w:val="1F2328"/>
        </w:rPr>
        <w:t>),</w:t>
      </w:r>
    </w:p>
    <w:p w14:paraId="0830BABA" w14:textId="77777777" w:rsidR="00FE140C" w:rsidRDefault="00FE140C" w:rsidP="00FE140C">
      <w:pPr>
        <w:pStyle w:val="HTMLPreformatted"/>
        <w:shd w:val="clear" w:color="auto" w:fill="FFFFFF"/>
        <w:rPr>
          <w:color w:val="1F2328"/>
        </w:rPr>
      </w:pPr>
      <w:r>
        <w:rPr>
          <w:color w:val="1F2328"/>
        </w:rPr>
        <w:t xml:space="preserve">    manager_id </w:t>
      </w:r>
      <w:r>
        <w:rPr>
          <w:rStyle w:val="pl-k"/>
          <w:color w:val="1F2328"/>
        </w:rPr>
        <w:t>INT</w:t>
      </w:r>
    </w:p>
    <w:p w14:paraId="50782532" w14:textId="77777777" w:rsidR="00FE140C" w:rsidRDefault="00FE140C" w:rsidP="00FE140C">
      <w:pPr>
        <w:pStyle w:val="HTMLPreformatted"/>
        <w:shd w:val="clear" w:color="auto" w:fill="FFFFFF"/>
        <w:rPr>
          <w:color w:val="1F2328"/>
        </w:rPr>
      </w:pPr>
      <w:r>
        <w:rPr>
          <w:color w:val="1F2328"/>
        </w:rPr>
        <w:t>);</w:t>
      </w:r>
    </w:p>
    <w:p w14:paraId="2C37CEC6" w14:textId="77777777" w:rsidR="00FE140C" w:rsidRDefault="00FE140C" w:rsidP="00FE140C">
      <w:pPr>
        <w:pStyle w:val="HTMLPreformatted"/>
        <w:shd w:val="clear" w:color="auto" w:fill="FFFFFF"/>
        <w:rPr>
          <w:color w:val="1F2328"/>
        </w:rPr>
      </w:pPr>
    </w:p>
    <w:p w14:paraId="74045313" w14:textId="77777777" w:rsidR="00FE140C" w:rsidRDefault="00FE140C" w:rsidP="00FE140C">
      <w:pPr>
        <w:pStyle w:val="HTMLPreformatted"/>
        <w:shd w:val="clear" w:color="auto" w:fill="FFFFFF"/>
        <w:rPr>
          <w:color w:val="1F2328"/>
        </w:rPr>
      </w:pPr>
      <w:r>
        <w:rPr>
          <w:rStyle w:val="pl-c"/>
          <w:color w:val="1F2328"/>
        </w:rPr>
        <w:t>-- Insert sample data into the employees table</w:t>
      </w:r>
    </w:p>
    <w:p w14:paraId="64F3F53D"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employees (employee_name, job_title, manager_id) </w:t>
      </w:r>
      <w:r>
        <w:rPr>
          <w:rStyle w:val="pl-k"/>
          <w:color w:val="1F2328"/>
        </w:rPr>
        <w:t>VALUES</w:t>
      </w:r>
    </w:p>
    <w:p w14:paraId="7E141061"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John Doe</w:t>
      </w:r>
      <w:r>
        <w:rPr>
          <w:rStyle w:val="pl-pds"/>
          <w:color w:val="1F2328"/>
        </w:rPr>
        <w:t>'</w:t>
      </w:r>
      <w:r>
        <w:rPr>
          <w:color w:val="1F2328"/>
        </w:rPr>
        <w:t xml:space="preserve">, </w:t>
      </w:r>
      <w:r>
        <w:rPr>
          <w:rStyle w:val="pl-pds"/>
          <w:color w:val="1F2328"/>
        </w:rPr>
        <w:t>'</w:t>
      </w:r>
      <w:r>
        <w:rPr>
          <w:rStyle w:val="pl-s"/>
          <w:color w:val="1F2328"/>
        </w:rPr>
        <w:t>Manager</w:t>
      </w:r>
      <w:r>
        <w:rPr>
          <w:rStyle w:val="pl-pds"/>
          <w:color w:val="1F2328"/>
        </w:rPr>
        <w:t>'</w:t>
      </w:r>
      <w:r>
        <w:rPr>
          <w:color w:val="1F2328"/>
        </w:rPr>
        <w:t xml:space="preserve">, </w:t>
      </w:r>
      <w:r>
        <w:rPr>
          <w:rStyle w:val="pl-k"/>
          <w:color w:val="1F2328"/>
        </w:rPr>
        <w:t>NULL</w:t>
      </w:r>
      <w:r>
        <w:rPr>
          <w:color w:val="1F2328"/>
        </w:rPr>
        <w:t xml:space="preserve">),  </w:t>
      </w:r>
      <w:r>
        <w:rPr>
          <w:rStyle w:val="pl-c"/>
          <w:color w:val="1F2328"/>
        </w:rPr>
        <w:t>-- John Doe is the manager (manager_id is NULL)</w:t>
      </w:r>
    </w:p>
    <w:p w14:paraId="62C556AB"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Jane Smith</w:t>
      </w:r>
      <w:r>
        <w:rPr>
          <w:rStyle w:val="pl-pds"/>
          <w:color w:val="1F2328"/>
        </w:rPr>
        <w:t>'</w:t>
      </w:r>
      <w:r>
        <w:rPr>
          <w:color w:val="1F2328"/>
        </w:rPr>
        <w:t xml:space="preserve">, </w:t>
      </w:r>
      <w:r>
        <w:rPr>
          <w:rStyle w:val="pl-pds"/>
          <w:color w:val="1F2328"/>
        </w:rPr>
        <w:t>'</w:t>
      </w:r>
      <w:r>
        <w:rPr>
          <w:rStyle w:val="pl-s"/>
          <w:color w:val="1F2328"/>
        </w:rPr>
        <w:t>Employee</w:t>
      </w:r>
      <w:r>
        <w:rPr>
          <w:rStyle w:val="pl-pds"/>
          <w:color w:val="1F2328"/>
        </w:rPr>
        <w:t>'</w:t>
      </w:r>
      <w:r>
        <w:rPr>
          <w:color w:val="1F2328"/>
        </w:rPr>
        <w:t xml:space="preserve">, </w:t>
      </w:r>
      <w:r>
        <w:rPr>
          <w:rStyle w:val="pl-c1"/>
          <w:color w:val="1F2328"/>
        </w:rPr>
        <w:t>1</w:t>
      </w:r>
      <w:r>
        <w:rPr>
          <w:color w:val="1F2328"/>
        </w:rPr>
        <w:t xml:space="preserve">),   </w:t>
      </w:r>
      <w:r>
        <w:rPr>
          <w:rStyle w:val="pl-c"/>
          <w:color w:val="1F2328"/>
        </w:rPr>
        <w:t>-- Jane Smith reports to John Doe (manager_id is 1)</w:t>
      </w:r>
    </w:p>
    <w:p w14:paraId="479ABAA8"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Alice Johnson</w:t>
      </w:r>
      <w:r>
        <w:rPr>
          <w:rStyle w:val="pl-pds"/>
          <w:color w:val="1F2328"/>
        </w:rPr>
        <w:t>'</w:t>
      </w:r>
      <w:r>
        <w:rPr>
          <w:color w:val="1F2328"/>
        </w:rPr>
        <w:t xml:space="preserve">, </w:t>
      </w:r>
      <w:r>
        <w:rPr>
          <w:rStyle w:val="pl-pds"/>
          <w:color w:val="1F2328"/>
        </w:rPr>
        <w:t>'</w:t>
      </w:r>
      <w:r>
        <w:rPr>
          <w:rStyle w:val="pl-s"/>
          <w:color w:val="1F2328"/>
        </w:rPr>
        <w:t>Employee</w:t>
      </w:r>
      <w:r>
        <w:rPr>
          <w:rStyle w:val="pl-pds"/>
          <w:color w:val="1F2328"/>
        </w:rPr>
        <w:t>'</w:t>
      </w:r>
      <w:r>
        <w:rPr>
          <w:color w:val="1F2328"/>
        </w:rPr>
        <w:t xml:space="preserve">, </w:t>
      </w:r>
      <w:r>
        <w:rPr>
          <w:rStyle w:val="pl-c1"/>
          <w:color w:val="1F2328"/>
        </w:rPr>
        <w:t>1</w:t>
      </w:r>
      <w:r>
        <w:rPr>
          <w:color w:val="1F2328"/>
        </w:rPr>
        <w:t>),</w:t>
      </w:r>
      <w:r>
        <w:rPr>
          <w:rStyle w:val="pl-c"/>
          <w:color w:val="1F2328"/>
        </w:rPr>
        <w:t>-- Alice Johnson also reports to John Doe</w:t>
      </w:r>
    </w:p>
    <w:p w14:paraId="15F7A563"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Bob Brown</w:t>
      </w:r>
      <w:r>
        <w:rPr>
          <w:rStyle w:val="pl-pds"/>
          <w:color w:val="1F2328"/>
        </w:rPr>
        <w:t>'</w:t>
      </w:r>
      <w:r>
        <w:rPr>
          <w:color w:val="1F2328"/>
        </w:rPr>
        <w:t xml:space="preserve">, </w:t>
      </w:r>
      <w:r>
        <w:rPr>
          <w:rStyle w:val="pl-pds"/>
          <w:color w:val="1F2328"/>
        </w:rPr>
        <w:t>'</w:t>
      </w:r>
      <w:r>
        <w:rPr>
          <w:rStyle w:val="pl-s"/>
          <w:color w:val="1F2328"/>
        </w:rPr>
        <w:t>Employee</w:t>
      </w:r>
      <w:r>
        <w:rPr>
          <w:rStyle w:val="pl-pds"/>
          <w:color w:val="1F2328"/>
        </w:rPr>
        <w:t>'</w:t>
      </w:r>
      <w:r>
        <w:rPr>
          <w:color w:val="1F2328"/>
        </w:rPr>
        <w:t xml:space="preserve">, </w:t>
      </w:r>
      <w:r>
        <w:rPr>
          <w:rStyle w:val="pl-c1"/>
          <w:color w:val="1F2328"/>
        </w:rPr>
        <w:t>2</w:t>
      </w:r>
      <w:r>
        <w:rPr>
          <w:color w:val="1F2328"/>
        </w:rPr>
        <w:t xml:space="preserve">);    </w:t>
      </w:r>
      <w:r>
        <w:rPr>
          <w:rStyle w:val="pl-c"/>
          <w:color w:val="1F2328"/>
        </w:rPr>
        <w:t>-- Bob Brown reports to Jane Smith (manager_id is 2)</w:t>
      </w:r>
    </w:p>
    <w:p w14:paraId="58907F16"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Now that we have inserted sample data into the </w:t>
      </w:r>
      <w:r>
        <w:rPr>
          <w:rStyle w:val="HTMLCode"/>
          <w:color w:val="1F2328"/>
        </w:rPr>
        <w:t>employees</w:t>
      </w:r>
      <w:r>
        <w:rPr>
          <w:rFonts w:ascii="Segoe UI" w:hAnsi="Segoe UI" w:cs="Segoe UI"/>
          <w:color w:val="1F2328"/>
        </w:rPr>
        <w:t> table, let’s run the self join query:</w:t>
      </w:r>
    </w:p>
    <w:p w14:paraId="3A684AB5" w14:textId="77777777" w:rsidR="00FE140C" w:rsidRDefault="00FE140C" w:rsidP="00FE140C">
      <w:pPr>
        <w:pStyle w:val="HTMLPreformatted"/>
        <w:shd w:val="clear" w:color="auto" w:fill="FFFFFF"/>
        <w:rPr>
          <w:color w:val="1F2328"/>
        </w:rPr>
      </w:pPr>
      <w:r>
        <w:rPr>
          <w:rStyle w:val="pl-k"/>
          <w:color w:val="1F2328"/>
        </w:rPr>
        <w:t>SELECT</w:t>
      </w:r>
      <w:r>
        <w:rPr>
          <w:color w:val="1F2328"/>
        </w:rPr>
        <w:t xml:space="preserve"> </w:t>
      </w:r>
      <w:r>
        <w:rPr>
          <w:rStyle w:val="pl-c1"/>
          <w:color w:val="1F2328"/>
        </w:rPr>
        <w:t>e</w:t>
      </w:r>
      <w:r>
        <w:rPr>
          <w:color w:val="1F2328"/>
        </w:rPr>
        <w:t>.</w:t>
      </w:r>
      <w:r>
        <w:rPr>
          <w:rStyle w:val="pl-c1"/>
          <w:color w:val="1F2328"/>
        </w:rPr>
        <w:t>employee_name</w:t>
      </w:r>
      <w:r>
        <w:rPr>
          <w:color w:val="1F2328"/>
        </w:rPr>
        <w:t xml:space="preserve">, </w:t>
      </w:r>
      <w:r>
        <w:rPr>
          <w:rStyle w:val="pl-c1"/>
          <w:color w:val="1F2328"/>
        </w:rPr>
        <w:t>m</w:t>
      </w:r>
      <w:r>
        <w:rPr>
          <w:color w:val="1F2328"/>
        </w:rPr>
        <w:t>.</w:t>
      </w:r>
      <w:r>
        <w:rPr>
          <w:rStyle w:val="pl-c1"/>
          <w:color w:val="1F2328"/>
        </w:rPr>
        <w:t>employee_name</w:t>
      </w:r>
      <w:r>
        <w:rPr>
          <w:color w:val="1F2328"/>
        </w:rPr>
        <w:t xml:space="preserve"> </w:t>
      </w:r>
      <w:r>
        <w:rPr>
          <w:rStyle w:val="pl-k"/>
          <w:color w:val="1F2328"/>
        </w:rPr>
        <w:t>AS</w:t>
      </w:r>
      <w:r>
        <w:rPr>
          <w:color w:val="1F2328"/>
        </w:rPr>
        <w:t xml:space="preserve"> manager_name</w:t>
      </w:r>
    </w:p>
    <w:p w14:paraId="4E06C1D1" w14:textId="77777777" w:rsidR="00FE140C" w:rsidRDefault="00FE140C" w:rsidP="00FE140C">
      <w:pPr>
        <w:pStyle w:val="HTMLPreformatted"/>
        <w:shd w:val="clear" w:color="auto" w:fill="FFFFFF"/>
        <w:rPr>
          <w:color w:val="1F2328"/>
        </w:rPr>
      </w:pPr>
      <w:r>
        <w:rPr>
          <w:rStyle w:val="pl-k"/>
          <w:color w:val="1F2328"/>
        </w:rPr>
        <w:t>FROM</w:t>
      </w:r>
      <w:r>
        <w:rPr>
          <w:color w:val="1F2328"/>
        </w:rPr>
        <w:t xml:space="preserve"> employees e</w:t>
      </w:r>
    </w:p>
    <w:p w14:paraId="74465460" w14:textId="77777777" w:rsidR="00FE140C" w:rsidRDefault="00FE140C" w:rsidP="00FE140C">
      <w:pPr>
        <w:pStyle w:val="HTMLPreformatted"/>
        <w:shd w:val="clear" w:color="auto" w:fill="FFFFFF"/>
        <w:rPr>
          <w:color w:val="1F2328"/>
        </w:rPr>
      </w:pPr>
      <w:r>
        <w:rPr>
          <w:rStyle w:val="pl-k"/>
          <w:color w:val="1F2328"/>
        </w:rPr>
        <w:t>JOIN</w:t>
      </w:r>
      <w:r>
        <w:rPr>
          <w:color w:val="1F2328"/>
        </w:rPr>
        <w:t xml:space="preserve"> employees m </w:t>
      </w:r>
      <w:r>
        <w:rPr>
          <w:rStyle w:val="pl-k"/>
          <w:color w:val="1F2328"/>
        </w:rPr>
        <w:t>ON</w:t>
      </w:r>
      <w:r>
        <w:rPr>
          <w:color w:val="1F2328"/>
        </w:rPr>
        <w:t xml:space="preserve"> </w:t>
      </w:r>
      <w:r>
        <w:rPr>
          <w:rStyle w:val="pl-c1"/>
          <w:color w:val="1F2328"/>
        </w:rPr>
        <w:t>e</w:t>
      </w:r>
      <w:r>
        <w:rPr>
          <w:color w:val="1F2328"/>
        </w:rPr>
        <w:t>.</w:t>
      </w:r>
      <w:r>
        <w:rPr>
          <w:rStyle w:val="pl-c1"/>
          <w:color w:val="1F2328"/>
        </w:rPr>
        <w:t>manager_id</w:t>
      </w:r>
      <w:r>
        <w:rPr>
          <w:color w:val="1F2328"/>
        </w:rPr>
        <w:t xml:space="preserve"> </w:t>
      </w:r>
      <w:r>
        <w:rPr>
          <w:rStyle w:val="pl-k"/>
          <w:color w:val="1F2328"/>
        </w:rPr>
        <w:t>=</w:t>
      </w:r>
      <w:r>
        <w:rPr>
          <w:color w:val="1F2328"/>
        </w:rPr>
        <w:t xml:space="preserve"> </w:t>
      </w:r>
      <w:r>
        <w:rPr>
          <w:rStyle w:val="pl-c1"/>
          <w:color w:val="1F2328"/>
        </w:rPr>
        <w:t>m</w:t>
      </w:r>
      <w:r>
        <w:rPr>
          <w:color w:val="1F2328"/>
        </w:rPr>
        <w:t>.</w:t>
      </w:r>
      <w:r>
        <w:rPr>
          <w:rStyle w:val="pl-c1"/>
          <w:color w:val="1F2328"/>
        </w:rPr>
        <w:t>employee_id</w:t>
      </w:r>
      <w:r>
        <w:rPr>
          <w:color w:val="1F2328"/>
        </w:rPr>
        <w:t>;</w:t>
      </w:r>
    </w:p>
    <w:p w14:paraId="491FE4D4"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This query will return a list of employees along with the names of their managers based on the matching </w:t>
      </w:r>
      <w:r>
        <w:rPr>
          <w:rStyle w:val="HTMLCode"/>
          <w:color w:val="1F2328"/>
        </w:rPr>
        <w:t>manager_id</w:t>
      </w:r>
      <w:r>
        <w:rPr>
          <w:rFonts w:ascii="Segoe UI" w:hAnsi="Segoe UI" w:cs="Segoe UI"/>
          <w:color w:val="1F2328"/>
        </w:rPr>
        <w:t> and </w:t>
      </w:r>
      <w:r>
        <w:rPr>
          <w:rStyle w:val="HTMLCode"/>
          <w:color w:val="1F2328"/>
        </w:rPr>
        <w:t>employee_id</w:t>
      </w:r>
      <w:r>
        <w:rPr>
          <w:rFonts w:ascii="Segoe UI" w:hAnsi="Segoe UI" w:cs="Segoe UI"/>
          <w:color w:val="1F2328"/>
        </w:rPr>
        <w:t>. Here’s the expected result:</w:t>
      </w:r>
    </w:p>
    <w:tbl>
      <w:tblPr>
        <w:tblW w:w="0" w:type="auto"/>
        <w:tblCellMar>
          <w:top w:w="15" w:type="dxa"/>
          <w:left w:w="15" w:type="dxa"/>
          <w:bottom w:w="15" w:type="dxa"/>
          <w:right w:w="15" w:type="dxa"/>
        </w:tblCellMar>
        <w:tblLook w:val="04A0" w:firstRow="1" w:lastRow="0" w:firstColumn="1" w:lastColumn="0" w:noHBand="0" w:noVBand="1"/>
      </w:tblPr>
      <w:tblGrid>
        <w:gridCol w:w="1918"/>
        <w:gridCol w:w="1822"/>
      </w:tblGrid>
      <w:tr w:rsidR="00FE140C" w14:paraId="212562CD" w14:textId="77777777" w:rsidTr="00FE140C">
        <w:trPr>
          <w:tblHeader/>
        </w:trPr>
        <w:tc>
          <w:tcPr>
            <w:tcW w:w="0" w:type="auto"/>
            <w:tcMar>
              <w:top w:w="90" w:type="dxa"/>
              <w:left w:w="195" w:type="dxa"/>
              <w:bottom w:w="90" w:type="dxa"/>
              <w:right w:w="195" w:type="dxa"/>
            </w:tcMar>
            <w:vAlign w:val="center"/>
            <w:hideMark/>
          </w:tcPr>
          <w:p w14:paraId="679A7FE4" w14:textId="77777777" w:rsidR="00FE140C" w:rsidRDefault="00FE140C">
            <w:pPr>
              <w:spacing w:after="240"/>
              <w:jc w:val="center"/>
              <w:rPr>
                <w:rFonts w:ascii="Times New Roman" w:hAnsi="Times New Roman" w:cs="Times New Roman"/>
                <w:b/>
                <w:bCs/>
              </w:rPr>
            </w:pPr>
            <w:r>
              <w:rPr>
                <w:b/>
                <w:bCs/>
              </w:rPr>
              <w:t>employee_name</w:t>
            </w:r>
          </w:p>
        </w:tc>
        <w:tc>
          <w:tcPr>
            <w:tcW w:w="0" w:type="auto"/>
            <w:tcMar>
              <w:top w:w="90" w:type="dxa"/>
              <w:left w:w="195" w:type="dxa"/>
              <w:bottom w:w="90" w:type="dxa"/>
              <w:right w:w="195" w:type="dxa"/>
            </w:tcMar>
            <w:vAlign w:val="center"/>
            <w:hideMark/>
          </w:tcPr>
          <w:p w14:paraId="2D2936BB" w14:textId="77777777" w:rsidR="00FE140C" w:rsidRDefault="00FE140C">
            <w:pPr>
              <w:spacing w:after="240"/>
              <w:jc w:val="center"/>
              <w:rPr>
                <w:b/>
                <w:bCs/>
              </w:rPr>
            </w:pPr>
            <w:r>
              <w:rPr>
                <w:b/>
                <w:bCs/>
              </w:rPr>
              <w:t>manager_name</w:t>
            </w:r>
          </w:p>
        </w:tc>
      </w:tr>
      <w:tr w:rsidR="00FE140C" w14:paraId="150C9779" w14:textId="77777777" w:rsidTr="00FE140C">
        <w:tc>
          <w:tcPr>
            <w:tcW w:w="0" w:type="auto"/>
            <w:tcMar>
              <w:top w:w="90" w:type="dxa"/>
              <w:left w:w="195" w:type="dxa"/>
              <w:bottom w:w="90" w:type="dxa"/>
              <w:right w:w="195" w:type="dxa"/>
            </w:tcMar>
            <w:vAlign w:val="center"/>
            <w:hideMark/>
          </w:tcPr>
          <w:p w14:paraId="324C1529" w14:textId="77777777" w:rsidR="00FE140C" w:rsidRDefault="00FE140C">
            <w:pPr>
              <w:pStyle w:val="NormalWeb"/>
              <w:spacing w:before="0" w:beforeAutospacing="0" w:after="0" w:afterAutospacing="0"/>
            </w:pPr>
            <w:r>
              <w:t>John Doe</w:t>
            </w:r>
          </w:p>
        </w:tc>
        <w:tc>
          <w:tcPr>
            <w:tcW w:w="0" w:type="auto"/>
            <w:tcMar>
              <w:top w:w="90" w:type="dxa"/>
              <w:left w:w="195" w:type="dxa"/>
              <w:bottom w:w="90" w:type="dxa"/>
              <w:right w:w="195" w:type="dxa"/>
            </w:tcMar>
            <w:vAlign w:val="center"/>
            <w:hideMark/>
          </w:tcPr>
          <w:p w14:paraId="2BD492B3" w14:textId="77777777" w:rsidR="00FE140C" w:rsidRDefault="00FE140C">
            <w:pPr>
              <w:pStyle w:val="NormalWeb"/>
              <w:spacing w:before="0" w:beforeAutospacing="0" w:after="0" w:afterAutospacing="0"/>
            </w:pPr>
            <w:r>
              <w:t>NULL</w:t>
            </w:r>
          </w:p>
        </w:tc>
      </w:tr>
      <w:tr w:rsidR="00FE140C" w14:paraId="695CF8FA" w14:textId="77777777" w:rsidTr="00FE140C">
        <w:tc>
          <w:tcPr>
            <w:tcW w:w="0" w:type="auto"/>
            <w:tcMar>
              <w:top w:w="90" w:type="dxa"/>
              <w:left w:w="195" w:type="dxa"/>
              <w:bottom w:w="90" w:type="dxa"/>
              <w:right w:w="195" w:type="dxa"/>
            </w:tcMar>
            <w:vAlign w:val="center"/>
            <w:hideMark/>
          </w:tcPr>
          <w:p w14:paraId="1F1BCA83" w14:textId="77777777" w:rsidR="00FE140C" w:rsidRDefault="00FE140C">
            <w:pPr>
              <w:pStyle w:val="NormalWeb"/>
              <w:spacing w:before="0" w:beforeAutospacing="0" w:after="0" w:afterAutospacing="0"/>
            </w:pPr>
            <w:r>
              <w:t>Jane Smith</w:t>
            </w:r>
          </w:p>
        </w:tc>
        <w:tc>
          <w:tcPr>
            <w:tcW w:w="0" w:type="auto"/>
            <w:tcMar>
              <w:top w:w="90" w:type="dxa"/>
              <w:left w:w="195" w:type="dxa"/>
              <w:bottom w:w="90" w:type="dxa"/>
              <w:right w:w="195" w:type="dxa"/>
            </w:tcMar>
            <w:vAlign w:val="center"/>
            <w:hideMark/>
          </w:tcPr>
          <w:p w14:paraId="0834B6FF" w14:textId="77777777" w:rsidR="00FE140C" w:rsidRDefault="00FE140C">
            <w:pPr>
              <w:pStyle w:val="NormalWeb"/>
              <w:spacing w:before="0" w:beforeAutospacing="0" w:after="0" w:afterAutospacing="0"/>
            </w:pPr>
            <w:r>
              <w:t>John Doe</w:t>
            </w:r>
          </w:p>
        </w:tc>
      </w:tr>
      <w:tr w:rsidR="00FE140C" w14:paraId="0504C336" w14:textId="77777777" w:rsidTr="00FE140C">
        <w:tc>
          <w:tcPr>
            <w:tcW w:w="0" w:type="auto"/>
            <w:tcMar>
              <w:top w:w="90" w:type="dxa"/>
              <w:left w:w="195" w:type="dxa"/>
              <w:bottom w:w="90" w:type="dxa"/>
              <w:right w:w="195" w:type="dxa"/>
            </w:tcMar>
            <w:vAlign w:val="center"/>
            <w:hideMark/>
          </w:tcPr>
          <w:p w14:paraId="2EC86C55" w14:textId="77777777" w:rsidR="00FE140C" w:rsidRDefault="00FE140C">
            <w:pPr>
              <w:pStyle w:val="NormalWeb"/>
              <w:spacing w:before="0" w:beforeAutospacing="0" w:after="0" w:afterAutospacing="0"/>
            </w:pPr>
            <w:r>
              <w:t>Alice Johnson</w:t>
            </w:r>
          </w:p>
        </w:tc>
        <w:tc>
          <w:tcPr>
            <w:tcW w:w="0" w:type="auto"/>
            <w:tcMar>
              <w:top w:w="90" w:type="dxa"/>
              <w:left w:w="195" w:type="dxa"/>
              <w:bottom w:w="90" w:type="dxa"/>
              <w:right w:w="195" w:type="dxa"/>
            </w:tcMar>
            <w:vAlign w:val="center"/>
            <w:hideMark/>
          </w:tcPr>
          <w:p w14:paraId="59F0C6BA" w14:textId="77777777" w:rsidR="00FE140C" w:rsidRDefault="00FE140C">
            <w:pPr>
              <w:pStyle w:val="NormalWeb"/>
              <w:spacing w:before="0" w:beforeAutospacing="0" w:after="0" w:afterAutospacing="0"/>
            </w:pPr>
            <w:r>
              <w:t>John Doe</w:t>
            </w:r>
          </w:p>
        </w:tc>
      </w:tr>
      <w:tr w:rsidR="00FE140C" w14:paraId="4131C3E1" w14:textId="77777777" w:rsidTr="00FE140C">
        <w:tc>
          <w:tcPr>
            <w:tcW w:w="0" w:type="auto"/>
            <w:tcMar>
              <w:top w:w="90" w:type="dxa"/>
              <w:left w:w="195" w:type="dxa"/>
              <w:bottom w:w="90" w:type="dxa"/>
              <w:right w:w="195" w:type="dxa"/>
            </w:tcMar>
            <w:vAlign w:val="center"/>
            <w:hideMark/>
          </w:tcPr>
          <w:p w14:paraId="22C1A8D7" w14:textId="77777777" w:rsidR="00FE140C" w:rsidRDefault="00FE140C">
            <w:pPr>
              <w:pStyle w:val="NormalWeb"/>
              <w:spacing w:before="0" w:beforeAutospacing="0" w:after="0" w:afterAutospacing="0"/>
            </w:pPr>
            <w:r>
              <w:lastRenderedPageBreak/>
              <w:t>Bob Brown</w:t>
            </w:r>
          </w:p>
        </w:tc>
        <w:tc>
          <w:tcPr>
            <w:tcW w:w="0" w:type="auto"/>
            <w:tcMar>
              <w:top w:w="90" w:type="dxa"/>
              <w:left w:w="195" w:type="dxa"/>
              <w:bottom w:w="90" w:type="dxa"/>
              <w:right w:w="195" w:type="dxa"/>
            </w:tcMar>
            <w:vAlign w:val="center"/>
            <w:hideMark/>
          </w:tcPr>
          <w:p w14:paraId="7A76F8BF" w14:textId="77777777" w:rsidR="00FE140C" w:rsidRDefault="00FE140C">
            <w:pPr>
              <w:pStyle w:val="NormalWeb"/>
              <w:spacing w:before="0" w:beforeAutospacing="0" w:after="0" w:afterAutospacing="0"/>
            </w:pPr>
            <w:r>
              <w:t>Jane Smith</w:t>
            </w:r>
          </w:p>
        </w:tc>
      </w:tr>
    </w:tbl>
    <w:p w14:paraId="2D345865"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You can see that each employee’s </w:t>
      </w:r>
      <w:r>
        <w:rPr>
          <w:rStyle w:val="HTMLCode"/>
          <w:color w:val="1F2328"/>
        </w:rPr>
        <w:t>manager_name</w:t>
      </w:r>
      <w:r>
        <w:rPr>
          <w:rFonts w:ascii="Segoe UI" w:hAnsi="Segoe UI" w:cs="Segoe UI"/>
          <w:color w:val="1F2328"/>
        </w:rPr>
        <w:t> corresponds to the </w:t>
      </w:r>
      <w:r>
        <w:rPr>
          <w:rStyle w:val="HTMLCode"/>
          <w:color w:val="1F2328"/>
        </w:rPr>
        <w:t>employee_name</w:t>
      </w:r>
      <w:r>
        <w:rPr>
          <w:rFonts w:ascii="Segoe UI" w:hAnsi="Segoe UI" w:cs="Segoe UI"/>
          <w:color w:val="1F2328"/>
        </w:rPr>
        <w:t> of their manager, achieved through the self join.</w:t>
      </w:r>
    </w:p>
    <w:p w14:paraId="4C2FE35F"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8.16. INNER JOIN</w:t>
      </w:r>
    </w:p>
    <w:p w14:paraId="643294B1"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 inner join is used to return rows from both tables that satisfy the join condition.</w:t>
      </w:r>
    </w:p>
    <w:p w14:paraId="037F3AB2" w14:textId="77777777" w:rsidR="00FE140C" w:rsidRDefault="00FE140C" w:rsidP="00FE140C">
      <w:pPr>
        <w:pStyle w:val="HTMLPreformatted"/>
        <w:shd w:val="clear" w:color="auto" w:fill="FFFFFF"/>
        <w:spacing w:after="240"/>
        <w:rPr>
          <w:color w:val="1F2328"/>
        </w:rPr>
      </w:pPr>
      <w:r>
        <w:rPr>
          <w:color w:val="1F2328"/>
        </w:rPr>
        <w:t>-- Create the employees table</w:t>
      </w:r>
    </w:p>
    <w:p w14:paraId="42FB83D3" w14:textId="77777777" w:rsidR="00FE140C" w:rsidRDefault="00FE140C" w:rsidP="00FE140C">
      <w:pPr>
        <w:pStyle w:val="HTMLPreformatted"/>
        <w:shd w:val="clear" w:color="auto" w:fill="FFFFFF"/>
        <w:spacing w:after="240"/>
        <w:rPr>
          <w:color w:val="1F2328"/>
        </w:rPr>
      </w:pPr>
      <w:r>
        <w:rPr>
          <w:color w:val="1F2328"/>
        </w:rPr>
        <w:t>CREATE TABLE employees (</w:t>
      </w:r>
    </w:p>
    <w:p w14:paraId="45FD023B" w14:textId="77777777" w:rsidR="00FE140C" w:rsidRDefault="00FE140C" w:rsidP="00FE140C">
      <w:pPr>
        <w:pStyle w:val="HTMLPreformatted"/>
        <w:shd w:val="clear" w:color="auto" w:fill="FFFFFF"/>
        <w:spacing w:after="240"/>
        <w:rPr>
          <w:color w:val="1F2328"/>
        </w:rPr>
      </w:pPr>
      <w:r>
        <w:rPr>
          <w:color w:val="1F2328"/>
        </w:rPr>
        <w:t xml:space="preserve">    employee_id INT PRIMARY KEY,</w:t>
      </w:r>
    </w:p>
    <w:p w14:paraId="164B5D57" w14:textId="77777777" w:rsidR="00FE140C" w:rsidRDefault="00FE140C" w:rsidP="00FE140C">
      <w:pPr>
        <w:pStyle w:val="HTMLPreformatted"/>
        <w:shd w:val="clear" w:color="auto" w:fill="FFFFFF"/>
        <w:spacing w:after="240"/>
        <w:rPr>
          <w:color w:val="1F2328"/>
        </w:rPr>
      </w:pPr>
      <w:r>
        <w:rPr>
          <w:color w:val="1F2328"/>
        </w:rPr>
        <w:t xml:space="preserve">    employee_name VARCHAR(50),</w:t>
      </w:r>
    </w:p>
    <w:p w14:paraId="64488627" w14:textId="77777777" w:rsidR="00FE140C" w:rsidRDefault="00FE140C" w:rsidP="00FE140C">
      <w:pPr>
        <w:pStyle w:val="HTMLPreformatted"/>
        <w:shd w:val="clear" w:color="auto" w:fill="FFFFFF"/>
        <w:spacing w:after="240"/>
        <w:rPr>
          <w:color w:val="1F2328"/>
        </w:rPr>
      </w:pPr>
      <w:r>
        <w:rPr>
          <w:color w:val="1F2328"/>
        </w:rPr>
        <w:t xml:space="preserve">    department_id INT</w:t>
      </w:r>
    </w:p>
    <w:p w14:paraId="4D4F852C" w14:textId="77777777" w:rsidR="00FE140C" w:rsidRDefault="00FE140C" w:rsidP="00FE140C">
      <w:pPr>
        <w:pStyle w:val="HTMLPreformatted"/>
        <w:shd w:val="clear" w:color="auto" w:fill="FFFFFF"/>
        <w:spacing w:after="240"/>
        <w:rPr>
          <w:color w:val="1F2328"/>
        </w:rPr>
      </w:pPr>
      <w:r>
        <w:rPr>
          <w:color w:val="1F2328"/>
        </w:rPr>
        <w:t>);</w:t>
      </w:r>
    </w:p>
    <w:p w14:paraId="7EB4BE40" w14:textId="77777777" w:rsidR="00FE140C" w:rsidRDefault="00FE140C" w:rsidP="00FE140C">
      <w:pPr>
        <w:pStyle w:val="HTMLPreformatted"/>
        <w:shd w:val="clear" w:color="auto" w:fill="FFFFFF"/>
        <w:spacing w:after="240"/>
        <w:rPr>
          <w:color w:val="1F2328"/>
        </w:rPr>
      </w:pPr>
    </w:p>
    <w:p w14:paraId="76F39236" w14:textId="77777777" w:rsidR="00FE140C" w:rsidRDefault="00FE140C" w:rsidP="00FE140C">
      <w:pPr>
        <w:pStyle w:val="HTMLPreformatted"/>
        <w:shd w:val="clear" w:color="auto" w:fill="FFFFFF"/>
        <w:spacing w:after="240"/>
        <w:rPr>
          <w:color w:val="1F2328"/>
        </w:rPr>
      </w:pPr>
      <w:r>
        <w:rPr>
          <w:color w:val="1F2328"/>
        </w:rPr>
        <w:t>-- Insert sample data into the employees table</w:t>
      </w:r>
    </w:p>
    <w:p w14:paraId="793D1048" w14:textId="77777777" w:rsidR="00FE140C" w:rsidRDefault="00FE140C" w:rsidP="00FE140C">
      <w:pPr>
        <w:pStyle w:val="HTMLPreformatted"/>
        <w:shd w:val="clear" w:color="auto" w:fill="FFFFFF"/>
        <w:spacing w:after="240"/>
        <w:rPr>
          <w:color w:val="1F2328"/>
        </w:rPr>
      </w:pPr>
      <w:r>
        <w:rPr>
          <w:color w:val="1F2328"/>
        </w:rPr>
        <w:t>INSERT INTO employees (employee_id, employee_name, department_id) VALUES</w:t>
      </w:r>
    </w:p>
    <w:p w14:paraId="36A6A54D" w14:textId="77777777" w:rsidR="00FE140C" w:rsidRDefault="00FE140C" w:rsidP="00FE140C">
      <w:pPr>
        <w:pStyle w:val="HTMLPreformatted"/>
        <w:shd w:val="clear" w:color="auto" w:fill="FFFFFF"/>
        <w:spacing w:after="240"/>
        <w:rPr>
          <w:color w:val="1F2328"/>
        </w:rPr>
      </w:pPr>
      <w:r>
        <w:rPr>
          <w:color w:val="1F2328"/>
        </w:rPr>
        <w:t>(1, 'John', 1),   -- John belongs to department 1</w:t>
      </w:r>
    </w:p>
    <w:p w14:paraId="32203A4A" w14:textId="77777777" w:rsidR="00FE140C" w:rsidRDefault="00FE140C" w:rsidP="00FE140C">
      <w:pPr>
        <w:pStyle w:val="HTMLPreformatted"/>
        <w:shd w:val="clear" w:color="auto" w:fill="FFFFFF"/>
        <w:spacing w:after="240"/>
        <w:rPr>
          <w:color w:val="1F2328"/>
        </w:rPr>
      </w:pPr>
      <w:r>
        <w:rPr>
          <w:color w:val="1F2328"/>
        </w:rPr>
        <w:t>(2, 'Jane', 1),   -- Jane also belongs to department 1</w:t>
      </w:r>
    </w:p>
    <w:p w14:paraId="1968EF05" w14:textId="77777777" w:rsidR="00FE140C" w:rsidRDefault="00FE140C" w:rsidP="00FE140C">
      <w:pPr>
        <w:pStyle w:val="HTMLPreformatted"/>
        <w:shd w:val="clear" w:color="auto" w:fill="FFFFFF"/>
        <w:spacing w:after="240"/>
        <w:rPr>
          <w:color w:val="1F2328"/>
        </w:rPr>
      </w:pPr>
      <w:r>
        <w:rPr>
          <w:color w:val="1F2328"/>
        </w:rPr>
        <w:t>(3, 'Michael', 2);  -- Michael belongs to department 2</w:t>
      </w:r>
    </w:p>
    <w:p w14:paraId="69A646E4" w14:textId="77777777" w:rsidR="00FE140C" w:rsidRDefault="00FE140C" w:rsidP="00FE140C">
      <w:pPr>
        <w:pStyle w:val="HTMLPreformatted"/>
        <w:shd w:val="clear" w:color="auto" w:fill="FFFFFF"/>
        <w:spacing w:after="240"/>
        <w:rPr>
          <w:color w:val="1F2328"/>
        </w:rPr>
      </w:pPr>
    </w:p>
    <w:p w14:paraId="2AFA7BE3" w14:textId="77777777" w:rsidR="00FE140C" w:rsidRDefault="00FE140C" w:rsidP="00FE140C">
      <w:pPr>
        <w:pStyle w:val="HTMLPreformatted"/>
        <w:shd w:val="clear" w:color="auto" w:fill="FFFFFF"/>
        <w:spacing w:after="240"/>
        <w:rPr>
          <w:color w:val="1F2328"/>
        </w:rPr>
      </w:pPr>
      <w:r>
        <w:rPr>
          <w:color w:val="1F2328"/>
        </w:rPr>
        <w:t>-- Create the departments table</w:t>
      </w:r>
    </w:p>
    <w:p w14:paraId="666F6BE2" w14:textId="77777777" w:rsidR="00FE140C" w:rsidRDefault="00FE140C" w:rsidP="00FE140C">
      <w:pPr>
        <w:pStyle w:val="HTMLPreformatted"/>
        <w:shd w:val="clear" w:color="auto" w:fill="FFFFFF"/>
        <w:spacing w:after="240"/>
        <w:rPr>
          <w:color w:val="1F2328"/>
        </w:rPr>
      </w:pPr>
      <w:r>
        <w:rPr>
          <w:color w:val="1F2328"/>
        </w:rPr>
        <w:t>CREATE TABLE departments (</w:t>
      </w:r>
    </w:p>
    <w:p w14:paraId="5B8AB4B0" w14:textId="77777777" w:rsidR="00FE140C" w:rsidRDefault="00FE140C" w:rsidP="00FE140C">
      <w:pPr>
        <w:pStyle w:val="HTMLPreformatted"/>
        <w:shd w:val="clear" w:color="auto" w:fill="FFFFFF"/>
        <w:spacing w:after="240"/>
        <w:rPr>
          <w:color w:val="1F2328"/>
        </w:rPr>
      </w:pPr>
      <w:r>
        <w:rPr>
          <w:color w:val="1F2328"/>
        </w:rPr>
        <w:t xml:space="preserve">    department_id INT PRIMARY KEY,</w:t>
      </w:r>
    </w:p>
    <w:p w14:paraId="734299E1" w14:textId="77777777" w:rsidR="00FE140C" w:rsidRDefault="00FE140C" w:rsidP="00FE140C">
      <w:pPr>
        <w:pStyle w:val="HTMLPreformatted"/>
        <w:shd w:val="clear" w:color="auto" w:fill="FFFFFF"/>
        <w:spacing w:after="240"/>
        <w:rPr>
          <w:color w:val="1F2328"/>
        </w:rPr>
      </w:pPr>
      <w:r>
        <w:rPr>
          <w:color w:val="1F2328"/>
        </w:rPr>
        <w:t xml:space="preserve">    department_name VARCHAR(50)</w:t>
      </w:r>
    </w:p>
    <w:p w14:paraId="5D1633B0" w14:textId="77777777" w:rsidR="00FE140C" w:rsidRDefault="00FE140C" w:rsidP="00FE140C">
      <w:pPr>
        <w:pStyle w:val="HTMLPreformatted"/>
        <w:shd w:val="clear" w:color="auto" w:fill="FFFFFF"/>
        <w:spacing w:after="240"/>
        <w:rPr>
          <w:color w:val="1F2328"/>
        </w:rPr>
      </w:pPr>
      <w:r>
        <w:rPr>
          <w:color w:val="1F2328"/>
        </w:rPr>
        <w:t>);</w:t>
      </w:r>
    </w:p>
    <w:p w14:paraId="37C9D6F5" w14:textId="77777777" w:rsidR="00FE140C" w:rsidRDefault="00FE140C" w:rsidP="00FE140C">
      <w:pPr>
        <w:pStyle w:val="HTMLPreformatted"/>
        <w:shd w:val="clear" w:color="auto" w:fill="FFFFFF"/>
        <w:spacing w:after="240"/>
        <w:rPr>
          <w:color w:val="1F2328"/>
        </w:rPr>
      </w:pPr>
    </w:p>
    <w:p w14:paraId="55483DAF" w14:textId="77777777" w:rsidR="00FE140C" w:rsidRDefault="00FE140C" w:rsidP="00FE140C">
      <w:pPr>
        <w:pStyle w:val="HTMLPreformatted"/>
        <w:shd w:val="clear" w:color="auto" w:fill="FFFFFF"/>
        <w:spacing w:after="240"/>
        <w:rPr>
          <w:color w:val="1F2328"/>
        </w:rPr>
      </w:pPr>
      <w:r>
        <w:rPr>
          <w:color w:val="1F2328"/>
        </w:rPr>
        <w:t>-- Insert sample data into the departments table</w:t>
      </w:r>
    </w:p>
    <w:p w14:paraId="4F7343C1" w14:textId="77777777" w:rsidR="00FE140C" w:rsidRDefault="00FE140C" w:rsidP="00FE140C">
      <w:pPr>
        <w:pStyle w:val="HTMLPreformatted"/>
        <w:shd w:val="clear" w:color="auto" w:fill="FFFFFF"/>
        <w:spacing w:after="240"/>
        <w:rPr>
          <w:color w:val="1F2328"/>
        </w:rPr>
      </w:pPr>
      <w:r>
        <w:rPr>
          <w:color w:val="1F2328"/>
        </w:rPr>
        <w:t>INSERT INTO departments (department_id, department_name) VALUES</w:t>
      </w:r>
    </w:p>
    <w:p w14:paraId="13FB3382" w14:textId="77777777" w:rsidR="00FE140C" w:rsidRDefault="00FE140C" w:rsidP="00FE140C">
      <w:pPr>
        <w:pStyle w:val="HTMLPreformatted"/>
        <w:shd w:val="clear" w:color="auto" w:fill="FFFFFF"/>
        <w:spacing w:after="240"/>
        <w:rPr>
          <w:color w:val="1F2328"/>
        </w:rPr>
      </w:pPr>
      <w:r>
        <w:rPr>
          <w:color w:val="1F2328"/>
        </w:rPr>
        <w:t>(1, 'Sales'),</w:t>
      </w:r>
    </w:p>
    <w:p w14:paraId="26F3C763" w14:textId="77777777" w:rsidR="00FE140C" w:rsidRDefault="00FE140C" w:rsidP="00FE140C">
      <w:pPr>
        <w:pStyle w:val="HTMLPreformatted"/>
        <w:shd w:val="clear" w:color="auto" w:fill="FFFFFF"/>
        <w:spacing w:after="240"/>
        <w:rPr>
          <w:color w:val="1F2328"/>
        </w:rPr>
      </w:pPr>
      <w:r>
        <w:rPr>
          <w:color w:val="1F2328"/>
        </w:rPr>
        <w:t>(2, 'Marketing');</w:t>
      </w:r>
    </w:p>
    <w:p w14:paraId="7134ED8A" w14:textId="77777777" w:rsidR="00FE140C" w:rsidRDefault="00FE140C" w:rsidP="00FE140C">
      <w:pPr>
        <w:pStyle w:val="HTMLPreformatted"/>
        <w:shd w:val="clear" w:color="auto" w:fill="FFFFFF"/>
        <w:spacing w:after="240"/>
        <w:rPr>
          <w:color w:val="1F2328"/>
        </w:rPr>
      </w:pPr>
    </w:p>
    <w:p w14:paraId="1689B967" w14:textId="77777777" w:rsidR="00FE140C" w:rsidRDefault="00FE140C" w:rsidP="00FE140C">
      <w:pPr>
        <w:pStyle w:val="HTMLPreformatted"/>
        <w:shd w:val="clear" w:color="auto" w:fill="FFFFFF"/>
        <w:spacing w:after="240"/>
        <w:rPr>
          <w:color w:val="1F2328"/>
        </w:rPr>
      </w:pPr>
    </w:p>
    <w:p w14:paraId="3C9A580B" w14:textId="77777777" w:rsidR="00FE140C" w:rsidRDefault="00FE140C" w:rsidP="00FE140C">
      <w:pPr>
        <w:pStyle w:val="HTMLPreformatted"/>
        <w:shd w:val="clear" w:color="auto" w:fill="FFFFFF"/>
        <w:spacing w:after="240"/>
        <w:rPr>
          <w:color w:val="1F2328"/>
        </w:rPr>
      </w:pPr>
      <w:r>
        <w:rPr>
          <w:color w:val="1F2328"/>
        </w:rPr>
        <w:t>SELECT e.employee_name, d.department_name</w:t>
      </w:r>
    </w:p>
    <w:p w14:paraId="08307D9C" w14:textId="77777777" w:rsidR="00FE140C" w:rsidRDefault="00FE140C" w:rsidP="00FE140C">
      <w:pPr>
        <w:pStyle w:val="HTMLPreformatted"/>
        <w:shd w:val="clear" w:color="auto" w:fill="FFFFFF"/>
        <w:spacing w:after="240"/>
        <w:rPr>
          <w:color w:val="1F2328"/>
        </w:rPr>
      </w:pPr>
      <w:r>
        <w:rPr>
          <w:color w:val="1F2328"/>
        </w:rPr>
        <w:t>FROM employees e</w:t>
      </w:r>
    </w:p>
    <w:p w14:paraId="474F7475" w14:textId="77777777" w:rsidR="00FE140C" w:rsidRDefault="00FE140C" w:rsidP="00FE140C">
      <w:pPr>
        <w:pStyle w:val="HTMLPreformatted"/>
        <w:shd w:val="clear" w:color="auto" w:fill="FFFFFF"/>
        <w:spacing w:after="240"/>
        <w:rPr>
          <w:color w:val="1F2328"/>
        </w:rPr>
      </w:pPr>
      <w:r>
        <w:rPr>
          <w:color w:val="1F2328"/>
        </w:rPr>
        <w:t>INNER JOIN departments d ON e.department_id = d.department_id;</w:t>
      </w:r>
    </w:p>
    <w:p w14:paraId="4E337B7A"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8.17. LEFT JOIN</w:t>
      </w:r>
    </w:p>
    <w:p w14:paraId="2814E265"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Let’s create an example with sample data and demonstrate a LEFT JOIN query.</w:t>
      </w:r>
    </w:p>
    <w:p w14:paraId="443E05D2"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Suppose we have two tables: </w:t>
      </w:r>
      <w:r>
        <w:rPr>
          <w:rStyle w:val="HTMLCode"/>
          <w:color w:val="1F2328"/>
        </w:rPr>
        <w:t>employees</w:t>
      </w:r>
      <w:r>
        <w:rPr>
          <w:rFonts w:ascii="Segoe UI" w:hAnsi="Segoe UI" w:cs="Segoe UI"/>
          <w:color w:val="1F2328"/>
        </w:rPr>
        <w:t> and </w:t>
      </w:r>
      <w:r>
        <w:rPr>
          <w:rStyle w:val="HTMLCode"/>
          <w:color w:val="1F2328"/>
        </w:rPr>
        <w:t>departments</w:t>
      </w:r>
      <w:r>
        <w:rPr>
          <w:rFonts w:ascii="Segoe UI" w:hAnsi="Segoe UI" w:cs="Segoe UI"/>
          <w:color w:val="1F2328"/>
        </w:rPr>
        <w:t>. The </w:t>
      </w:r>
      <w:r>
        <w:rPr>
          <w:rStyle w:val="HTMLCode"/>
          <w:color w:val="1F2328"/>
        </w:rPr>
        <w:t>employees</w:t>
      </w:r>
      <w:r>
        <w:rPr>
          <w:rFonts w:ascii="Segoe UI" w:hAnsi="Segoe UI" w:cs="Segoe UI"/>
          <w:color w:val="1F2328"/>
        </w:rPr>
        <w:t> table contains information about employees, including their names and the department they belong to. The </w:t>
      </w:r>
      <w:r>
        <w:rPr>
          <w:rStyle w:val="HTMLCode"/>
          <w:color w:val="1F2328"/>
        </w:rPr>
        <w:t>departments</w:t>
      </w:r>
      <w:r>
        <w:rPr>
          <w:rFonts w:ascii="Segoe UI" w:hAnsi="Segoe UI" w:cs="Segoe UI"/>
          <w:color w:val="1F2328"/>
        </w:rPr>
        <w:t> table contains information about departments, including their names and IDs.</w:t>
      </w:r>
    </w:p>
    <w:p w14:paraId="1A722DEC"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how we can create the tables and insert some sample data:</w:t>
      </w:r>
    </w:p>
    <w:p w14:paraId="2958680A" w14:textId="77777777" w:rsidR="00FE140C" w:rsidRDefault="00FE140C" w:rsidP="00FE140C">
      <w:pPr>
        <w:pStyle w:val="HTMLPreformatted"/>
        <w:shd w:val="clear" w:color="auto" w:fill="FFFFFF"/>
        <w:rPr>
          <w:color w:val="1F2328"/>
        </w:rPr>
      </w:pPr>
      <w:r>
        <w:rPr>
          <w:rStyle w:val="pl-c"/>
          <w:color w:val="1F2328"/>
        </w:rPr>
        <w:t>-- Create the employees table</w:t>
      </w:r>
    </w:p>
    <w:p w14:paraId="3F9C0F0A"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employees</w:t>
      </w:r>
      <w:r>
        <w:rPr>
          <w:color w:val="1F2328"/>
        </w:rPr>
        <w:t xml:space="preserve"> (</w:t>
      </w:r>
    </w:p>
    <w:p w14:paraId="60F9D071" w14:textId="77777777" w:rsidR="00FE140C" w:rsidRDefault="00FE140C" w:rsidP="00FE140C">
      <w:pPr>
        <w:pStyle w:val="HTMLPreformatted"/>
        <w:shd w:val="clear" w:color="auto" w:fill="FFFFFF"/>
        <w:rPr>
          <w:color w:val="1F2328"/>
        </w:rPr>
      </w:pPr>
      <w:r>
        <w:rPr>
          <w:color w:val="1F2328"/>
        </w:rPr>
        <w:t xml:space="preserve">    employee_id </w:t>
      </w:r>
      <w:r>
        <w:rPr>
          <w:rStyle w:val="pl-k"/>
          <w:color w:val="1F2328"/>
        </w:rPr>
        <w:t>INT</w:t>
      </w:r>
      <w:r>
        <w:rPr>
          <w:color w:val="1F2328"/>
        </w:rPr>
        <w:t xml:space="preserve"> AUTO_INCREMENT </w:t>
      </w:r>
      <w:r>
        <w:rPr>
          <w:rStyle w:val="pl-k"/>
          <w:color w:val="1F2328"/>
        </w:rPr>
        <w:t>PRIMARY KEY</w:t>
      </w:r>
      <w:r>
        <w:rPr>
          <w:color w:val="1F2328"/>
        </w:rPr>
        <w:t>,</w:t>
      </w:r>
    </w:p>
    <w:p w14:paraId="6ABE68C6" w14:textId="77777777" w:rsidR="00FE140C" w:rsidRDefault="00FE140C" w:rsidP="00FE140C">
      <w:pPr>
        <w:pStyle w:val="HTMLPreformatted"/>
        <w:shd w:val="clear" w:color="auto" w:fill="FFFFFF"/>
        <w:rPr>
          <w:color w:val="1F2328"/>
        </w:rPr>
      </w:pPr>
      <w:r>
        <w:rPr>
          <w:color w:val="1F2328"/>
        </w:rPr>
        <w:t xml:space="preserve">    employee_name </w:t>
      </w:r>
      <w:r>
        <w:rPr>
          <w:rStyle w:val="pl-k"/>
          <w:color w:val="1F2328"/>
        </w:rPr>
        <w:t>VARCHAR</w:t>
      </w:r>
      <w:r>
        <w:rPr>
          <w:color w:val="1F2328"/>
        </w:rPr>
        <w:t>(</w:t>
      </w:r>
      <w:r>
        <w:rPr>
          <w:rStyle w:val="pl-c1"/>
          <w:color w:val="1F2328"/>
        </w:rPr>
        <w:t>50</w:t>
      </w:r>
      <w:r>
        <w:rPr>
          <w:color w:val="1F2328"/>
        </w:rPr>
        <w:t>),</w:t>
      </w:r>
    </w:p>
    <w:p w14:paraId="25C65916" w14:textId="77777777" w:rsidR="00FE140C" w:rsidRDefault="00FE140C" w:rsidP="00FE140C">
      <w:pPr>
        <w:pStyle w:val="HTMLPreformatted"/>
        <w:shd w:val="clear" w:color="auto" w:fill="FFFFFF"/>
        <w:rPr>
          <w:color w:val="1F2328"/>
        </w:rPr>
      </w:pPr>
      <w:r>
        <w:rPr>
          <w:color w:val="1F2328"/>
        </w:rPr>
        <w:t xml:space="preserve">    department_id </w:t>
      </w:r>
      <w:r>
        <w:rPr>
          <w:rStyle w:val="pl-k"/>
          <w:color w:val="1F2328"/>
        </w:rPr>
        <w:t>INT</w:t>
      </w:r>
    </w:p>
    <w:p w14:paraId="45545CB6" w14:textId="77777777" w:rsidR="00FE140C" w:rsidRDefault="00FE140C" w:rsidP="00FE140C">
      <w:pPr>
        <w:pStyle w:val="HTMLPreformatted"/>
        <w:shd w:val="clear" w:color="auto" w:fill="FFFFFF"/>
        <w:rPr>
          <w:color w:val="1F2328"/>
        </w:rPr>
      </w:pPr>
      <w:r>
        <w:rPr>
          <w:color w:val="1F2328"/>
        </w:rPr>
        <w:t>);</w:t>
      </w:r>
    </w:p>
    <w:p w14:paraId="5075830A" w14:textId="77777777" w:rsidR="00FE140C" w:rsidRDefault="00FE140C" w:rsidP="00FE140C">
      <w:pPr>
        <w:pStyle w:val="HTMLPreformatted"/>
        <w:shd w:val="clear" w:color="auto" w:fill="FFFFFF"/>
        <w:rPr>
          <w:color w:val="1F2328"/>
        </w:rPr>
      </w:pPr>
    </w:p>
    <w:p w14:paraId="4730F711" w14:textId="77777777" w:rsidR="00FE140C" w:rsidRDefault="00FE140C" w:rsidP="00FE140C">
      <w:pPr>
        <w:pStyle w:val="HTMLPreformatted"/>
        <w:shd w:val="clear" w:color="auto" w:fill="FFFFFF"/>
        <w:rPr>
          <w:color w:val="1F2328"/>
        </w:rPr>
      </w:pPr>
      <w:r>
        <w:rPr>
          <w:rStyle w:val="pl-c"/>
          <w:color w:val="1F2328"/>
        </w:rPr>
        <w:t>-- Insert sample data into the employees table</w:t>
      </w:r>
    </w:p>
    <w:p w14:paraId="3C831840"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employees (employee_name, department_id) </w:t>
      </w:r>
      <w:r>
        <w:rPr>
          <w:rStyle w:val="pl-k"/>
          <w:color w:val="1F2328"/>
        </w:rPr>
        <w:t>VALUES</w:t>
      </w:r>
    </w:p>
    <w:p w14:paraId="0C461742"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John Doe</w:t>
      </w:r>
      <w:r>
        <w:rPr>
          <w:rStyle w:val="pl-pds"/>
          <w:color w:val="1F2328"/>
        </w:rPr>
        <w:t>'</w:t>
      </w:r>
      <w:r>
        <w:rPr>
          <w:color w:val="1F2328"/>
        </w:rPr>
        <w:t xml:space="preserve">, </w:t>
      </w:r>
      <w:r>
        <w:rPr>
          <w:rStyle w:val="pl-c1"/>
          <w:color w:val="1F2328"/>
        </w:rPr>
        <w:t>1</w:t>
      </w:r>
      <w:r>
        <w:rPr>
          <w:color w:val="1F2328"/>
        </w:rPr>
        <w:t xml:space="preserve">),    </w:t>
      </w:r>
      <w:r>
        <w:rPr>
          <w:rStyle w:val="pl-c"/>
          <w:color w:val="1F2328"/>
        </w:rPr>
        <w:t>-- John Doe belongs to department 1</w:t>
      </w:r>
    </w:p>
    <w:p w14:paraId="77F707CE"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Jane Smith</w:t>
      </w:r>
      <w:r>
        <w:rPr>
          <w:rStyle w:val="pl-pds"/>
          <w:color w:val="1F2328"/>
        </w:rPr>
        <w:t>'</w:t>
      </w:r>
      <w:r>
        <w:rPr>
          <w:color w:val="1F2328"/>
        </w:rPr>
        <w:t xml:space="preserve">, </w:t>
      </w:r>
      <w:r>
        <w:rPr>
          <w:rStyle w:val="pl-c1"/>
          <w:color w:val="1F2328"/>
        </w:rPr>
        <w:t>2</w:t>
      </w:r>
      <w:r>
        <w:rPr>
          <w:color w:val="1F2328"/>
        </w:rPr>
        <w:t xml:space="preserve">),  </w:t>
      </w:r>
      <w:r>
        <w:rPr>
          <w:rStyle w:val="pl-c"/>
          <w:color w:val="1F2328"/>
        </w:rPr>
        <w:t>-- Jane Smith belongs to department 2</w:t>
      </w:r>
    </w:p>
    <w:p w14:paraId="5AF358F4"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Alice Johnson</w:t>
      </w:r>
      <w:r>
        <w:rPr>
          <w:rStyle w:val="pl-pds"/>
          <w:color w:val="1F2328"/>
        </w:rPr>
        <w:t>'</w:t>
      </w:r>
      <w:r>
        <w:rPr>
          <w:color w:val="1F2328"/>
        </w:rPr>
        <w:t xml:space="preserve">, </w:t>
      </w:r>
      <w:r>
        <w:rPr>
          <w:rStyle w:val="pl-c1"/>
          <w:color w:val="1F2328"/>
        </w:rPr>
        <w:t>1</w:t>
      </w:r>
      <w:r>
        <w:rPr>
          <w:color w:val="1F2328"/>
        </w:rPr>
        <w:t>),</w:t>
      </w:r>
      <w:r>
        <w:rPr>
          <w:rStyle w:val="pl-c"/>
          <w:color w:val="1F2328"/>
        </w:rPr>
        <w:t>-- Alice Johnson also belongs to department 1</w:t>
      </w:r>
    </w:p>
    <w:p w14:paraId="44A870DE"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Bob Brown</w:t>
      </w:r>
      <w:r>
        <w:rPr>
          <w:rStyle w:val="pl-pds"/>
          <w:color w:val="1F2328"/>
        </w:rPr>
        <w:t>'</w:t>
      </w:r>
      <w:r>
        <w:rPr>
          <w:color w:val="1F2328"/>
        </w:rPr>
        <w:t xml:space="preserve">, </w:t>
      </w:r>
      <w:r>
        <w:rPr>
          <w:rStyle w:val="pl-k"/>
          <w:color w:val="1F2328"/>
        </w:rPr>
        <w:t>NULL</w:t>
      </w:r>
      <w:r>
        <w:rPr>
          <w:color w:val="1F2328"/>
        </w:rPr>
        <w:t>);</w:t>
      </w:r>
      <w:r>
        <w:rPr>
          <w:rStyle w:val="pl-c"/>
          <w:color w:val="1F2328"/>
        </w:rPr>
        <w:t>-- Bob Brown's department is unknown</w:t>
      </w:r>
    </w:p>
    <w:p w14:paraId="0CFEC187" w14:textId="77777777" w:rsidR="00FE140C" w:rsidRDefault="00FE140C" w:rsidP="00FE140C">
      <w:pPr>
        <w:pStyle w:val="HTMLPreformatted"/>
        <w:shd w:val="clear" w:color="auto" w:fill="FFFFFF"/>
        <w:rPr>
          <w:color w:val="1F2328"/>
        </w:rPr>
      </w:pPr>
    </w:p>
    <w:p w14:paraId="24531975" w14:textId="77777777" w:rsidR="00FE140C" w:rsidRDefault="00FE140C" w:rsidP="00FE140C">
      <w:pPr>
        <w:pStyle w:val="HTMLPreformatted"/>
        <w:shd w:val="clear" w:color="auto" w:fill="FFFFFF"/>
        <w:rPr>
          <w:color w:val="1F2328"/>
        </w:rPr>
      </w:pPr>
      <w:r>
        <w:rPr>
          <w:rStyle w:val="pl-c"/>
          <w:color w:val="1F2328"/>
        </w:rPr>
        <w:t>-- Create the departments table</w:t>
      </w:r>
    </w:p>
    <w:p w14:paraId="230466F0"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departments</w:t>
      </w:r>
      <w:r>
        <w:rPr>
          <w:color w:val="1F2328"/>
        </w:rPr>
        <w:t xml:space="preserve"> (</w:t>
      </w:r>
    </w:p>
    <w:p w14:paraId="7AEDB8F6" w14:textId="77777777" w:rsidR="00FE140C" w:rsidRDefault="00FE140C" w:rsidP="00FE140C">
      <w:pPr>
        <w:pStyle w:val="HTMLPreformatted"/>
        <w:shd w:val="clear" w:color="auto" w:fill="FFFFFF"/>
        <w:rPr>
          <w:color w:val="1F2328"/>
        </w:rPr>
      </w:pPr>
      <w:r>
        <w:rPr>
          <w:color w:val="1F2328"/>
        </w:rPr>
        <w:t xml:space="preserve">    department_id </w:t>
      </w:r>
      <w:r>
        <w:rPr>
          <w:rStyle w:val="pl-k"/>
          <w:color w:val="1F2328"/>
        </w:rPr>
        <w:t>INT</w:t>
      </w:r>
      <w:r>
        <w:rPr>
          <w:color w:val="1F2328"/>
        </w:rPr>
        <w:t xml:space="preserve"> AUTO_INCREMENT </w:t>
      </w:r>
      <w:r>
        <w:rPr>
          <w:rStyle w:val="pl-k"/>
          <w:color w:val="1F2328"/>
        </w:rPr>
        <w:t>PRIMARY KEY</w:t>
      </w:r>
      <w:r>
        <w:rPr>
          <w:color w:val="1F2328"/>
        </w:rPr>
        <w:t>,</w:t>
      </w:r>
    </w:p>
    <w:p w14:paraId="0CDDA2EA" w14:textId="77777777" w:rsidR="00FE140C" w:rsidRDefault="00FE140C" w:rsidP="00FE140C">
      <w:pPr>
        <w:pStyle w:val="HTMLPreformatted"/>
        <w:shd w:val="clear" w:color="auto" w:fill="FFFFFF"/>
        <w:rPr>
          <w:color w:val="1F2328"/>
        </w:rPr>
      </w:pPr>
      <w:r>
        <w:rPr>
          <w:color w:val="1F2328"/>
        </w:rPr>
        <w:t xml:space="preserve">    department_name </w:t>
      </w:r>
      <w:r>
        <w:rPr>
          <w:rStyle w:val="pl-k"/>
          <w:color w:val="1F2328"/>
        </w:rPr>
        <w:t>VARCHAR</w:t>
      </w:r>
      <w:r>
        <w:rPr>
          <w:color w:val="1F2328"/>
        </w:rPr>
        <w:t>(</w:t>
      </w:r>
      <w:r>
        <w:rPr>
          <w:rStyle w:val="pl-c1"/>
          <w:color w:val="1F2328"/>
        </w:rPr>
        <w:t>50</w:t>
      </w:r>
      <w:r>
        <w:rPr>
          <w:color w:val="1F2328"/>
        </w:rPr>
        <w:t>)</w:t>
      </w:r>
    </w:p>
    <w:p w14:paraId="2DBFB410" w14:textId="77777777" w:rsidR="00FE140C" w:rsidRDefault="00FE140C" w:rsidP="00FE140C">
      <w:pPr>
        <w:pStyle w:val="HTMLPreformatted"/>
        <w:shd w:val="clear" w:color="auto" w:fill="FFFFFF"/>
        <w:rPr>
          <w:color w:val="1F2328"/>
        </w:rPr>
      </w:pPr>
      <w:r>
        <w:rPr>
          <w:color w:val="1F2328"/>
        </w:rPr>
        <w:t>);</w:t>
      </w:r>
    </w:p>
    <w:p w14:paraId="2E6BA779" w14:textId="77777777" w:rsidR="00FE140C" w:rsidRDefault="00FE140C" w:rsidP="00FE140C">
      <w:pPr>
        <w:pStyle w:val="HTMLPreformatted"/>
        <w:shd w:val="clear" w:color="auto" w:fill="FFFFFF"/>
        <w:rPr>
          <w:color w:val="1F2328"/>
        </w:rPr>
      </w:pPr>
    </w:p>
    <w:p w14:paraId="7304A8BE" w14:textId="77777777" w:rsidR="00FE140C" w:rsidRDefault="00FE140C" w:rsidP="00FE140C">
      <w:pPr>
        <w:pStyle w:val="HTMLPreformatted"/>
        <w:shd w:val="clear" w:color="auto" w:fill="FFFFFF"/>
        <w:rPr>
          <w:color w:val="1F2328"/>
        </w:rPr>
      </w:pPr>
      <w:r>
        <w:rPr>
          <w:rStyle w:val="pl-c"/>
          <w:color w:val="1F2328"/>
        </w:rPr>
        <w:t>-- Insert sample data into the departments table</w:t>
      </w:r>
    </w:p>
    <w:p w14:paraId="14CA6E6C"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departments (department_name) </w:t>
      </w:r>
      <w:r>
        <w:rPr>
          <w:rStyle w:val="pl-k"/>
          <w:color w:val="1F2328"/>
        </w:rPr>
        <w:t>VALUES</w:t>
      </w:r>
    </w:p>
    <w:p w14:paraId="34FAE034"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HR</w:t>
      </w:r>
      <w:r>
        <w:rPr>
          <w:rStyle w:val="pl-pds"/>
          <w:color w:val="1F2328"/>
        </w:rPr>
        <w:t>'</w:t>
      </w:r>
      <w:r>
        <w:rPr>
          <w:color w:val="1F2328"/>
        </w:rPr>
        <w:t xml:space="preserve">),   </w:t>
      </w:r>
      <w:r>
        <w:rPr>
          <w:rStyle w:val="pl-c"/>
          <w:color w:val="1F2328"/>
        </w:rPr>
        <w:t>-- Department ID 1 is HR</w:t>
      </w:r>
    </w:p>
    <w:p w14:paraId="177802DC" w14:textId="77777777" w:rsidR="00FE140C" w:rsidRDefault="00FE140C" w:rsidP="00FE140C">
      <w:pPr>
        <w:pStyle w:val="HTMLPreformatted"/>
        <w:shd w:val="clear" w:color="auto" w:fill="FFFFFF"/>
        <w:rPr>
          <w:color w:val="1F2328"/>
        </w:rPr>
      </w:pPr>
      <w:r>
        <w:rPr>
          <w:color w:val="1F2328"/>
        </w:rPr>
        <w:t xml:space="preserve">    (</w:t>
      </w:r>
      <w:r>
        <w:rPr>
          <w:rStyle w:val="pl-pds"/>
          <w:color w:val="1F2328"/>
        </w:rPr>
        <w:t>'</w:t>
      </w:r>
      <w:r>
        <w:rPr>
          <w:rStyle w:val="pl-s"/>
          <w:color w:val="1F2328"/>
        </w:rPr>
        <w:t>IT</w:t>
      </w:r>
      <w:r>
        <w:rPr>
          <w:rStyle w:val="pl-pds"/>
          <w:color w:val="1F2328"/>
        </w:rPr>
        <w:t>'</w:t>
      </w:r>
      <w:r>
        <w:rPr>
          <w:color w:val="1F2328"/>
        </w:rPr>
        <w:t xml:space="preserve">);   </w:t>
      </w:r>
      <w:r>
        <w:rPr>
          <w:rStyle w:val="pl-c"/>
          <w:color w:val="1F2328"/>
        </w:rPr>
        <w:t>-- Department ID 2 is IT</w:t>
      </w:r>
    </w:p>
    <w:p w14:paraId="72126ED6"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Now, let’s say we want to retrieve a list of all employees along with their department names. We can use a LEFT JOIN to ensure that all employees are included in the result, even if their department is unknown.</w:t>
      </w:r>
    </w:p>
    <w:p w14:paraId="4832FB6E"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the LEFT JOIN query:</w:t>
      </w:r>
    </w:p>
    <w:p w14:paraId="66E4962E" w14:textId="77777777" w:rsidR="00FE140C" w:rsidRDefault="00FE140C" w:rsidP="00FE140C">
      <w:pPr>
        <w:pStyle w:val="HTMLPreformatted"/>
        <w:shd w:val="clear" w:color="auto" w:fill="FFFFFF"/>
        <w:rPr>
          <w:color w:val="1F2328"/>
        </w:rPr>
      </w:pPr>
      <w:r>
        <w:rPr>
          <w:rStyle w:val="pl-k"/>
          <w:color w:val="1F2328"/>
        </w:rPr>
        <w:t>SELECT</w:t>
      </w:r>
      <w:r>
        <w:rPr>
          <w:color w:val="1F2328"/>
        </w:rPr>
        <w:t xml:space="preserve"> </w:t>
      </w:r>
      <w:r>
        <w:rPr>
          <w:rStyle w:val="pl-c1"/>
          <w:color w:val="1F2328"/>
        </w:rPr>
        <w:t>e</w:t>
      </w:r>
      <w:r>
        <w:rPr>
          <w:color w:val="1F2328"/>
        </w:rPr>
        <w:t>.</w:t>
      </w:r>
      <w:r>
        <w:rPr>
          <w:rStyle w:val="pl-c1"/>
          <w:color w:val="1F2328"/>
        </w:rPr>
        <w:t>employee_name</w:t>
      </w:r>
      <w:r>
        <w:rPr>
          <w:color w:val="1F2328"/>
        </w:rPr>
        <w:t xml:space="preserve">, </w:t>
      </w:r>
      <w:r>
        <w:rPr>
          <w:rStyle w:val="pl-c1"/>
          <w:color w:val="1F2328"/>
        </w:rPr>
        <w:t>d</w:t>
      </w:r>
      <w:r>
        <w:rPr>
          <w:color w:val="1F2328"/>
        </w:rPr>
        <w:t>.</w:t>
      </w:r>
      <w:r>
        <w:rPr>
          <w:rStyle w:val="pl-c1"/>
          <w:color w:val="1F2328"/>
        </w:rPr>
        <w:t>department_name</w:t>
      </w:r>
    </w:p>
    <w:p w14:paraId="6A626023" w14:textId="77777777" w:rsidR="00FE140C" w:rsidRDefault="00FE140C" w:rsidP="00FE140C">
      <w:pPr>
        <w:pStyle w:val="HTMLPreformatted"/>
        <w:shd w:val="clear" w:color="auto" w:fill="FFFFFF"/>
        <w:rPr>
          <w:color w:val="1F2328"/>
        </w:rPr>
      </w:pPr>
      <w:r>
        <w:rPr>
          <w:rStyle w:val="pl-k"/>
          <w:color w:val="1F2328"/>
        </w:rPr>
        <w:t>FROM</w:t>
      </w:r>
      <w:r>
        <w:rPr>
          <w:color w:val="1F2328"/>
        </w:rPr>
        <w:t xml:space="preserve"> employees e</w:t>
      </w:r>
    </w:p>
    <w:p w14:paraId="5B0F2177" w14:textId="77777777" w:rsidR="00FE140C" w:rsidRDefault="00FE140C" w:rsidP="00FE140C">
      <w:pPr>
        <w:pStyle w:val="HTMLPreformatted"/>
        <w:shd w:val="clear" w:color="auto" w:fill="FFFFFF"/>
        <w:rPr>
          <w:color w:val="1F2328"/>
        </w:rPr>
      </w:pPr>
      <w:r>
        <w:rPr>
          <w:rStyle w:val="pl-k"/>
          <w:color w:val="1F2328"/>
        </w:rPr>
        <w:t>LEFT JOIN</w:t>
      </w:r>
      <w:r>
        <w:rPr>
          <w:color w:val="1F2328"/>
        </w:rPr>
        <w:t xml:space="preserve"> departments d </w:t>
      </w:r>
      <w:r>
        <w:rPr>
          <w:rStyle w:val="pl-k"/>
          <w:color w:val="1F2328"/>
        </w:rPr>
        <w:t>ON</w:t>
      </w:r>
      <w:r>
        <w:rPr>
          <w:color w:val="1F2328"/>
        </w:rPr>
        <w:t xml:space="preserve"> </w:t>
      </w:r>
      <w:r>
        <w:rPr>
          <w:rStyle w:val="pl-c1"/>
          <w:color w:val="1F2328"/>
        </w:rPr>
        <w:t>e</w:t>
      </w:r>
      <w:r>
        <w:rPr>
          <w:color w:val="1F2328"/>
        </w:rPr>
        <w:t>.</w:t>
      </w:r>
      <w:r>
        <w:rPr>
          <w:rStyle w:val="pl-c1"/>
          <w:color w:val="1F2328"/>
        </w:rPr>
        <w:t>department_id</w:t>
      </w:r>
      <w:r>
        <w:rPr>
          <w:color w:val="1F2328"/>
        </w:rPr>
        <w:t xml:space="preserve"> </w:t>
      </w:r>
      <w:r>
        <w:rPr>
          <w:rStyle w:val="pl-k"/>
          <w:color w:val="1F2328"/>
        </w:rPr>
        <w:t>=</w:t>
      </w:r>
      <w:r>
        <w:rPr>
          <w:color w:val="1F2328"/>
        </w:rPr>
        <w:t xml:space="preserve"> </w:t>
      </w:r>
      <w:r>
        <w:rPr>
          <w:rStyle w:val="pl-c1"/>
          <w:color w:val="1F2328"/>
        </w:rPr>
        <w:t>d</w:t>
      </w:r>
      <w:r>
        <w:rPr>
          <w:color w:val="1F2328"/>
        </w:rPr>
        <w:t>.</w:t>
      </w:r>
      <w:r>
        <w:rPr>
          <w:rStyle w:val="pl-c1"/>
          <w:color w:val="1F2328"/>
        </w:rPr>
        <w:t>department_id</w:t>
      </w:r>
      <w:r>
        <w:rPr>
          <w:color w:val="1F2328"/>
        </w:rPr>
        <w:t>;</w:t>
      </w:r>
    </w:p>
    <w:p w14:paraId="6E83AAA5"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This query will return a list of all employees along with their department names. If an employee’s department is unknown (i.e., their </w:t>
      </w:r>
      <w:r>
        <w:rPr>
          <w:rStyle w:val="HTMLCode"/>
          <w:color w:val="1F2328"/>
        </w:rPr>
        <w:t>department_id</w:t>
      </w:r>
      <w:r>
        <w:rPr>
          <w:rFonts w:ascii="Segoe UI" w:hAnsi="Segoe UI" w:cs="Segoe UI"/>
          <w:color w:val="1F2328"/>
        </w:rPr>
        <w:t> is NULL), the corresponding department name will also be NULL. Here’s the expected result:</w:t>
      </w:r>
    </w:p>
    <w:p w14:paraId="4C3662AB"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w:t>
      </w:r>
    </w:p>
    <w:p w14:paraId="5D741528"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employee_name | department_name|</w:t>
      </w:r>
    </w:p>
    <w:p w14:paraId="495C93F8"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w:t>
      </w:r>
    </w:p>
    <w:p w14:paraId="7FA57545"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John Doe      | HR             |</w:t>
      </w:r>
    </w:p>
    <w:p w14:paraId="0990D2A7"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Jane Smith    | IT             |</w:t>
      </w:r>
    </w:p>
    <w:p w14:paraId="13EE0A71"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Alice Johnson | HR             |</w:t>
      </w:r>
    </w:p>
    <w:p w14:paraId="2E134640"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Bob Brown     | NULL           |</w:t>
      </w:r>
    </w:p>
    <w:p w14:paraId="347ADDBE" w14:textId="77777777" w:rsidR="00FE140C" w:rsidRDefault="00FE140C" w:rsidP="00FE140C">
      <w:pPr>
        <w:pStyle w:val="HTMLPreformatted"/>
        <w:shd w:val="clear" w:color="auto" w:fill="FFFFFF"/>
        <w:rPr>
          <w:color w:val="1F2328"/>
        </w:rPr>
      </w:pPr>
      <w:r>
        <w:rPr>
          <w:rStyle w:val="HTMLCode"/>
          <w:color w:val="1F2328"/>
          <w:bdr w:val="none" w:sz="0" w:space="0" w:color="auto" w:frame="1"/>
        </w:rPr>
        <w:t>+---------------+----------------+</w:t>
      </w:r>
    </w:p>
    <w:p w14:paraId="6899895A"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result:</w:t>
      </w:r>
    </w:p>
    <w:p w14:paraId="65373EE6" w14:textId="77777777" w:rsidR="00FE140C" w:rsidRDefault="00FE140C" w:rsidP="00FE140C">
      <w:pPr>
        <w:pStyle w:val="NormalWeb"/>
        <w:numPr>
          <w:ilvl w:val="0"/>
          <w:numId w:val="3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John Doe and Alice Johnson belong to the HR department.</w:t>
      </w:r>
    </w:p>
    <w:p w14:paraId="1374EB67" w14:textId="77777777" w:rsidR="00FE140C" w:rsidRDefault="00FE140C" w:rsidP="00FE140C">
      <w:pPr>
        <w:pStyle w:val="NormalWeb"/>
        <w:numPr>
          <w:ilvl w:val="0"/>
          <w:numId w:val="3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Jane Smith belongs to the IT department.</w:t>
      </w:r>
    </w:p>
    <w:p w14:paraId="07778CD6" w14:textId="77777777" w:rsidR="00FE140C" w:rsidRDefault="00FE140C" w:rsidP="00FE140C">
      <w:pPr>
        <w:pStyle w:val="NormalWeb"/>
        <w:numPr>
          <w:ilvl w:val="0"/>
          <w:numId w:val="3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Bob Brown’s department is unknown, so the department name is NULL.</w:t>
      </w:r>
    </w:p>
    <w:p w14:paraId="1062ACFC" w14:textId="77777777" w:rsidR="00FE140C" w:rsidRDefault="006770BE" w:rsidP="00FE140C">
      <w:pPr>
        <w:shd w:val="clear" w:color="auto" w:fill="FFFFFF"/>
        <w:spacing w:before="360" w:after="360"/>
        <w:rPr>
          <w:rFonts w:ascii="Segoe UI" w:hAnsi="Segoe UI" w:cs="Segoe UI"/>
          <w:color w:val="1F2328"/>
        </w:rPr>
      </w:pPr>
      <w:r>
        <w:rPr>
          <w:rFonts w:ascii="Segoe UI" w:hAnsi="Segoe UI" w:cs="Segoe UI"/>
          <w:color w:val="1F2328"/>
        </w:rPr>
        <w:pict w14:anchorId="0D3974E5">
          <v:rect id="_x0000_i1028" style="width:0;height:3pt" o:hralign="center" o:hrstd="t" o:hr="t" fillcolor="#a0a0a0" stroked="f"/>
        </w:pict>
      </w:r>
    </w:p>
    <w:p w14:paraId="3492FEB6"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8.18. RIGHT JOIN</w:t>
      </w:r>
    </w:p>
    <w:p w14:paraId="06426AAE"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Of course! Let’s continue with the same example of the </w:t>
      </w:r>
      <w:r>
        <w:rPr>
          <w:rStyle w:val="HTMLCode"/>
          <w:color w:val="1F2328"/>
        </w:rPr>
        <w:t>employees</w:t>
      </w:r>
      <w:r>
        <w:rPr>
          <w:rFonts w:ascii="Segoe UI" w:hAnsi="Segoe UI" w:cs="Segoe UI"/>
          <w:color w:val="1F2328"/>
        </w:rPr>
        <w:t> and </w:t>
      </w:r>
      <w:r>
        <w:rPr>
          <w:rStyle w:val="HTMLCode"/>
          <w:color w:val="1F2328"/>
        </w:rPr>
        <w:t>departments</w:t>
      </w:r>
      <w:r>
        <w:rPr>
          <w:rFonts w:ascii="Segoe UI" w:hAnsi="Segoe UI" w:cs="Segoe UI"/>
          <w:color w:val="1F2328"/>
        </w:rPr>
        <w:t> tables, but this time we’ll demonstrate a RIGHT JOIN query.</w:t>
      </w:r>
    </w:p>
    <w:p w14:paraId="3D035187"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Suppose we want to retrieve a list of all departments along with the names of employees who belong to each department. We want to ensure that all departments are included in the result, even if they have no employees.</w:t>
      </w:r>
    </w:p>
    <w:p w14:paraId="435B8A59"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how we can achieve this using a RIGHT JOIN:</w:t>
      </w:r>
    </w:p>
    <w:p w14:paraId="29D75E29" w14:textId="77777777" w:rsidR="00FE140C" w:rsidRDefault="00FE140C" w:rsidP="00FE140C">
      <w:pPr>
        <w:pStyle w:val="HTMLPreformatted"/>
        <w:shd w:val="clear" w:color="auto" w:fill="FFFFFF"/>
        <w:rPr>
          <w:color w:val="1F2328"/>
        </w:rPr>
      </w:pPr>
      <w:r>
        <w:rPr>
          <w:rStyle w:val="pl-k"/>
          <w:color w:val="1F2328"/>
        </w:rPr>
        <w:t>SELECT</w:t>
      </w:r>
      <w:r>
        <w:rPr>
          <w:color w:val="1F2328"/>
        </w:rPr>
        <w:t xml:space="preserve"> </w:t>
      </w:r>
      <w:r>
        <w:rPr>
          <w:rStyle w:val="pl-c1"/>
          <w:color w:val="1F2328"/>
        </w:rPr>
        <w:t>d</w:t>
      </w:r>
      <w:r>
        <w:rPr>
          <w:color w:val="1F2328"/>
        </w:rPr>
        <w:t>.</w:t>
      </w:r>
      <w:r>
        <w:rPr>
          <w:rStyle w:val="pl-c1"/>
          <w:color w:val="1F2328"/>
        </w:rPr>
        <w:t>department_name</w:t>
      </w:r>
      <w:r>
        <w:rPr>
          <w:color w:val="1F2328"/>
        </w:rPr>
        <w:t xml:space="preserve">, </w:t>
      </w:r>
      <w:r>
        <w:rPr>
          <w:rStyle w:val="pl-c1"/>
          <w:color w:val="1F2328"/>
        </w:rPr>
        <w:t>e</w:t>
      </w:r>
      <w:r>
        <w:rPr>
          <w:color w:val="1F2328"/>
        </w:rPr>
        <w:t>.</w:t>
      </w:r>
      <w:r>
        <w:rPr>
          <w:rStyle w:val="pl-c1"/>
          <w:color w:val="1F2328"/>
        </w:rPr>
        <w:t>employee_name</w:t>
      </w:r>
    </w:p>
    <w:p w14:paraId="46441EF7" w14:textId="77777777" w:rsidR="00FE140C" w:rsidRDefault="00FE140C" w:rsidP="00FE140C">
      <w:pPr>
        <w:pStyle w:val="HTMLPreformatted"/>
        <w:shd w:val="clear" w:color="auto" w:fill="FFFFFF"/>
        <w:rPr>
          <w:color w:val="1F2328"/>
        </w:rPr>
      </w:pPr>
      <w:r>
        <w:rPr>
          <w:rStyle w:val="pl-k"/>
          <w:color w:val="1F2328"/>
        </w:rPr>
        <w:t>FROM</w:t>
      </w:r>
      <w:r>
        <w:rPr>
          <w:color w:val="1F2328"/>
        </w:rPr>
        <w:t xml:space="preserve"> departments d</w:t>
      </w:r>
    </w:p>
    <w:p w14:paraId="3E64BBED" w14:textId="77777777" w:rsidR="00FE140C" w:rsidRDefault="00FE140C" w:rsidP="00FE140C">
      <w:pPr>
        <w:pStyle w:val="HTMLPreformatted"/>
        <w:shd w:val="clear" w:color="auto" w:fill="FFFFFF"/>
        <w:rPr>
          <w:color w:val="1F2328"/>
        </w:rPr>
      </w:pPr>
      <w:r>
        <w:rPr>
          <w:rStyle w:val="pl-k"/>
          <w:color w:val="1F2328"/>
        </w:rPr>
        <w:t>RIGHT JOIN</w:t>
      </w:r>
      <w:r>
        <w:rPr>
          <w:color w:val="1F2328"/>
        </w:rPr>
        <w:t xml:space="preserve"> employees e </w:t>
      </w:r>
      <w:r>
        <w:rPr>
          <w:rStyle w:val="pl-k"/>
          <w:color w:val="1F2328"/>
        </w:rPr>
        <w:t>ON</w:t>
      </w:r>
      <w:r>
        <w:rPr>
          <w:color w:val="1F2328"/>
        </w:rPr>
        <w:t xml:space="preserve"> </w:t>
      </w:r>
      <w:r>
        <w:rPr>
          <w:rStyle w:val="pl-c1"/>
          <w:color w:val="1F2328"/>
        </w:rPr>
        <w:t>d</w:t>
      </w:r>
      <w:r>
        <w:rPr>
          <w:color w:val="1F2328"/>
        </w:rPr>
        <w:t>.</w:t>
      </w:r>
      <w:r>
        <w:rPr>
          <w:rStyle w:val="pl-c1"/>
          <w:color w:val="1F2328"/>
        </w:rPr>
        <w:t>department_id</w:t>
      </w:r>
      <w:r>
        <w:rPr>
          <w:color w:val="1F2328"/>
        </w:rPr>
        <w:t xml:space="preserve"> </w:t>
      </w:r>
      <w:r>
        <w:rPr>
          <w:rStyle w:val="pl-k"/>
          <w:color w:val="1F2328"/>
        </w:rPr>
        <w:t>=</w:t>
      </w:r>
      <w:r>
        <w:rPr>
          <w:color w:val="1F2328"/>
        </w:rPr>
        <w:t xml:space="preserve"> </w:t>
      </w:r>
      <w:r>
        <w:rPr>
          <w:rStyle w:val="pl-c1"/>
          <w:color w:val="1F2328"/>
        </w:rPr>
        <w:t>e</w:t>
      </w:r>
      <w:r>
        <w:rPr>
          <w:color w:val="1F2328"/>
        </w:rPr>
        <w:t>.</w:t>
      </w:r>
      <w:r>
        <w:rPr>
          <w:rStyle w:val="pl-c1"/>
          <w:color w:val="1F2328"/>
        </w:rPr>
        <w:t>department_id</w:t>
      </w:r>
      <w:r>
        <w:rPr>
          <w:color w:val="1F2328"/>
        </w:rPr>
        <w:t>;</w:t>
      </w:r>
    </w:p>
    <w:p w14:paraId="398A56E7"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query will return a list of all departments along with the names of employees who belong to each department. If a department has no employees, the corresponding employee name will be NULL.</w:t>
      </w:r>
    </w:p>
    <w:p w14:paraId="0B34B3AA"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the expected result based on the provided sample data:</w:t>
      </w:r>
    </w:p>
    <w:p w14:paraId="7FDD28C4"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w:t>
      </w:r>
    </w:p>
    <w:p w14:paraId="6271E741"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department_name| employee_name |</w:t>
      </w:r>
    </w:p>
    <w:p w14:paraId="46C192C9"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w:t>
      </w:r>
    </w:p>
    <w:p w14:paraId="0B29119F"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HR             | John Doe      |</w:t>
      </w:r>
    </w:p>
    <w:p w14:paraId="4195CA1E"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HR             | Alice Johnson |</w:t>
      </w:r>
    </w:p>
    <w:p w14:paraId="2A77B412"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IT             | Jane Smith    |</w:t>
      </w:r>
    </w:p>
    <w:p w14:paraId="4D43E1D7" w14:textId="77777777" w:rsidR="00FE140C" w:rsidRDefault="00FE140C" w:rsidP="00FE140C">
      <w:pPr>
        <w:pStyle w:val="HTMLPreformatted"/>
        <w:shd w:val="clear" w:color="auto" w:fill="FFFFFF"/>
        <w:rPr>
          <w:rStyle w:val="HTMLCode"/>
          <w:color w:val="1F2328"/>
          <w:bdr w:val="none" w:sz="0" w:space="0" w:color="auto" w:frame="1"/>
        </w:rPr>
      </w:pPr>
      <w:r>
        <w:rPr>
          <w:rStyle w:val="HTMLCode"/>
          <w:color w:val="1F2328"/>
          <w:bdr w:val="none" w:sz="0" w:space="0" w:color="auto" w:frame="1"/>
        </w:rPr>
        <w:t>| NULL           | Bob Brown     |</w:t>
      </w:r>
    </w:p>
    <w:p w14:paraId="403BE400" w14:textId="77777777" w:rsidR="00FE140C" w:rsidRDefault="00FE140C" w:rsidP="00FE140C">
      <w:pPr>
        <w:pStyle w:val="HTMLPreformatted"/>
        <w:shd w:val="clear" w:color="auto" w:fill="FFFFFF"/>
        <w:rPr>
          <w:color w:val="1F2328"/>
        </w:rPr>
      </w:pPr>
      <w:r>
        <w:rPr>
          <w:rStyle w:val="HTMLCode"/>
          <w:color w:val="1F2328"/>
          <w:bdr w:val="none" w:sz="0" w:space="0" w:color="auto" w:frame="1"/>
        </w:rPr>
        <w:t>+----------------+---------------+</w:t>
      </w:r>
    </w:p>
    <w:p w14:paraId="54A6A73F"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result:</w:t>
      </w:r>
    </w:p>
    <w:p w14:paraId="186AEE29" w14:textId="77777777" w:rsidR="00FE140C" w:rsidRDefault="00FE140C" w:rsidP="00FE140C">
      <w:pPr>
        <w:pStyle w:val="NormalWeb"/>
        <w:numPr>
          <w:ilvl w:val="0"/>
          <w:numId w:val="3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The HR department has two employees: John Doe and Alice Johnson.</w:t>
      </w:r>
    </w:p>
    <w:p w14:paraId="593F5F4E" w14:textId="77777777" w:rsidR="00FE140C" w:rsidRDefault="00FE140C" w:rsidP="00FE140C">
      <w:pPr>
        <w:pStyle w:val="NormalWeb"/>
        <w:numPr>
          <w:ilvl w:val="0"/>
          <w:numId w:val="3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 IT department has one employee: Jane Smith.</w:t>
      </w:r>
    </w:p>
    <w:p w14:paraId="6F3806F4" w14:textId="77777777" w:rsidR="00FE140C" w:rsidRDefault="00FE140C" w:rsidP="00FE140C">
      <w:pPr>
        <w:pStyle w:val="NormalWeb"/>
        <w:numPr>
          <w:ilvl w:val="0"/>
          <w:numId w:val="34"/>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There is a department with no employees, indicated by the NULL value in the </w:t>
      </w:r>
      <w:r>
        <w:rPr>
          <w:rStyle w:val="HTMLCode"/>
          <w:color w:val="1F2328"/>
        </w:rPr>
        <w:t>department_name</w:t>
      </w:r>
      <w:r>
        <w:rPr>
          <w:rFonts w:ascii="Segoe UI" w:hAnsi="Segoe UI" w:cs="Segoe UI"/>
          <w:color w:val="1F2328"/>
        </w:rPr>
        <w:t> column, and Bob Brown is listed as having no department affiliation.</w:t>
      </w:r>
    </w:p>
    <w:p w14:paraId="536FB3C1"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8.19. FULL JOIN</w:t>
      </w:r>
    </w:p>
    <w:p w14:paraId="7F4FC95A"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MySQL doesn’t have a direct </w:t>
      </w:r>
      <w:r>
        <w:rPr>
          <w:rStyle w:val="HTMLCode"/>
          <w:color w:val="1F2328"/>
        </w:rPr>
        <w:t>FULL JOIN</w:t>
      </w:r>
      <w:r>
        <w:rPr>
          <w:rFonts w:ascii="Segoe UI" w:hAnsi="Segoe UI" w:cs="Segoe UI"/>
          <w:color w:val="1F2328"/>
        </w:rPr>
        <w:t> syntax like some other database systems, but you can achieve the same result by combining a </w:t>
      </w:r>
      <w:r>
        <w:rPr>
          <w:rStyle w:val="HTMLCode"/>
          <w:color w:val="1F2328"/>
        </w:rPr>
        <w:t>LEFT JOIN</w:t>
      </w:r>
      <w:r>
        <w:rPr>
          <w:rFonts w:ascii="Segoe UI" w:hAnsi="Segoe UI" w:cs="Segoe UI"/>
          <w:color w:val="1F2328"/>
        </w:rPr>
        <w:t>, a </w:t>
      </w:r>
      <w:r>
        <w:rPr>
          <w:rStyle w:val="HTMLCode"/>
          <w:color w:val="1F2328"/>
        </w:rPr>
        <w:t>RIGHT JOIN</w:t>
      </w:r>
      <w:r>
        <w:rPr>
          <w:rFonts w:ascii="Segoe UI" w:hAnsi="Segoe UI" w:cs="Segoe UI"/>
          <w:color w:val="1F2328"/>
        </w:rPr>
        <w:t>, and a </w:t>
      </w:r>
      <w:r>
        <w:rPr>
          <w:rStyle w:val="HTMLCode"/>
          <w:color w:val="1F2328"/>
        </w:rPr>
        <w:t>UNION</w:t>
      </w:r>
      <w:r>
        <w:rPr>
          <w:rFonts w:ascii="Segoe UI" w:hAnsi="Segoe UI" w:cs="Segoe UI"/>
          <w:color w:val="1F2328"/>
        </w:rPr>
        <w:t>. Let’s demonstrate this with sample data.</w:t>
      </w:r>
    </w:p>
    <w:p w14:paraId="32EC8485"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Suppose we have two tables: </w:t>
      </w:r>
      <w:r>
        <w:rPr>
          <w:rStyle w:val="HTMLCode"/>
          <w:color w:val="1F2328"/>
        </w:rPr>
        <w:t>departments</w:t>
      </w:r>
      <w:r>
        <w:rPr>
          <w:rFonts w:ascii="Segoe UI" w:hAnsi="Segoe UI" w:cs="Segoe UI"/>
          <w:color w:val="1F2328"/>
        </w:rPr>
        <w:t> and </w:t>
      </w:r>
      <w:r>
        <w:rPr>
          <w:rStyle w:val="HTMLCode"/>
          <w:color w:val="1F2328"/>
        </w:rPr>
        <w:t>employees</w:t>
      </w:r>
      <w:r>
        <w:rPr>
          <w:rFonts w:ascii="Segoe UI" w:hAnsi="Segoe UI" w:cs="Segoe UI"/>
          <w:color w:val="1F2328"/>
        </w:rPr>
        <w:t>. Here’s how you might perform a </w:t>
      </w:r>
      <w:r>
        <w:rPr>
          <w:rStyle w:val="HTMLCode"/>
          <w:color w:val="1F2328"/>
        </w:rPr>
        <w:t>FULL JOIN</w:t>
      </w:r>
      <w:r>
        <w:rPr>
          <w:rFonts w:ascii="Segoe UI" w:hAnsi="Segoe UI" w:cs="Segoe UI"/>
          <w:color w:val="1F2328"/>
        </w:rPr>
        <w:t> to get all departments along with their associated employees:</w:t>
      </w:r>
    </w:p>
    <w:p w14:paraId="36A4C1DA" w14:textId="77777777" w:rsidR="00FE140C" w:rsidRDefault="00FE140C" w:rsidP="00FE140C">
      <w:pPr>
        <w:pStyle w:val="HTMLPreformatted"/>
        <w:shd w:val="clear" w:color="auto" w:fill="FFFFFF"/>
        <w:rPr>
          <w:color w:val="1F2328"/>
        </w:rPr>
      </w:pPr>
      <w:r>
        <w:rPr>
          <w:rStyle w:val="pl-c"/>
          <w:color w:val="1F2328"/>
        </w:rPr>
        <w:t>-- Create sample tables</w:t>
      </w:r>
    </w:p>
    <w:p w14:paraId="69AD925F"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departments</w:t>
      </w:r>
      <w:r>
        <w:rPr>
          <w:color w:val="1F2328"/>
        </w:rPr>
        <w:t xml:space="preserve"> (</w:t>
      </w:r>
    </w:p>
    <w:p w14:paraId="42D53FF8" w14:textId="77777777" w:rsidR="00FE140C" w:rsidRDefault="00FE140C" w:rsidP="00FE140C">
      <w:pPr>
        <w:pStyle w:val="HTMLPreformatted"/>
        <w:shd w:val="clear" w:color="auto" w:fill="FFFFFF"/>
        <w:rPr>
          <w:color w:val="1F2328"/>
        </w:rPr>
      </w:pPr>
      <w:r>
        <w:rPr>
          <w:color w:val="1F2328"/>
        </w:rPr>
        <w:t xml:space="preserve">    id </w:t>
      </w:r>
      <w:r>
        <w:rPr>
          <w:rStyle w:val="pl-k"/>
          <w:color w:val="1F2328"/>
        </w:rPr>
        <w:t>INT</w:t>
      </w:r>
      <w:r>
        <w:rPr>
          <w:color w:val="1F2328"/>
        </w:rPr>
        <w:t>,</w:t>
      </w:r>
    </w:p>
    <w:p w14:paraId="0A03F7CC" w14:textId="77777777" w:rsidR="00FE140C" w:rsidRDefault="00FE140C" w:rsidP="00FE140C">
      <w:pPr>
        <w:pStyle w:val="HTMLPreformatted"/>
        <w:shd w:val="clear" w:color="auto" w:fill="FFFFFF"/>
        <w:rPr>
          <w:color w:val="1F2328"/>
        </w:rPr>
      </w:pPr>
      <w:r>
        <w:rPr>
          <w:color w:val="1F2328"/>
        </w:rPr>
        <w:t xml:space="preserve">    name </w:t>
      </w:r>
      <w:r>
        <w:rPr>
          <w:rStyle w:val="pl-k"/>
          <w:color w:val="1F2328"/>
        </w:rPr>
        <w:t>VARCHAR</w:t>
      </w:r>
      <w:r>
        <w:rPr>
          <w:color w:val="1F2328"/>
        </w:rPr>
        <w:t>(</w:t>
      </w:r>
      <w:r>
        <w:rPr>
          <w:rStyle w:val="pl-c1"/>
          <w:color w:val="1F2328"/>
        </w:rPr>
        <w:t>50</w:t>
      </w:r>
      <w:r>
        <w:rPr>
          <w:color w:val="1F2328"/>
        </w:rPr>
        <w:t>)</w:t>
      </w:r>
    </w:p>
    <w:p w14:paraId="5545F366" w14:textId="77777777" w:rsidR="00FE140C" w:rsidRDefault="00FE140C" w:rsidP="00FE140C">
      <w:pPr>
        <w:pStyle w:val="HTMLPreformatted"/>
        <w:shd w:val="clear" w:color="auto" w:fill="FFFFFF"/>
        <w:rPr>
          <w:color w:val="1F2328"/>
        </w:rPr>
      </w:pPr>
      <w:r>
        <w:rPr>
          <w:color w:val="1F2328"/>
        </w:rPr>
        <w:t>);</w:t>
      </w:r>
    </w:p>
    <w:p w14:paraId="779762EC" w14:textId="77777777" w:rsidR="00FE140C" w:rsidRDefault="00FE140C" w:rsidP="00FE140C">
      <w:pPr>
        <w:pStyle w:val="HTMLPreformatted"/>
        <w:shd w:val="clear" w:color="auto" w:fill="FFFFFF"/>
        <w:rPr>
          <w:color w:val="1F2328"/>
        </w:rPr>
      </w:pPr>
    </w:p>
    <w:p w14:paraId="05BAF3E5" w14:textId="77777777" w:rsidR="00FE140C" w:rsidRDefault="00FE140C" w:rsidP="00FE140C">
      <w:pPr>
        <w:pStyle w:val="HTMLPreformatted"/>
        <w:shd w:val="clear" w:color="auto" w:fill="FFFFFF"/>
        <w:rPr>
          <w:color w:val="1F2328"/>
        </w:rPr>
      </w:pPr>
      <w:r>
        <w:rPr>
          <w:rStyle w:val="pl-k"/>
          <w:color w:val="1F2328"/>
        </w:rPr>
        <w:t>CREATE</w:t>
      </w:r>
      <w:r>
        <w:rPr>
          <w:color w:val="1F2328"/>
        </w:rPr>
        <w:t xml:space="preserve"> </w:t>
      </w:r>
      <w:r>
        <w:rPr>
          <w:rStyle w:val="pl-k"/>
          <w:color w:val="1F2328"/>
        </w:rPr>
        <w:t>TABLE</w:t>
      </w:r>
      <w:r>
        <w:rPr>
          <w:color w:val="1F2328"/>
        </w:rPr>
        <w:t xml:space="preserve"> </w:t>
      </w:r>
      <w:r>
        <w:rPr>
          <w:rStyle w:val="pl-en"/>
          <w:color w:val="1F2328"/>
        </w:rPr>
        <w:t>employees</w:t>
      </w:r>
      <w:r>
        <w:rPr>
          <w:color w:val="1F2328"/>
        </w:rPr>
        <w:t xml:space="preserve"> (</w:t>
      </w:r>
    </w:p>
    <w:p w14:paraId="702B4AEA" w14:textId="77777777" w:rsidR="00FE140C" w:rsidRDefault="00FE140C" w:rsidP="00FE140C">
      <w:pPr>
        <w:pStyle w:val="HTMLPreformatted"/>
        <w:shd w:val="clear" w:color="auto" w:fill="FFFFFF"/>
        <w:rPr>
          <w:color w:val="1F2328"/>
        </w:rPr>
      </w:pPr>
      <w:r>
        <w:rPr>
          <w:color w:val="1F2328"/>
        </w:rPr>
        <w:t xml:space="preserve">    id </w:t>
      </w:r>
      <w:r>
        <w:rPr>
          <w:rStyle w:val="pl-k"/>
          <w:color w:val="1F2328"/>
        </w:rPr>
        <w:t>INT</w:t>
      </w:r>
      <w:r>
        <w:rPr>
          <w:color w:val="1F2328"/>
        </w:rPr>
        <w:t>,</w:t>
      </w:r>
    </w:p>
    <w:p w14:paraId="47E5F216" w14:textId="77777777" w:rsidR="00FE140C" w:rsidRDefault="00FE140C" w:rsidP="00FE140C">
      <w:pPr>
        <w:pStyle w:val="HTMLPreformatted"/>
        <w:shd w:val="clear" w:color="auto" w:fill="FFFFFF"/>
        <w:rPr>
          <w:color w:val="1F2328"/>
        </w:rPr>
      </w:pPr>
      <w:r>
        <w:rPr>
          <w:color w:val="1F2328"/>
        </w:rPr>
        <w:t xml:space="preserve">    name </w:t>
      </w:r>
      <w:r>
        <w:rPr>
          <w:rStyle w:val="pl-k"/>
          <w:color w:val="1F2328"/>
        </w:rPr>
        <w:t>VARCHAR</w:t>
      </w:r>
      <w:r>
        <w:rPr>
          <w:color w:val="1F2328"/>
        </w:rPr>
        <w:t>(</w:t>
      </w:r>
      <w:r>
        <w:rPr>
          <w:rStyle w:val="pl-c1"/>
          <w:color w:val="1F2328"/>
        </w:rPr>
        <w:t>50</w:t>
      </w:r>
      <w:r>
        <w:rPr>
          <w:color w:val="1F2328"/>
        </w:rPr>
        <w:t>),</w:t>
      </w:r>
    </w:p>
    <w:p w14:paraId="5B85123A" w14:textId="77777777" w:rsidR="00FE140C" w:rsidRDefault="00FE140C" w:rsidP="00FE140C">
      <w:pPr>
        <w:pStyle w:val="HTMLPreformatted"/>
        <w:shd w:val="clear" w:color="auto" w:fill="FFFFFF"/>
        <w:rPr>
          <w:color w:val="1F2328"/>
        </w:rPr>
      </w:pPr>
      <w:r>
        <w:rPr>
          <w:color w:val="1F2328"/>
        </w:rPr>
        <w:t xml:space="preserve">    department_id </w:t>
      </w:r>
      <w:r>
        <w:rPr>
          <w:rStyle w:val="pl-k"/>
          <w:color w:val="1F2328"/>
        </w:rPr>
        <w:t>INT</w:t>
      </w:r>
    </w:p>
    <w:p w14:paraId="1B192BEA" w14:textId="77777777" w:rsidR="00FE140C" w:rsidRDefault="00FE140C" w:rsidP="00FE140C">
      <w:pPr>
        <w:pStyle w:val="HTMLPreformatted"/>
        <w:shd w:val="clear" w:color="auto" w:fill="FFFFFF"/>
        <w:rPr>
          <w:color w:val="1F2328"/>
        </w:rPr>
      </w:pPr>
      <w:r>
        <w:rPr>
          <w:color w:val="1F2328"/>
        </w:rPr>
        <w:t>);</w:t>
      </w:r>
    </w:p>
    <w:p w14:paraId="2FB6789D" w14:textId="77777777" w:rsidR="00FE140C" w:rsidRDefault="00FE140C" w:rsidP="00FE140C">
      <w:pPr>
        <w:pStyle w:val="HTMLPreformatted"/>
        <w:shd w:val="clear" w:color="auto" w:fill="FFFFFF"/>
        <w:rPr>
          <w:color w:val="1F2328"/>
        </w:rPr>
      </w:pPr>
    </w:p>
    <w:p w14:paraId="063DF941" w14:textId="77777777" w:rsidR="00FE140C" w:rsidRDefault="00FE140C" w:rsidP="00FE140C">
      <w:pPr>
        <w:pStyle w:val="HTMLPreformatted"/>
        <w:shd w:val="clear" w:color="auto" w:fill="FFFFFF"/>
        <w:rPr>
          <w:color w:val="1F2328"/>
        </w:rPr>
      </w:pPr>
      <w:r>
        <w:rPr>
          <w:rStyle w:val="pl-c"/>
          <w:color w:val="1F2328"/>
        </w:rPr>
        <w:t>-- Insert sample data</w:t>
      </w:r>
    </w:p>
    <w:p w14:paraId="128FDA67"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departments (id, name) </w:t>
      </w:r>
      <w:r>
        <w:rPr>
          <w:rStyle w:val="pl-k"/>
          <w:color w:val="1F2328"/>
        </w:rPr>
        <w:t>VALUES</w:t>
      </w:r>
    </w:p>
    <w:p w14:paraId="33BA6634"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w:t>
      </w:r>
      <w:r>
        <w:rPr>
          <w:color w:val="1F2328"/>
        </w:rPr>
        <w:t xml:space="preserve">, </w:t>
      </w:r>
      <w:r>
        <w:rPr>
          <w:rStyle w:val="pl-pds"/>
          <w:color w:val="1F2328"/>
        </w:rPr>
        <w:t>'</w:t>
      </w:r>
      <w:r>
        <w:rPr>
          <w:rStyle w:val="pl-s"/>
          <w:color w:val="1F2328"/>
        </w:rPr>
        <w:t>Sales</w:t>
      </w:r>
      <w:r>
        <w:rPr>
          <w:rStyle w:val="pl-pds"/>
          <w:color w:val="1F2328"/>
        </w:rPr>
        <w:t>'</w:t>
      </w:r>
      <w:r>
        <w:rPr>
          <w:color w:val="1F2328"/>
        </w:rPr>
        <w:t>),</w:t>
      </w:r>
    </w:p>
    <w:p w14:paraId="10EFA8FE"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2</w:t>
      </w:r>
      <w:r>
        <w:rPr>
          <w:color w:val="1F2328"/>
        </w:rPr>
        <w:t xml:space="preserve">, </w:t>
      </w:r>
      <w:r>
        <w:rPr>
          <w:rStyle w:val="pl-pds"/>
          <w:color w:val="1F2328"/>
        </w:rPr>
        <w:t>'</w:t>
      </w:r>
      <w:r>
        <w:rPr>
          <w:rStyle w:val="pl-s"/>
          <w:color w:val="1F2328"/>
        </w:rPr>
        <w:t>Marketing</w:t>
      </w:r>
      <w:r>
        <w:rPr>
          <w:rStyle w:val="pl-pds"/>
          <w:color w:val="1F2328"/>
        </w:rPr>
        <w:t>'</w:t>
      </w:r>
      <w:r>
        <w:rPr>
          <w:color w:val="1F2328"/>
        </w:rPr>
        <w:t>),</w:t>
      </w:r>
    </w:p>
    <w:p w14:paraId="5532D26B"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3</w:t>
      </w:r>
      <w:r>
        <w:rPr>
          <w:color w:val="1F2328"/>
        </w:rPr>
        <w:t xml:space="preserve">, </w:t>
      </w:r>
      <w:r>
        <w:rPr>
          <w:rStyle w:val="pl-pds"/>
          <w:color w:val="1F2328"/>
        </w:rPr>
        <w:t>'</w:t>
      </w:r>
      <w:r>
        <w:rPr>
          <w:rStyle w:val="pl-s"/>
          <w:color w:val="1F2328"/>
        </w:rPr>
        <w:t>HR</w:t>
      </w:r>
      <w:r>
        <w:rPr>
          <w:rStyle w:val="pl-pds"/>
          <w:color w:val="1F2328"/>
        </w:rPr>
        <w:t>'</w:t>
      </w:r>
      <w:r>
        <w:rPr>
          <w:color w:val="1F2328"/>
        </w:rPr>
        <w:t>);</w:t>
      </w:r>
    </w:p>
    <w:p w14:paraId="19BF2AEA" w14:textId="77777777" w:rsidR="00FE140C" w:rsidRDefault="00FE140C" w:rsidP="00FE140C">
      <w:pPr>
        <w:pStyle w:val="HTMLPreformatted"/>
        <w:shd w:val="clear" w:color="auto" w:fill="FFFFFF"/>
        <w:rPr>
          <w:color w:val="1F2328"/>
        </w:rPr>
      </w:pPr>
    </w:p>
    <w:p w14:paraId="55DE16E4" w14:textId="77777777" w:rsidR="00FE140C" w:rsidRDefault="00FE140C" w:rsidP="00FE140C">
      <w:pPr>
        <w:pStyle w:val="HTMLPreformatted"/>
        <w:shd w:val="clear" w:color="auto" w:fill="FFFFFF"/>
        <w:rPr>
          <w:color w:val="1F2328"/>
        </w:rPr>
      </w:pPr>
      <w:r>
        <w:rPr>
          <w:rStyle w:val="pl-k"/>
          <w:color w:val="1F2328"/>
        </w:rPr>
        <w:t>INSERT INTO</w:t>
      </w:r>
      <w:r>
        <w:rPr>
          <w:color w:val="1F2328"/>
        </w:rPr>
        <w:t xml:space="preserve"> employees (id, name, department_id) </w:t>
      </w:r>
      <w:r>
        <w:rPr>
          <w:rStyle w:val="pl-k"/>
          <w:color w:val="1F2328"/>
        </w:rPr>
        <w:t>VALUES</w:t>
      </w:r>
    </w:p>
    <w:p w14:paraId="44211865"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101</w:t>
      </w:r>
      <w:r>
        <w:rPr>
          <w:color w:val="1F2328"/>
        </w:rPr>
        <w:t xml:space="preserve">, </w:t>
      </w:r>
      <w:r>
        <w:rPr>
          <w:rStyle w:val="pl-pds"/>
          <w:color w:val="1F2328"/>
        </w:rPr>
        <w:t>'</w:t>
      </w:r>
      <w:r>
        <w:rPr>
          <w:rStyle w:val="pl-s"/>
          <w:color w:val="1F2328"/>
        </w:rPr>
        <w:t>Alice</w:t>
      </w:r>
      <w:r>
        <w:rPr>
          <w:rStyle w:val="pl-pds"/>
          <w:color w:val="1F2328"/>
        </w:rPr>
        <w:t>'</w:t>
      </w:r>
      <w:r>
        <w:rPr>
          <w:color w:val="1F2328"/>
        </w:rPr>
        <w:t xml:space="preserve">, </w:t>
      </w:r>
      <w:r>
        <w:rPr>
          <w:rStyle w:val="pl-c1"/>
          <w:color w:val="1F2328"/>
        </w:rPr>
        <w:t>1</w:t>
      </w:r>
      <w:r>
        <w:rPr>
          <w:color w:val="1F2328"/>
        </w:rPr>
        <w:t>),</w:t>
      </w:r>
    </w:p>
    <w:p w14:paraId="44B1C64A"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102</w:t>
      </w:r>
      <w:r>
        <w:rPr>
          <w:color w:val="1F2328"/>
        </w:rPr>
        <w:t xml:space="preserve">, </w:t>
      </w:r>
      <w:r>
        <w:rPr>
          <w:rStyle w:val="pl-pds"/>
          <w:color w:val="1F2328"/>
        </w:rPr>
        <w:t>'</w:t>
      </w:r>
      <w:r>
        <w:rPr>
          <w:rStyle w:val="pl-s"/>
          <w:color w:val="1F2328"/>
        </w:rPr>
        <w:t>Bob</w:t>
      </w:r>
      <w:r>
        <w:rPr>
          <w:rStyle w:val="pl-pds"/>
          <w:color w:val="1F2328"/>
        </w:rPr>
        <w:t>'</w:t>
      </w:r>
      <w:r>
        <w:rPr>
          <w:color w:val="1F2328"/>
        </w:rPr>
        <w:t xml:space="preserve">, </w:t>
      </w:r>
      <w:r>
        <w:rPr>
          <w:rStyle w:val="pl-c1"/>
          <w:color w:val="1F2328"/>
        </w:rPr>
        <w:t>2</w:t>
      </w:r>
      <w:r>
        <w:rPr>
          <w:color w:val="1F2328"/>
        </w:rPr>
        <w:t>),</w:t>
      </w:r>
    </w:p>
    <w:p w14:paraId="7310D86D"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103</w:t>
      </w:r>
      <w:r>
        <w:rPr>
          <w:color w:val="1F2328"/>
        </w:rPr>
        <w:t xml:space="preserve">, </w:t>
      </w:r>
      <w:r>
        <w:rPr>
          <w:rStyle w:val="pl-pds"/>
          <w:color w:val="1F2328"/>
        </w:rPr>
        <w:t>'</w:t>
      </w:r>
      <w:r>
        <w:rPr>
          <w:rStyle w:val="pl-s"/>
          <w:color w:val="1F2328"/>
        </w:rPr>
        <w:t>Charlie</w:t>
      </w:r>
      <w:r>
        <w:rPr>
          <w:rStyle w:val="pl-pds"/>
          <w:color w:val="1F2328"/>
        </w:rPr>
        <w:t>'</w:t>
      </w:r>
      <w:r>
        <w:rPr>
          <w:color w:val="1F2328"/>
        </w:rPr>
        <w:t xml:space="preserve">, </w:t>
      </w:r>
      <w:r>
        <w:rPr>
          <w:rStyle w:val="pl-c1"/>
          <w:color w:val="1F2328"/>
        </w:rPr>
        <w:t>1</w:t>
      </w:r>
      <w:r>
        <w:rPr>
          <w:color w:val="1F2328"/>
        </w:rPr>
        <w:t>),</w:t>
      </w:r>
    </w:p>
    <w:p w14:paraId="684BBBBD"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104</w:t>
      </w:r>
      <w:r>
        <w:rPr>
          <w:color w:val="1F2328"/>
        </w:rPr>
        <w:t xml:space="preserve">, </w:t>
      </w:r>
      <w:r>
        <w:rPr>
          <w:rStyle w:val="pl-pds"/>
          <w:color w:val="1F2328"/>
        </w:rPr>
        <w:t>'</w:t>
      </w:r>
      <w:r>
        <w:rPr>
          <w:rStyle w:val="pl-s"/>
          <w:color w:val="1F2328"/>
        </w:rPr>
        <w:t>David</w:t>
      </w:r>
      <w:r>
        <w:rPr>
          <w:rStyle w:val="pl-pds"/>
          <w:color w:val="1F2328"/>
        </w:rPr>
        <w:t>'</w:t>
      </w:r>
      <w:r>
        <w:rPr>
          <w:color w:val="1F2328"/>
        </w:rPr>
        <w:t xml:space="preserve">, </w:t>
      </w:r>
      <w:r>
        <w:rPr>
          <w:rStyle w:val="pl-c1"/>
          <w:color w:val="1F2328"/>
        </w:rPr>
        <w:t>3</w:t>
      </w:r>
      <w:r>
        <w:rPr>
          <w:color w:val="1F2328"/>
        </w:rPr>
        <w:t>),</w:t>
      </w:r>
    </w:p>
    <w:p w14:paraId="3C6E4276"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105</w:t>
      </w:r>
      <w:r>
        <w:rPr>
          <w:color w:val="1F2328"/>
        </w:rPr>
        <w:t xml:space="preserve">, </w:t>
      </w:r>
      <w:r>
        <w:rPr>
          <w:rStyle w:val="pl-pds"/>
          <w:color w:val="1F2328"/>
        </w:rPr>
        <w:t>'</w:t>
      </w:r>
      <w:r>
        <w:rPr>
          <w:rStyle w:val="pl-s"/>
          <w:color w:val="1F2328"/>
        </w:rPr>
        <w:t>Eve</w:t>
      </w:r>
      <w:r>
        <w:rPr>
          <w:rStyle w:val="pl-pds"/>
          <w:color w:val="1F2328"/>
        </w:rPr>
        <w:t>'</w:t>
      </w:r>
      <w:r>
        <w:rPr>
          <w:color w:val="1F2328"/>
        </w:rPr>
        <w:t xml:space="preserve">, </w:t>
      </w:r>
      <w:r>
        <w:rPr>
          <w:rStyle w:val="pl-c1"/>
          <w:color w:val="1F2328"/>
        </w:rPr>
        <w:t>2</w:t>
      </w:r>
      <w:r>
        <w:rPr>
          <w:color w:val="1F2328"/>
        </w:rPr>
        <w:t>),</w:t>
      </w:r>
    </w:p>
    <w:p w14:paraId="6CF88BEC" w14:textId="77777777" w:rsidR="00FE140C" w:rsidRDefault="00FE140C" w:rsidP="00FE140C">
      <w:pPr>
        <w:pStyle w:val="HTMLPreformatted"/>
        <w:shd w:val="clear" w:color="auto" w:fill="FFFFFF"/>
        <w:rPr>
          <w:color w:val="1F2328"/>
        </w:rPr>
      </w:pPr>
      <w:r>
        <w:rPr>
          <w:color w:val="1F2328"/>
        </w:rPr>
        <w:t xml:space="preserve">    (</w:t>
      </w:r>
      <w:r>
        <w:rPr>
          <w:rStyle w:val="pl-c1"/>
          <w:color w:val="1F2328"/>
        </w:rPr>
        <w:t>106</w:t>
      </w:r>
      <w:r>
        <w:rPr>
          <w:color w:val="1F2328"/>
        </w:rPr>
        <w:t xml:space="preserve">, </w:t>
      </w:r>
      <w:r>
        <w:rPr>
          <w:rStyle w:val="pl-pds"/>
          <w:color w:val="1F2328"/>
        </w:rPr>
        <w:t>'</w:t>
      </w:r>
      <w:r>
        <w:rPr>
          <w:rStyle w:val="pl-s"/>
          <w:color w:val="1F2328"/>
        </w:rPr>
        <w:t>Frank</w:t>
      </w:r>
      <w:r>
        <w:rPr>
          <w:rStyle w:val="pl-pds"/>
          <w:color w:val="1F2328"/>
        </w:rPr>
        <w:t>'</w:t>
      </w:r>
      <w:r>
        <w:rPr>
          <w:color w:val="1F2328"/>
        </w:rPr>
        <w:t xml:space="preserve">, </w:t>
      </w:r>
      <w:r>
        <w:rPr>
          <w:rStyle w:val="pl-k"/>
          <w:color w:val="1F2328"/>
        </w:rPr>
        <w:t>NULL</w:t>
      </w:r>
      <w:r>
        <w:rPr>
          <w:color w:val="1F2328"/>
        </w:rPr>
        <w:t xml:space="preserve">); </w:t>
      </w:r>
      <w:r>
        <w:rPr>
          <w:rStyle w:val="pl-c"/>
          <w:color w:val="1F2328"/>
        </w:rPr>
        <w:t>-- An employee without a department</w:t>
      </w:r>
    </w:p>
    <w:p w14:paraId="161CBB86" w14:textId="77777777" w:rsidR="00FE140C" w:rsidRDefault="00FE140C" w:rsidP="00FE140C">
      <w:pPr>
        <w:pStyle w:val="HTMLPreformatted"/>
        <w:shd w:val="clear" w:color="auto" w:fill="FFFFFF"/>
        <w:rPr>
          <w:color w:val="1F2328"/>
        </w:rPr>
      </w:pPr>
    </w:p>
    <w:p w14:paraId="6752AE9D" w14:textId="77777777" w:rsidR="00FE140C" w:rsidRDefault="00FE140C" w:rsidP="00FE140C">
      <w:pPr>
        <w:pStyle w:val="HTMLPreformatted"/>
        <w:shd w:val="clear" w:color="auto" w:fill="FFFFFF"/>
        <w:rPr>
          <w:color w:val="1F2328"/>
        </w:rPr>
      </w:pPr>
      <w:r>
        <w:rPr>
          <w:rStyle w:val="pl-c"/>
          <w:color w:val="1F2328"/>
        </w:rPr>
        <w:t>-- Perform the FULL JOIN</w:t>
      </w:r>
    </w:p>
    <w:p w14:paraId="6A0199F2" w14:textId="77777777" w:rsidR="00FE140C" w:rsidRDefault="00FE140C" w:rsidP="00FE140C">
      <w:pPr>
        <w:pStyle w:val="HTMLPreformatted"/>
        <w:shd w:val="clear" w:color="auto" w:fill="FFFFFF"/>
        <w:rPr>
          <w:color w:val="1F2328"/>
        </w:rPr>
      </w:pPr>
      <w:r>
        <w:rPr>
          <w:rStyle w:val="pl-k"/>
          <w:color w:val="1F2328"/>
        </w:rPr>
        <w:t>SELECT</w:t>
      </w:r>
      <w:r>
        <w:rPr>
          <w:color w:val="1F2328"/>
        </w:rPr>
        <w:t xml:space="preserve"> </w:t>
      </w:r>
      <w:r>
        <w:rPr>
          <w:rStyle w:val="pl-c1"/>
          <w:color w:val="1F2328"/>
        </w:rPr>
        <w:t>d</w:t>
      </w:r>
      <w:r>
        <w:rPr>
          <w:color w:val="1F2328"/>
        </w:rPr>
        <w:t>.</w:t>
      </w:r>
      <w:r>
        <w:rPr>
          <w:rStyle w:val="pl-c1"/>
          <w:color w:val="1F2328"/>
        </w:rPr>
        <w:t>id</w:t>
      </w:r>
      <w:r>
        <w:rPr>
          <w:color w:val="1F2328"/>
        </w:rPr>
        <w:t xml:space="preserve"> </w:t>
      </w:r>
      <w:r>
        <w:rPr>
          <w:rStyle w:val="pl-k"/>
          <w:color w:val="1F2328"/>
        </w:rPr>
        <w:t>AS</w:t>
      </w:r>
      <w:r>
        <w:rPr>
          <w:color w:val="1F2328"/>
        </w:rPr>
        <w:t xml:space="preserve"> department_id, </w:t>
      </w:r>
      <w:r>
        <w:rPr>
          <w:rStyle w:val="pl-c1"/>
          <w:color w:val="1F2328"/>
        </w:rPr>
        <w:t>d</w:t>
      </w:r>
      <w:r>
        <w:rPr>
          <w:color w:val="1F2328"/>
        </w:rPr>
        <w:t>.</w:t>
      </w:r>
      <w:r>
        <w:rPr>
          <w:rStyle w:val="pl-c1"/>
          <w:color w:val="1F2328"/>
        </w:rPr>
        <w:t>name</w:t>
      </w:r>
      <w:r>
        <w:rPr>
          <w:color w:val="1F2328"/>
        </w:rPr>
        <w:t xml:space="preserve"> </w:t>
      </w:r>
      <w:r>
        <w:rPr>
          <w:rStyle w:val="pl-k"/>
          <w:color w:val="1F2328"/>
        </w:rPr>
        <w:t>AS</w:t>
      </w:r>
      <w:r>
        <w:rPr>
          <w:color w:val="1F2328"/>
        </w:rPr>
        <w:t xml:space="preserve"> department_name, </w:t>
      </w:r>
      <w:r>
        <w:rPr>
          <w:rStyle w:val="pl-c1"/>
          <w:color w:val="1F2328"/>
        </w:rPr>
        <w:t>e</w:t>
      </w:r>
      <w:r>
        <w:rPr>
          <w:color w:val="1F2328"/>
        </w:rPr>
        <w:t>.</w:t>
      </w:r>
      <w:r>
        <w:rPr>
          <w:rStyle w:val="pl-c1"/>
          <w:color w:val="1F2328"/>
        </w:rPr>
        <w:t>id</w:t>
      </w:r>
      <w:r>
        <w:rPr>
          <w:color w:val="1F2328"/>
        </w:rPr>
        <w:t xml:space="preserve"> </w:t>
      </w:r>
      <w:r>
        <w:rPr>
          <w:rStyle w:val="pl-k"/>
          <w:color w:val="1F2328"/>
        </w:rPr>
        <w:t>AS</w:t>
      </w:r>
      <w:r>
        <w:rPr>
          <w:color w:val="1F2328"/>
        </w:rPr>
        <w:t xml:space="preserve"> employee_id, </w:t>
      </w:r>
      <w:r>
        <w:rPr>
          <w:rStyle w:val="pl-c1"/>
          <w:color w:val="1F2328"/>
        </w:rPr>
        <w:t>e</w:t>
      </w:r>
      <w:r>
        <w:rPr>
          <w:color w:val="1F2328"/>
        </w:rPr>
        <w:t>.</w:t>
      </w:r>
      <w:r>
        <w:rPr>
          <w:rStyle w:val="pl-c1"/>
          <w:color w:val="1F2328"/>
        </w:rPr>
        <w:t>name</w:t>
      </w:r>
      <w:r>
        <w:rPr>
          <w:color w:val="1F2328"/>
        </w:rPr>
        <w:t xml:space="preserve"> </w:t>
      </w:r>
      <w:r>
        <w:rPr>
          <w:rStyle w:val="pl-k"/>
          <w:color w:val="1F2328"/>
        </w:rPr>
        <w:t>AS</w:t>
      </w:r>
      <w:r>
        <w:rPr>
          <w:color w:val="1F2328"/>
        </w:rPr>
        <w:t xml:space="preserve"> employee_name</w:t>
      </w:r>
    </w:p>
    <w:p w14:paraId="5A7BBBBE" w14:textId="77777777" w:rsidR="00FE140C" w:rsidRDefault="00FE140C" w:rsidP="00FE140C">
      <w:pPr>
        <w:pStyle w:val="HTMLPreformatted"/>
        <w:shd w:val="clear" w:color="auto" w:fill="FFFFFF"/>
        <w:rPr>
          <w:color w:val="1F2328"/>
        </w:rPr>
      </w:pPr>
      <w:r>
        <w:rPr>
          <w:rStyle w:val="pl-k"/>
          <w:color w:val="1F2328"/>
        </w:rPr>
        <w:t>FROM</w:t>
      </w:r>
      <w:r>
        <w:rPr>
          <w:color w:val="1F2328"/>
        </w:rPr>
        <w:t xml:space="preserve"> departments d</w:t>
      </w:r>
    </w:p>
    <w:p w14:paraId="57DE5844" w14:textId="77777777" w:rsidR="00FE140C" w:rsidRDefault="00FE140C" w:rsidP="00FE140C">
      <w:pPr>
        <w:pStyle w:val="HTMLPreformatted"/>
        <w:shd w:val="clear" w:color="auto" w:fill="FFFFFF"/>
        <w:rPr>
          <w:color w:val="1F2328"/>
        </w:rPr>
      </w:pPr>
      <w:r>
        <w:rPr>
          <w:rStyle w:val="pl-k"/>
          <w:color w:val="1F2328"/>
        </w:rPr>
        <w:t>LEFT JOIN</w:t>
      </w:r>
      <w:r>
        <w:rPr>
          <w:color w:val="1F2328"/>
        </w:rPr>
        <w:t xml:space="preserve"> employees e </w:t>
      </w:r>
      <w:r>
        <w:rPr>
          <w:rStyle w:val="pl-k"/>
          <w:color w:val="1F2328"/>
        </w:rPr>
        <w:t>ON</w:t>
      </w:r>
      <w:r>
        <w:rPr>
          <w:color w:val="1F2328"/>
        </w:rPr>
        <w:t xml:space="preserve"> </w:t>
      </w:r>
      <w:r>
        <w:rPr>
          <w:rStyle w:val="pl-c1"/>
          <w:color w:val="1F2328"/>
        </w:rPr>
        <w:t>d</w:t>
      </w:r>
      <w:r>
        <w:rPr>
          <w:color w:val="1F2328"/>
        </w:rPr>
        <w:t>.</w:t>
      </w:r>
      <w:r>
        <w:rPr>
          <w:rStyle w:val="pl-c1"/>
          <w:color w:val="1F2328"/>
        </w:rPr>
        <w:t>id</w:t>
      </w:r>
      <w:r>
        <w:rPr>
          <w:color w:val="1F2328"/>
        </w:rPr>
        <w:t xml:space="preserve"> </w:t>
      </w:r>
      <w:r>
        <w:rPr>
          <w:rStyle w:val="pl-k"/>
          <w:color w:val="1F2328"/>
        </w:rPr>
        <w:t>=</w:t>
      </w:r>
      <w:r>
        <w:rPr>
          <w:color w:val="1F2328"/>
        </w:rPr>
        <w:t xml:space="preserve"> </w:t>
      </w:r>
      <w:r>
        <w:rPr>
          <w:rStyle w:val="pl-c1"/>
          <w:color w:val="1F2328"/>
        </w:rPr>
        <w:t>e</w:t>
      </w:r>
      <w:r>
        <w:rPr>
          <w:color w:val="1F2328"/>
        </w:rPr>
        <w:t>.</w:t>
      </w:r>
      <w:r>
        <w:rPr>
          <w:rStyle w:val="pl-c1"/>
          <w:color w:val="1F2328"/>
        </w:rPr>
        <w:t>department_id</w:t>
      </w:r>
    </w:p>
    <w:p w14:paraId="07ED064B" w14:textId="77777777" w:rsidR="00FE140C" w:rsidRDefault="00FE140C" w:rsidP="00FE140C">
      <w:pPr>
        <w:pStyle w:val="HTMLPreformatted"/>
        <w:shd w:val="clear" w:color="auto" w:fill="FFFFFF"/>
        <w:rPr>
          <w:color w:val="1F2328"/>
        </w:rPr>
      </w:pPr>
      <w:r>
        <w:rPr>
          <w:rStyle w:val="pl-k"/>
          <w:color w:val="1F2328"/>
        </w:rPr>
        <w:t>UNION</w:t>
      </w:r>
    </w:p>
    <w:p w14:paraId="2B1719B4" w14:textId="77777777" w:rsidR="00FE140C" w:rsidRDefault="00FE140C" w:rsidP="00FE140C">
      <w:pPr>
        <w:pStyle w:val="HTMLPreformatted"/>
        <w:shd w:val="clear" w:color="auto" w:fill="FFFFFF"/>
        <w:rPr>
          <w:color w:val="1F2328"/>
        </w:rPr>
      </w:pPr>
      <w:r>
        <w:rPr>
          <w:rStyle w:val="pl-k"/>
          <w:color w:val="1F2328"/>
        </w:rPr>
        <w:t>SELECT</w:t>
      </w:r>
      <w:r>
        <w:rPr>
          <w:color w:val="1F2328"/>
        </w:rPr>
        <w:t xml:space="preserve"> </w:t>
      </w:r>
      <w:r>
        <w:rPr>
          <w:rStyle w:val="pl-c1"/>
          <w:color w:val="1F2328"/>
        </w:rPr>
        <w:t>d</w:t>
      </w:r>
      <w:r>
        <w:rPr>
          <w:color w:val="1F2328"/>
        </w:rPr>
        <w:t>.</w:t>
      </w:r>
      <w:r>
        <w:rPr>
          <w:rStyle w:val="pl-c1"/>
          <w:color w:val="1F2328"/>
        </w:rPr>
        <w:t>id</w:t>
      </w:r>
      <w:r>
        <w:rPr>
          <w:color w:val="1F2328"/>
        </w:rPr>
        <w:t xml:space="preserve"> </w:t>
      </w:r>
      <w:r>
        <w:rPr>
          <w:rStyle w:val="pl-k"/>
          <w:color w:val="1F2328"/>
        </w:rPr>
        <w:t>AS</w:t>
      </w:r>
      <w:r>
        <w:rPr>
          <w:color w:val="1F2328"/>
        </w:rPr>
        <w:t xml:space="preserve"> department_id, </w:t>
      </w:r>
      <w:r>
        <w:rPr>
          <w:rStyle w:val="pl-c1"/>
          <w:color w:val="1F2328"/>
        </w:rPr>
        <w:t>d</w:t>
      </w:r>
      <w:r>
        <w:rPr>
          <w:color w:val="1F2328"/>
        </w:rPr>
        <w:t>.</w:t>
      </w:r>
      <w:r>
        <w:rPr>
          <w:rStyle w:val="pl-c1"/>
          <w:color w:val="1F2328"/>
        </w:rPr>
        <w:t>name</w:t>
      </w:r>
      <w:r>
        <w:rPr>
          <w:color w:val="1F2328"/>
        </w:rPr>
        <w:t xml:space="preserve"> </w:t>
      </w:r>
      <w:r>
        <w:rPr>
          <w:rStyle w:val="pl-k"/>
          <w:color w:val="1F2328"/>
        </w:rPr>
        <w:t>AS</w:t>
      </w:r>
      <w:r>
        <w:rPr>
          <w:color w:val="1F2328"/>
        </w:rPr>
        <w:t xml:space="preserve"> department_name, </w:t>
      </w:r>
      <w:r>
        <w:rPr>
          <w:rStyle w:val="pl-c1"/>
          <w:color w:val="1F2328"/>
        </w:rPr>
        <w:t>e</w:t>
      </w:r>
      <w:r>
        <w:rPr>
          <w:color w:val="1F2328"/>
        </w:rPr>
        <w:t>.</w:t>
      </w:r>
      <w:r>
        <w:rPr>
          <w:rStyle w:val="pl-c1"/>
          <w:color w:val="1F2328"/>
        </w:rPr>
        <w:t>id</w:t>
      </w:r>
      <w:r>
        <w:rPr>
          <w:color w:val="1F2328"/>
        </w:rPr>
        <w:t xml:space="preserve"> </w:t>
      </w:r>
      <w:r>
        <w:rPr>
          <w:rStyle w:val="pl-k"/>
          <w:color w:val="1F2328"/>
        </w:rPr>
        <w:t>AS</w:t>
      </w:r>
      <w:r>
        <w:rPr>
          <w:color w:val="1F2328"/>
        </w:rPr>
        <w:t xml:space="preserve"> employee_id, </w:t>
      </w:r>
      <w:r>
        <w:rPr>
          <w:rStyle w:val="pl-c1"/>
          <w:color w:val="1F2328"/>
        </w:rPr>
        <w:t>e</w:t>
      </w:r>
      <w:r>
        <w:rPr>
          <w:color w:val="1F2328"/>
        </w:rPr>
        <w:t>.</w:t>
      </w:r>
      <w:r>
        <w:rPr>
          <w:rStyle w:val="pl-c1"/>
          <w:color w:val="1F2328"/>
        </w:rPr>
        <w:t>name</w:t>
      </w:r>
      <w:r>
        <w:rPr>
          <w:color w:val="1F2328"/>
        </w:rPr>
        <w:t xml:space="preserve"> </w:t>
      </w:r>
      <w:r>
        <w:rPr>
          <w:rStyle w:val="pl-k"/>
          <w:color w:val="1F2328"/>
        </w:rPr>
        <w:t>AS</w:t>
      </w:r>
      <w:r>
        <w:rPr>
          <w:color w:val="1F2328"/>
        </w:rPr>
        <w:t xml:space="preserve"> employee_name</w:t>
      </w:r>
    </w:p>
    <w:p w14:paraId="3041D98C" w14:textId="77777777" w:rsidR="00FE140C" w:rsidRDefault="00FE140C" w:rsidP="00FE140C">
      <w:pPr>
        <w:pStyle w:val="HTMLPreformatted"/>
        <w:shd w:val="clear" w:color="auto" w:fill="FFFFFF"/>
        <w:rPr>
          <w:color w:val="1F2328"/>
        </w:rPr>
      </w:pPr>
      <w:r>
        <w:rPr>
          <w:rStyle w:val="pl-k"/>
          <w:color w:val="1F2328"/>
        </w:rPr>
        <w:t>FROM</w:t>
      </w:r>
      <w:r>
        <w:rPr>
          <w:color w:val="1F2328"/>
        </w:rPr>
        <w:t xml:space="preserve"> departments d</w:t>
      </w:r>
    </w:p>
    <w:p w14:paraId="69438A73" w14:textId="77777777" w:rsidR="00FE140C" w:rsidRDefault="00FE140C" w:rsidP="00FE140C">
      <w:pPr>
        <w:pStyle w:val="HTMLPreformatted"/>
        <w:shd w:val="clear" w:color="auto" w:fill="FFFFFF"/>
        <w:rPr>
          <w:color w:val="1F2328"/>
        </w:rPr>
      </w:pPr>
      <w:r>
        <w:rPr>
          <w:rStyle w:val="pl-k"/>
          <w:color w:val="1F2328"/>
        </w:rPr>
        <w:t>RIGHT JOIN</w:t>
      </w:r>
      <w:r>
        <w:rPr>
          <w:color w:val="1F2328"/>
        </w:rPr>
        <w:t xml:space="preserve"> employees e </w:t>
      </w:r>
      <w:r>
        <w:rPr>
          <w:rStyle w:val="pl-k"/>
          <w:color w:val="1F2328"/>
        </w:rPr>
        <w:t>ON</w:t>
      </w:r>
      <w:r>
        <w:rPr>
          <w:color w:val="1F2328"/>
        </w:rPr>
        <w:t xml:space="preserve"> </w:t>
      </w:r>
      <w:r>
        <w:rPr>
          <w:rStyle w:val="pl-c1"/>
          <w:color w:val="1F2328"/>
        </w:rPr>
        <w:t>d</w:t>
      </w:r>
      <w:r>
        <w:rPr>
          <w:color w:val="1F2328"/>
        </w:rPr>
        <w:t>.</w:t>
      </w:r>
      <w:r>
        <w:rPr>
          <w:rStyle w:val="pl-c1"/>
          <w:color w:val="1F2328"/>
        </w:rPr>
        <w:t>id</w:t>
      </w:r>
      <w:r>
        <w:rPr>
          <w:color w:val="1F2328"/>
        </w:rPr>
        <w:t xml:space="preserve"> </w:t>
      </w:r>
      <w:r>
        <w:rPr>
          <w:rStyle w:val="pl-k"/>
          <w:color w:val="1F2328"/>
        </w:rPr>
        <w:t>=</w:t>
      </w:r>
      <w:r>
        <w:rPr>
          <w:color w:val="1F2328"/>
        </w:rPr>
        <w:t xml:space="preserve"> </w:t>
      </w:r>
      <w:r>
        <w:rPr>
          <w:rStyle w:val="pl-c1"/>
          <w:color w:val="1F2328"/>
        </w:rPr>
        <w:t>e</w:t>
      </w:r>
      <w:r>
        <w:rPr>
          <w:color w:val="1F2328"/>
        </w:rPr>
        <w:t>.</w:t>
      </w:r>
      <w:r>
        <w:rPr>
          <w:rStyle w:val="pl-c1"/>
          <w:color w:val="1F2328"/>
        </w:rPr>
        <w:t>department_id</w:t>
      </w:r>
    </w:p>
    <w:p w14:paraId="5F235FA0" w14:textId="77777777" w:rsidR="00FE140C" w:rsidRDefault="00FE140C" w:rsidP="00FE140C">
      <w:pPr>
        <w:pStyle w:val="HTMLPreformatted"/>
        <w:shd w:val="clear" w:color="auto" w:fill="FFFFFF"/>
        <w:rPr>
          <w:color w:val="1F2328"/>
        </w:rPr>
      </w:pPr>
      <w:r>
        <w:rPr>
          <w:rStyle w:val="pl-k"/>
          <w:color w:val="1F2328"/>
        </w:rPr>
        <w:t>WHERE</w:t>
      </w:r>
      <w:r>
        <w:rPr>
          <w:color w:val="1F2328"/>
        </w:rPr>
        <w:t xml:space="preserve"> </w:t>
      </w:r>
      <w:r>
        <w:rPr>
          <w:rStyle w:val="pl-c1"/>
          <w:color w:val="1F2328"/>
        </w:rPr>
        <w:t>d</w:t>
      </w:r>
      <w:r>
        <w:rPr>
          <w:color w:val="1F2328"/>
        </w:rPr>
        <w:t>.</w:t>
      </w:r>
      <w:r>
        <w:rPr>
          <w:rStyle w:val="pl-c1"/>
          <w:color w:val="1F2328"/>
        </w:rPr>
        <w:t>id</w:t>
      </w:r>
      <w:r>
        <w:rPr>
          <w:color w:val="1F2328"/>
        </w:rPr>
        <w:t xml:space="preserve"> IS </w:t>
      </w:r>
      <w:r>
        <w:rPr>
          <w:rStyle w:val="pl-k"/>
          <w:color w:val="1F2328"/>
        </w:rPr>
        <w:t>NULL</w:t>
      </w:r>
      <w:r>
        <w:rPr>
          <w:color w:val="1F2328"/>
        </w:rPr>
        <w:t>;</w:t>
      </w:r>
    </w:p>
    <w:p w14:paraId="6B187502"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 We create two tables: </w:t>
      </w:r>
      <w:r>
        <w:rPr>
          <w:rStyle w:val="HTMLCode"/>
          <w:color w:val="1F2328"/>
        </w:rPr>
        <w:t>departments</w:t>
      </w:r>
      <w:r>
        <w:rPr>
          <w:rFonts w:ascii="Segoe UI" w:hAnsi="Segoe UI" w:cs="Segoe UI"/>
          <w:color w:val="1F2328"/>
        </w:rPr>
        <w:t> and </w:t>
      </w:r>
      <w:r>
        <w:rPr>
          <w:rStyle w:val="HTMLCode"/>
          <w:color w:val="1F2328"/>
        </w:rPr>
        <w:t>employees</w:t>
      </w:r>
      <w:r>
        <w:rPr>
          <w:rFonts w:ascii="Segoe UI" w:hAnsi="Segoe UI" w:cs="Segoe UI"/>
          <w:color w:val="1F2328"/>
        </w:rPr>
        <w:t>. - We insert sample data into both tables. - We use a </w:t>
      </w:r>
      <w:r>
        <w:rPr>
          <w:rStyle w:val="HTMLCode"/>
          <w:color w:val="1F2328"/>
        </w:rPr>
        <w:t>LEFT JOIN</w:t>
      </w:r>
      <w:r>
        <w:rPr>
          <w:rFonts w:ascii="Segoe UI" w:hAnsi="Segoe UI" w:cs="Segoe UI"/>
          <w:color w:val="1F2328"/>
        </w:rPr>
        <w:t xml:space="preserve"> to get all departments along with </w:t>
      </w:r>
      <w:r>
        <w:rPr>
          <w:rFonts w:ascii="Segoe UI" w:hAnsi="Segoe UI" w:cs="Segoe UI"/>
          <w:color w:val="1F2328"/>
        </w:rPr>
        <w:lastRenderedPageBreak/>
        <w:t>their associated employees. - We use a </w:t>
      </w:r>
      <w:r>
        <w:rPr>
          <w:rStyle w:val="HTMLCode"/>
          <w:color w:val="1F2328"/>
        </w:rPr>
        <w:t>RIGHT JOIN</w:t>
      </w:r>
      <w:r>
        <w:rPr>
          <w:rFonts w:ascii="Segoe UI" w:hAnsi="Segoe UI" w:cs="Segoe UI"/>
          <w:color w:val="1F2328"/>
        </w:rPr>
        <w:t> to get all employees along with their associated departments. - We use </w:t>
      </w:r>
      <w:r>
        <w:rPr>
          <w:rStyle w:val="HTMLCode"/>
          <w:color w:val="1F2328"/>
        </w:rPr>
        <w:t>UNION</w:t>
      </w:r>
      <w:r>
        <w:rPr>
          <w:rFonts w:ascii="Segoe UI" w:hAnsi="Segoe UI" w:cs="Segoe UI"/>
          <w:color w:val="1F2328"/>
        </w:rPr>
        <w:t> to combine the results of the two joins. - We use a </w:t>
      </w:r>
      <w:r>
        <w:rPr>
          <w:rStyle w:val="HTMLCode"/>
          <w:color w:val="1F2328"/>
        </w:rPr>
        <w:t>WHERE</w:t>
      </w:r>
      <w:r>
        <w:rPr>
          <w:rFonts w:ascii="Segoe UI" w:hAnsi="Segoe UI" w:cs="Segoe UI"/>
          <w:color w:val="1F2328"/>
        </w:rPr>
        <w:t> clause to filter out departments that already have matching employees, leaving only the departments without employees. - We alias the columns to make the result set clearer.</w:t>
      </w:r>
    </w:p>
    <w:p w14:paraId="244DBF8B"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After executing this SQL script, you’ll get a result set containing all departments along with their associated employees, including departments without employees.</w:t>
      </w:r>
    </w:p>
    <w:p w14:paraId="55BA0E0A"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8.20. ROLLBACK</w:t>
      </w:r>
    </w:p>
    <w:p w14:paraId="5DB9679A"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INSERT INTO orders (customer_name, total_amount, order_status) VALUES ('Alice1', 101.00, 'completed')</w:t>
      </w:r>
    </w:p>
    <w:p w14:paraId="2CC87436"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8.21. SAVEPOINT</w:t>
      </w:r>
    </w:p>
    <w:p w14:paraId="211EF95C" w14:textId="77777777" w:rsidR="00FE140C" w:rsidRDefault="00FE140C" w:rsidP="00FE140C">
      <w:pPr>
        <w:pStyle w:val="HTMLPreformatted"/>
        <w:shd w:val="clear" w:color="auto" w:fill="FFFFFF"/>
        <w:spacing w:after="240"/>
        <w:rPr>
          <w:color w:val="1F2328"/>
        </w:rPr>
      </w:pPr>
      <w:r>
        <w:rPr>
          <w:color w:val="1F2328"/>
        </w:rPr>
        <w:t>CREATE TABLE customers (</w:t>
      </w:r>
    </w:p>
    <w:p w14:paraId="3C510BAC" w14:textId="77777777" w:rsidR="00FE140C" w:rsidRDefault="00FE140C" w:rsidP="00FE140C">
      <w:pPr>
        <w:pStyle w:val="HTMLPreformatted"/>
        <w:shd w:val="clear" w:color="auto" w:fill="FFFFFF"/>
        <w:spacing w:after="240"/>
        <w:rPr>
          <w:color w:val="1F2328"/>
        </w:rPr>
      </w:pPr>
      <w:r>
        <w:rPr>
          <w:color w:val="1F2328"/>
        </w:rPr>
        <w:t>id INT AUTO_INCREMENT PRIMARY KEY,</w:t>
      </w:r>
    </w:p>
    <w:p w14:paraId="0C39A9BE" w14:textId="77777777" w:rsidR="00FE140C" w:rsidRDefault="00FE140C" w:rsidP="00FE140C">
      <w:pPr>
        <w:pStyle w:val="HTMLPreformatted"/>
        <w:shd w:val="clear" w:color="auto" w:fill="FFFFFF"/>
        <w:spacing w:after="240"/>
        <w:rPr>
          <w:color w:val="1F2328"/>
        </w:rPr>
      </w:pPr>
      <w:r>
        <w:rPr>
          <w:color w:val="1F2328"/>
        </w:rPr>
        <w:t>name VARCHAR(100),</w:t>
      </w:r>
    </w:p>
    <w:p w14:paraId="1B3192DA" w14:textId="77777777" w:rsidR="00FE140C" w:rsidRDefault="00FE140C" w:rsidP="00FE140C">
      <w:pPr>
        <w:pStyle w:val="HTMLPreformatted"/>
        <w:shd w:val="clear" w:color="auto" w:fill="FFFFFF"/>
        <w:spacing w:after="240"/>
        <w:rPr>
          <w:color w:val="1F2328"/>
        </w:rPr>
      </w:pPr>
      <w:r>
        <w:rPr>
          <w:color w:val="1F2328"/>
        </w:rPr>
        <w:t>email VARCHAR(100)</w:t>
      </w:r>
    </w:p>
    <w:p w14:paraId="57DB6AD8" w14:textId="77777777" w:rsidR="00FE140C" w:rsidRDefault="00FE140C" w:rsidP="00FE140C">
      <w:pPr>
        <w:pStyle w:val="HTMLPreformatted"/>
        <w:shd w:val="clear" w:color="auto" w:fill="FFFFFF"/>
        <w:spacing w:after="240"/>
        <w:rPr>
          <w:color w:val="1F2328"/>
        </w:rPr>
      </w:pPr>
      <w:r>
        <w:rPr>
          <w:color w:val="1F2328"/>
        </w:rPr>
        <w:t>);</w:t>
      </w:r>
    </w:p>
    <w:p w14:paraId="179EBC69" w14:textId="77777777" w:rsidR="00FE140C" w:rsidRDefault="00FE140C" w:rsidP="00FE140C">
      <w:pPr>
        <w:pStyle w:val="HTMLPreformatted"/>
        <w:shd w:val="clear" w:color="auto" w:fill="FFFFFF"/>
        <w:spacing w:after="240"/>
        <w:rPr>
          <w:color w:val="1F2328"/>
        </w:rPr>
      </w:pPr>
    </w:p>
    <w:p w14:paraId="3FAEB6C0" w14:textId="77777777" w:rsidR="00FE140C" w:rsidRDefault="00FE140C" w:rsidP="00FE140C">
      <w:pPr>
        <w:pStyle w:val="HTMLPreformatted"/>
        <w:shd w:val="clear" w:color="auto" w:fill="FFFFFF"/>
        <w:spacing w:after="240"/>
        <w:rPr>
          <w:color w:val="1F2328"/>
        </w:rPr>
      </w:pPr>
      <w:r>
        <w:rPr>
          <w:color w:val="1F2328"/>
        </w:rPr>
        <w:t>-- Start a transaction</w:t>
      </w:r>
    </w:p>
    <w:p w14:paraId="2CA5BCD7" w14:textId="77777777" w:rsidR="00FE140C" w:rsidRDefault="00FE140C" w:rsidP="00FE140C">
      <w:pPr>
        <w:pStyle w:val="HTMLPreformatted"/>
        <w:shd w:val="clear" w:color="auto" w:fill="FFFFFF"/>
        <w:spacing w:after="240"/>
        <w:rPr>
          <w:color w:val="1F2328"/>
        </w:rPr>
      </w:pPr>
      <w:r>
        <w:rPr>
          <w:color w:val="1F2328"/>
        </w:rPr>
        <w:t>START TRANSACTION;</w:t>
      </w:r>
    </w:p>
    <w:p w14:paraId="6D4A5CD1" w14:textId="77777777" w:rsidR="00FE140C" w:rsidRDefault="00FE140C" w:rsidP="00FE140C">
      <w:pPr>
        <w:pStyle w:val="HTMLPreformatted"/>
        <w:shd w:val="clear" w:color="auto" w:fill="FFFFFF"/>
        <w:spacing w:after="240"/>
        <w:rPr>
          <w:color w:val="1F2328"/>
        </w:rPr>
      </w:pPr>
    </w:p>
    <w:p w14:paraId="58D7C086" w14:textId="77777777" w:rsidR="00FE140C" w:rsidRDefault="00FE140C" w:rsidP="00FE140C">
      <w:pPr>
        <w:pStyle w:val="HTMLPreformatted"/>
        <w:shd w:val="clear" w:color="auto" w:fill="FFFFFF"/>
        <w:spacing w:after="240"/>
        <w:rPr>
          <w:color w:val="1F2328"/>
        </w:rPr>
      </w:pPr>
      <w:r>
        <w:rPr>
          <w:color w:val="1F2328"/>
        </w:rPr>
        <w:t>-- Update the email of customer with id 1</w:t>
      </w:r>
    </w:p>
    <w:p w14:paraId="6801C598" w14:textId="77777777" w:rsidR="00FE140C" w:rsidRDefault="00FE140C" w:rsidP="00FE140C">
      <w:pPr>
        <w:pStyle w:val="HTMLPreformatted"/>
        <w:shd w:val="clear" w:color="auto" w:fill="FFFFFF"/>
        <w:spacing w:after="240"/>
        <w:rPr>
          <w:color w:val="1F2328"/>
        </w:rPr>
      </w:pPr>
      <w:r>
        <w:rPr>
          <w:color w:val="1F2328"/>
        </w:rPr>
        <w:t>UPDATE customers SET email = 'john.doe@example.com' WHERE id = 1;</w:t>
      </w:r>
    </w:p>
    <w:p w14:paraId="27064E28" w14:textId="77777777" w:rsidR="00FE140C" w:rsidRDefault="00FE140C" w:rsidP="00FE140C">
      <w:pPr>
        <w:pStyle w:val="HTMLPreformatted"/>
        <w:shd w:val="clear" w:color="auto" w:fill="FFFFFF"/>
        <w:spacing w:after="240"/>
        <w:rPr>
          <w:color w:val="1F2328"/>
        </w:rPr>
      </w:pPr>
    </w:p>
    <w:p w14:paraId="37F12AA0" w14:textId="77777777" w:rsidR="00FE140C" w:rsidRDefault="00FE140C" w:rsidP="00FE140C">
      <w:pPr>
        <w:pStyle w:val="HTMLPreformatted"/>
        <w:shd w:val="clear" w:color="auto" w:fill="FFFFFF"/>
        <w:spacing w:after="240"/>
        <w:rPr>
          <w:color w:val="1F2328"/>
        </w:rPr>
      </w:pPr>
      <w:r>
        <w:rPr>
          <w:color w:val="1F2328"/>
        </w:rPr>
        <w:t>-- Create a savepoint named 'update1'</w:t>
      </w:r>
    </w:p>
    <w:p w14:paraId="39FD0AA7" w14:textId="77777777" w:rsidR="00FE140C" w:rsidRDefault="00FE140C" w:rsidP="00FE140C">
      <w:pPr>
        <w:pStyle w:val="HTMLPreformatted"/>
        <w:shd w:val="clear" w:color="auto" w:fill="FFFFFF"/>
        <w:spacing w:after="240"/>
        <w:rPr>
          <w:color w:val="1F2328"/>
        </w:rPr>
      </w:pPr>
      <w:r>
        <w:rPr>
          <w:color w:val="1F2328"/>
        </w:rPr>
        <w:t>SAVEPOINT update1;</w:t>
      </w:r>
    </w:p>
    <w:p w14:paraId="3B8E69EE" w14:textId="77777777" w:rsidR="00FE140C" w:rsidRDefault="00FE140C" w:rsidP="00FE140C">
      <w:pPr>
        <w:pStyle w:val="HTMLPreformatted"/>
        <w:shd w:val="clear" w:color="auto" w:fill="FFFFFF"/>
        <w:spacing w:after="240"/>
        <w:rPr>
          <w:color w:val="1F2328"/>
        </w:rPr>
      </w:pPr>
    </w:p>
    <w:p w14:paraId="6182B151" w14:textId="77777777" w:rsidR="00FE140C" w:rsidRDefault="00FE140C" w:rsidP="00FE140C">
      <w:pPr>
        <w:pStyle w:val="HTMLPreformatted"/>
        <w:shd w:val="clear" w:color="auto" w:fill="FFFFFF"/>
        <w:spacing w:after="240"/>
        <w:rPr>
          <w:color w:val="1F2328"/>
        </w:rPr>
      </w:pPr>
      <w:r>
        <w:rPr>
          <w:color w:val="1F2328"/>
        </w:rPr>
        <w:t>-- Update the email of customer with id 2</w:t>
      </w:r>
    </w:p>
    <w:p w14:paraId="6DD952CE" w14:textId="77777777" w:rsidR="00FE140C" w:rsidRDefault="00FE140C" w:rsidP="00FE140C">
      <w:pPr>
        <w:pStyle w:val="HTMLPreformatted"/>
        <w:shd w:val="clear" w:color="auto" w:fill="FFFFFF"/>
        <w:spacing w:after="240"/>
        <w:rPr>
          <w:color w:val="1F2328"/>
        </w:rPr>
      </w:pPr>
      <w:r>
        <w:rPr>
          <w:color w:val="1F2328"/>
        </w:rPr>
        <w:t>UPDATE customers SET email = 'jane.smith@example.com' WHERE id = 2;</w:t>
      </w:r>
    </w:p>
    <w:p w14:paraId="454A95A2" w14:textId="77777777" w:rsidR="00FE140C" w:rsidRDefault="00FE140C" w:rsidP="00FE140C">
      <w:pPr>
        <w:pStyle w:val="HTMLPreformatted"/>
        <w:shd w:val="clear" w:color="auto" w:fill="FFFFFF"/>
        <w:spacing w:after="240"/>
        <w:rPr>
          <w:color w:val="1F2328"/>
        </w:rPr>
      </w:pPr>
    </w:p>
    <w:p w14:paraId="595B37CD" w14:textId="77777777" w:rsidR="00FE140C" w:rsidRDefault="00FE140C" w:rsidP="00FE140C">
      <w:pPr>
        <w:pStyle w:val="HTMLPreformatted"/>
        <w:shd w:val="clear" w:color="auto" w:fill="FFFFFF"/>
        <w:spacing w:after="240"/>
        <w:rPr>
          <w:color w:val="1F2328"/>
        </w:rPr>
      </w:pPr>
      <w:r>
        <w:rPr>
          <w:color w:val="1F2328"/>
        </w:rPr>
        <w:t>-- Oops! Something went wrong</w:t>
      </w:r>
    </w:p>
    <w:p w14:paraId="1B78860C" w14:textId="77777777" w:rsidR="00FE140C" w:rsidRDefault="00FE140C" w:rsidP="00FE140C">
      <w:pPr>
        <w:pStyle w:val="HTMLPreformatted"/>
        <w:shd w:val="clear" w:color="auto" w:fill="FFFFFF"/>
        <w:spacing w:after="240"/>
        <w:rPr>
          <w:color w:val="1F2328"/>
        </w:rPr>
      </w:pPr>
      <w:r>
        <w:rPr>
          <w:color w:val="1F2328"/>
        </w:rPr>
        <w:lastRenderedPageBreak/>
        <w:t>-- We want to roll back to the 'update1' savepoint</w:t>
      </w:r>
    </w:p>
    <w:p w14:paraId="79BB3447" w14:textId="77777777" w:rsidR="00FE140C" w:rsidRDefault="00FE140C" w:rsidP="00FE140C">
      <w:pPr>
        <w:pStyle w:val="HTMLPreformatted"/>
        <w:shd w:val="clear" w:color="auto" w:fill="FFFFFF"/>
        <w:spacing w:after="240"/>
        <w:rPr>
          <w:color w:val="1F2328"/>
        </w:rPr>
      </w:pPr>
      <w:r>
        <w:rPr>
          <w:color w:val="1F2328"/>
        </w:rPr>
        <w:t>ROLLBACK TO update1;</w:t>
      </w:r>
    </w:p>
    <w:p w14:paraId="1DD1714B" w14:textId="77777777" w:rsidR="00FE140C" w:rsidRDefault="00FE140C" w:rsidP="00FE140C">
      <w:pPr>
        <w:pStyle w:val="HTMLPreformatted"/>
        <w:shd w:val="clear" w:color="auto" w:fill="FFFFFF"/>
        <w:spacing w:after="240"/>
        <w:rPr>
          <w:color w:val="1F2328"/>
        </w:rPr>
      </w:pPr>
    </w:p>
    <w:p w14:paraId="06F41A80" w14:textId="77777777" w:rsidR="00FE140C" w:rsidRDefault="00FE140C" w:rsidP="00FE140C">
      <w:pPr>
        <w:pStyle w:val="HTMLPreformatted"/>
        <w:shd w:val="clear" w:color="auto" w:fill="FFFFFF"/>
        <w:spacing w:after="240"/>
        <w:rPr>
          <w:color w:val="1F2328"/>
        </w:rPr>
      </w:pPr>
      <w:r>
        <w:rPr>
          <w:color w:val="1F2328"/>
        </w:rPr>
        <w:t>-- Commit the transaction</w:t>
      </w:r>
    </w:p>
    <w:p w14:paraId="5DA94237" w14:textId="77777777" w:rsidR="00FE140C" w:rsidRDefault="00FE140C" w:rsidP="00FE140C">
      <w:pPr>
        <w:pStyle w:val="HTMLPreformatted"/>
        <w:shd w:val="clear" w:color="auto" w:fill="FFFFFF"/>
        <w:spacing w:after="240"/>
        <w:rPr>
          <w:color w:val="1F2328"/>
        </w:rPr>
      </w:pPr>
      <w:r>
        <w:rPr>
          <w:color w:val="1F2328"/>
        </w:rPr>
        <w:t>COMMIT;</w:t>
      </w:r>
    </w:p>
    <w:p w14:paraId="415E2E25"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8.22. BLOB</w:t>
      </w:r>
    </w:p>
    <w:p w14:paraId="551D0613"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MySQL, the </w:t>
      </w:r>
      <w:r>
        <w:rPr>
          <w:rStyle w:val="HTMLCode"/>
          <w:color w:val="1F2328"/>
        </w:rPr>
        <w:t>BLOB</w:t>
      </w:r>
      <w:r>
        <w:rPr>
          <w:rFonts w:ascii="Segoe UI" w:hAnsi="Segoe UI" w:cs="Segoe UI"/>
          <w:color w:val="1F2328"/>
        </w:rPr>
        <w:t> (Binary Large OBject) data type is used to store large binary data, such as images, audio, video, or other files. The size of a </w:t>
      </w:r>
      <w:r>
        <w:rPr>
          <w:rStyle w:val="HTMLCode"/>
          <w:color w:val="1F2328"/>
        </w:rPr>
        <w:t>BLOB</w:t>
      </w:r>
      <w:r>
        <w:rPr>
          <w:rFonts w:ascii="Segoe UI" w:hAnsi="Segoe UI" w:cs="Segoe UI"/>
          <w:color w:val="1F2328"/>
        </w:rPr>
        <w:t> column is determined by the maximum packet size (</w:t>
      </w:r>
      <w:r>
        <w:rPr>
          <w:rStyle w:val="HTMLCode"/>
          <w:color w:val="1F2328"/>
        </w:rPr>
        <w:t>max_allowed_packet</w:t>
      </w:r>
      <w:r>
        <w:rPr>
          <w:rFonts w:ascii="Segoe UI" w:hAnsi="Segoe UI" w:cs="Segoe UI"/>
          <w:color w:val="1F2328"/>
        </w:rPr>
        <w:t>) parameter in the MySQL server configuration.</w:t>
      </w:r>
    </w:p>
    <w:p w14:paraId="557EEF6D"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By default, the maximum packet size in MySQL is set to 4MB (megabytes). This means that you can store BLOBs up to 4MB in size in a single column if you haven’t changed the default configuration.</w:t>
      </w:r>
    </w:p>
    <w:p w14:paraId="01B4115A"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However, you can increase the maximum packet size to allow for larger BLOBs to be stored. Keep in mind that increasing the maximum packet size can have implications for memory usage and network traffic, so it’s important to consider the potential impact on your MySQL server.</w:t>
      </w:r>
    </w:p>
    <w:p w14:paraId="740A5A9F" w14:textId="77777777" w:rsidR="00FE140C" w:rsidRDefault="00FE140C" w:rsidP="00FE140C">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As for the maximum size of a file you can store in a </w:t>
      </w:r>
      <w:r>
        <w:rPr>
          <w:rStyle w:val="HTMLCode"/>
          <w:color w:val="1F2328"/>
        </w:rPr>
        <w:t>BLOB</w:t>
      </w:r>
      <w:r>
        <w:rPr>
          <w:rFonts w:ascii="Segoe UI" w:hAnsi="Segoe UI" w:cs="Segoe UI"/>
          <w:color w:val="1F2328"/>
        </w:rPr>
        <w:t> column, it depends on the maximum packet size and the specific configuration of your MySQL server. If you have increased the maximum packet size, you can store larger files accordingly. For example, if you increase the maximum packet size to 16MB, you can theoretically store BLOBs up to 16MB in size.</w:t>
      </w:r>
    </w:p>
    <w:p w14:paraId="4C43770E" w14:textId="77777777" w:rsidR="00FE140C" w:rsidRDefault="00FE140C" w:rsidP="00FE140C">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However, it’s worth noting that storing very large files directly in a MySQL database can have performance and scalability implications. For storing very large files, it’s often recommended to use a file system or a specialized file storage system instead of storing the files directly in the database.</w:t>
      </w:r>
    </w:p>
    <w:p w14:paraId="533B3737"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8.23. How to Create User.</w:t>
      </w:r>
    </w:p>
    <w:p w14:paraId="21C21EBC" w14:textId="77777777" w:rsidR="00FE140C" w:rsidRDefault="00FE140C" w:rsidP="00FE140C">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8.24. How to connect to DB</w:t>
      </w:r>
    </w:p>
    <w:p w14:paraId="2F21DF66" w14:textId="77777777" w:rsidR="00FE140C" w:rsidRDefault="00FE140C" w:rsidP="00FE140C">
      <w:pPr>
        <w:pStyle w:val="HTMLPreformatted"/>
        <w:shd w:val="clear" w:color="auto" w:fill="FFFFFF"/>
        <w:spacing w:after="240"/>
        <w:rPr>
          <w:color w:val="1F2328"/>
        </w:rPr>
      </w:pPr>
      <w:r>
        <w:rPr>
          <w:color w:val="1F2328"/>
        </w:rPr>
        <w:t># switching to root user</w:t>
      </w:r>
    </w:p>
    <w:p w14:paraId="4184225F" w14:textId="77777777" w:rsidR="00FE140C" w:rsidRDefault="00FE140C" w:rsidP="00FE140C">
      <w:pPr>
        <w:pStyle w:val="HTMLPreformatted"/>
        <w:shd w:val="clear" w:color="auto" w:fill="FFFFFF"/>
        <w:spacing w:after="240"/>
        <w:rPr>
          <w:color w:val="1F2328"/>
        </w:rPr>
      </w:pPr>
      <w:r>
        <w:rPr>
          <w:color w:val="1F2328"/>
        </w:rPr>
        <w:t>sudo su root</w:t>
      </w:r>
    </w:p>
    <w:p w14:paraId="052779F2" w14:textId="77777777" w:rsidR="00FE140C" w:rsidRDefault="00FE140C" w:rsidP="00FE140C">
      <w:pPr>
        <w:pStyle w:val="HTMLPreformatted"/>
        <w:shd w:val="clear" w:color="auto" w:fill="FFFFFF"/>
        <w:spacing w:after="240"/>
        <w:rPr>
          <w:color w:val="1F2328"/>
        </w:rPr>
      </w:pPr>
    </w:p>
    <w:p w14:paraId="567DEDD0" w14:textId="77777777" w:rsidR="00FE140C" w:rsidRDefault="00FE140C" w:rsidP="00FE140C">
      <w:pPr>
        <w:pStyle w:val="HTMLPreformatted"/>
        <w:shd w:val="clear" w:color="auto" w:fill="FFFFFF"/>
        <w:spacing w:after="240"/>
        <w:rPr>
          <w:color w:val="1F2328"/>
        </w:rPr>
      </w:pPr>
      <w:r>
        <w:rPr>
          <w:color w:val="1F2328"/>
        </w:rPr>
        <w:t># connect to mysql</w:t>
      </w:r>
    </w:p>
    <w:p w14:paraId="3819278B" w14:textId="77777777" w:rsidR="00FE140C" w:rsidRDefault="00FE140C" w:rsidP="00FE140C">
      <w:pPr>
        <w:pStyle w:val="HTMLPreformatted"/>
        <w:shd w:val="clear" w:color="auto" w:fill="FFFFFF"/>
        <w:spacing w:after="240"/>
        <w:rPr>
          <w:color w:val="1F2328"/>
        </w:rPr>
      </w:pPr>
      <w:r>
        <w:rPr>
          <w:color w:val="1F2328"/>
        </w:rPr>
        <w:t>mysql -u root</w:t>
      </w:r>
    </w:p>
    <w:p w14:paraId="380ED750" w14:textId="77777777" w:rsidR="00FE140C" w:rsidRDefault="00FE140C" w:rsidP="00FE140C">
      <w:pPr>
        <w:pStyle w:val="HTMLPreformatted"/>
        <w:shd w:val="clear" w:color="auto" w:fill="FFFFFF"/>
        <w:spacing w:after="240"/>
        <w:rPr>
          <w:color w:val="1F2328"/>
        </w:rPr>
      </w:pPr>
    </w:p>
    <w:p w14:paraId="2C66ED68" w14:textId="77777777" w:rsidR="00FE140C" w:rsidRDefault="00FE140C" w:rsidP="00FE140C">
      <w:pPr>
        <w:pStyle w:val="HTMLPreformatted"/>
        <w:shd w:val="clear" w:color="auto" w:fill="FFFFFF"/>
        <w:spacing w:after="240"/>
        <w:rPr>
          <w:color w:val="1F2328"/>
        </w:rPr>
      </w:pPr>
      <w:r>
        <w:rPr>
          <w:color w:val="1F2328"/>
        </w:rPr>
        <w:t>show databases;</w:t>
      </w:r>
    </w:p>
    <w:p w14:paraId="03AE845A" w14:textId="77777777" w:rsidR="00FE140C" w:rsidRDefault="00FE140C" w:rsidP="00FE140C">
      <w:pPr>
        <w:pStyle w:val="HTMLPreformatted"/>
        <w:shd w:val="clear" w:color="auto" w:fill="FFFFFF"/>
        <w:spacing w:after="240"/>
        <w:rPr>
          <w:color w:val="1F2328"/>
        </w:rPr>
      </w:pPr>
    </w:p>
    <w:p w14:paraId="591834CE" w14:textId="77777777" w:rsidR="00FE140C" w:rsidRDefault="00FE140C" w:rsidP="00FE140C">
      <w:pPr>
        <w:pStyle w:val="HTMLPreformatted"/>
        <w:shd w:val="clear" w:color="auto" w:fill="FFFFFF"/>
        <w:spacing w:after="240"/>
        <w:rPr>
          <w:color w:val="1F2328"/>
        </w:rPr>
      </w:pPr>
      <w:r>
        <w:rPr>
          <w:color w:val="1F2328"/>
        </w:rPr>
        <w:t>create database my_sql_db;</w:t>
      </w:r>
    </w:p>
    <w:p w14:paraId="10AEA0F3" w14:textId="77777777" w:rsidR="00FE140C" w:rsidRDefault="00FE140C" w:rsidP="00FE140C">
      <w:pPr>
        <w:pStyle w:val="HTMLPreformatted"/>
        <w:shd w:val="clear" w:color="auto" w:fill="FFFFFF"/>
        <w:spacing w:after="240"/>
        <w:rPr>
          <w:color w:val="1F2328"/>
        </w:rPr>
      </w:pPr>
    </w:p>
    <w:p w14:paraId="16614327" w14:textId="77777777" w:rsidR="00FE140C" w:rsidRDefault="00FE140C" w:rsidP="00FE140C">
      <w:pPr>
        <w:pStyle w:val="HTMLPreformatted"/>
        <w:shd w:val="clear" w:color="auto" w:fill="FFFFFF"/>
        <w:spacing w:after="240"/>
        <w:rPr>
          <w:color w:val="1F2328"/>
        </w:rPr>
      </w:pPr>
      <w:r>
        <w:rPr>
          <w:color w:val="1F2328"/>
        </w:rPr>
        <w:t>use my_sql_db;</w:t>
      </w:r>
    </w:p>
    <w:p w14:paraId="1AE5BD7E" w14:textId="77777777" w:rsidR="00FE140C" w:rsidRDefault="00FE140C">
      <w:pPr>
        <w:rPr>
          <w:highlight w:val="yellow"/>
        </w:rPr>
      </w:pPr>
    </w:p>
    <w:p w14:paraId="32DD0046" w14:textId="3BD2A3E1" w:rsidR="0066797B" w:rsidRDefault="0066797B">
      <w:r w:rsidRPr="0066797B">
        <w:rPr>
          <w:highlight w:val="yellow"/>
        </w:rPr>
        <w:t>The Importance of Data</w:t>
      </w:r>
    </w:p>
    <w:p w14:paraId="287B0895" w14:textId="5AB37D5B" w:rsidR="0066797B" w:rsidRDefault="0066797B">
      <w:r>
        <w:t>Imagine that a digital marketer is hired and the organization does not have a database. The organization has its previous customer’s information and a few prospective buyers’ information, stored in a Microsoft spreadsheet.</w:t>
      </w:r>
    </w:p>
    <w:p w14:paraId="437D0056" w14:textId="77777777" w:rsidR="00304AEA" w:rsidRDefault="00304AEA"/>
    <w:p w14:paraId="0AA28B8E" w14:textId="7387C6CD" w:rsidR="00304AEA" w:rsidRDefault="009C6F01">
      <w:r>
        <w:tab/>
      </w:r>
    </w:p>
    <w:p w14:paraId="12D3135F" w14:textId="0D72B6B1" w:rsidR="00304AEA" w:rsidRDefault="00304AEA">
      <w:r>
        <w:tab/>
      </w:r>
      <w:r>
        <w:tab/>
      </w:r>
      <w:r>
        <w:tab/>
      </w:r>
      <w:r>
        <w:tab/>
        <w:t>HTML:</w:t>
      </w:r>
    </w:p>
    <w:p w14:paraId="3D562E3B" w14:textId="77777777" w:rsidR="008A7549" w:rsidRDefault="008A7549" w:rsidP="008A7549">
      <w:pPr>
        <w:shd w:val="clear" w:color="auto" w:fill="FFFFFF"/>
        <w:rPr>
          <w:rFonts w:ascii="Segoe UI" w:hAnsi="Segoe UI" w:cs="Segoe UI"/>
          <w:color w:val="1F2328"/>
        </w:rPr>
      </w:pPr>
      <w:r>
        <w:rPr>
          <w:rFonts w:ascii="Segoe UI" w:hAnsi="Segoe UI" w:cs="Segoe UI"/>
          <w:color w:val="1F2328"/>
        </w:rPr>
        <w:t>Table of Contents</w:t>
      </w:r>
    </w:p>
    <w:p w14:paraId="2E3859C9" w14:textId="77777777" w:rsidR="008A7549" w:rsidRDefault="006770BE" w:rsidP="008A7549">
      <w:pPr>
        <w:numPr>
          <w:ilvl w:val="0"/>
          <w:numId w:val="1"/>
        </w:numPr>
        <w:shd w:val="clear" w:color="auto" w:fill="FFFFFF"/>
        <w:spacing w:before="100" w:beforeAutospacing="1" w:after="100" w:afterAutospacing="1" w:line="240" w:lineRule="auto"/>
        <w:rPr>
          <w:rFonts w:ascii="Segoe UI" w:hAnsi="Segoe UI" w:cs="Segoe UI"/>
          <w:color w:val="1F2328"/>
        </w:rPr>
      </w:pPr>
      <w:hyperlink r:id="rId63" w:anchor="pre-requisite" w:history="1">
        <w:r w:rsidR="008A7549">
          <w:rPr>
            <w:rStyle w:val="Hyperlink"/>
            <w:rFonts w:ascii="Segoe UI" w:hAnsi="Segoe UI" w:cs="Segoe UI"/>
          </w:rPr>
          <w:t>1. Pre-Requisite</w:t>
        </w:r>
      </w:hyperlink>
    </w:p>
    <w:p w14:paraId="42D95161" w14:textId="77777777" w:rsidR="008A7549" w:rsidRDefault="006770BE" w:rsidP="008A7549">
      <w:pPr>
        <w:numPr>
          <w:ilvl w:val="0"/>
          <w:numId w:val="1"/>
        </w:numPr>
        <w:shd w:val="clear" w:color="auto" w:fill="FFFFFF"/>
        <w:spacing w:before="60" w:after="100" w:afterAutospacing="1" w:line="240" w:lineRule="auto"/>
        <w:rPr>
          <w:rFonts w:ascii="Segoe UI" w:hAnsi="Segoe UI" w:cs="Segoe UI"/>
          <w:color w:val="1F2328"/>
        </w:rPr>
      </w:pPr>
      <w:hyperlink r:id="rId64" w:anchor="html" w:history="1">
        <w:r w:rsidR="008A7549">
          <w:rPr>
            <w:rStyle w:val="Hyperlink"/>
            <w:rFonts w:ascii="Segoe UI" w:hAnsi="Segoe UI" w:cs="Segoe UI"/>
          </w:rPr>
          <w:t>2. HTML</w:t>
        </w:r>
      </w:hyperlink>
    </w:p>
    <w:p w14:paraId="2613DC84" w14:textId="77777777" w:rsidR="008A7549" w:rsidRDefault="006770BE" w:rsidP="008A7549">
      <w:pPr>
        <w:numPr>
          <w:ilvl w:val="1"/>
          <w:numId w:val="1"/>
        </w:numPr>
        <w:shd w:val="clear" w:color="auto" w:fill="FFFFFF"/>
        <w:spacing w:before="100" w:beforeAutospacing="1" w:after="100" w:afterAutospacing="1" w:line="240" w:lineRule="auto"/>
        <w:rPr>
          <w:rFonts w:ascii="Segoe UI" w:hAnsi="Segoe UI" w:cs="Segoe UI"/>
          <w:color w:val="1F2328"/>
        </w:rPr>
      </w:pPr>
      <w:hyperlink r:id="rId65" w:anchor="first-html" w:history="1">
        <w:r w:rsidR="008A7549">
          <w:rPr>
            <w:rStyle w:val="Hyperlink"/>
            <w:rFonts w:ascii="Segoe UI" w:hAnsi="Segoe UI" w:cs="Segoe UI"/>
          </w:rPr>
          <w:t>2.1. First HTML</w:t>
        </w:r>
      </w:hyperlink>
    </w:p>
    <w:p w14:paraId="62FF8B78"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66" w:anchor="h-tags" w:history="1">
        <w:r w:rsidR="008A7549">
          <w:rPr>
            <w:rStyle w:val="Hyperlink"/>
            <w:rFonts w:ascii="Segoe UI" w:hAnsi="Segoe UI" w:cs="Segoe UI"/>
          </w:rPr>
          <w:t>2.2. H Tags</w:t>
        </w:r>
      </w:hyperlink>
    </w:p>
    <w:p w14:paraId="00965A6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67" w:anchor="text-formatting" w:history="1">
        <w:r w:rsidR="008A7549">
          <w:rPr>
            <w:rStyle w:val="Hyperlink"/>
            <w:rFonts w:ascii="Segoe UI" w:hAnsi="Segoe UI" w:cs="Segoe UI"/>
          </w:rPr>
          <w:t>2.3. Text Formatting</w:t>
        </w:r>
      </w:hyperlink>
    </w:p>
    <w:p w14:paraId="2317EDA7"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68" w:anchor="html-list" w:history="1">
        <w:r w:rsidR="008A7549">
          <w:rPr>
            <w:rStyle w:val="Hyperlink"/>
            <w:rFonts w:ascii="Segoe UI" w:hAnsi="Segoe UI" w:cs="Segoe UI"/>
          </w:rPr>
          <w:t>2.4. HTML List</w:t>
        </w:r>
      </w:hyperlink>
    </w:p>
    <w:p w14:paraId="6804E247"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69" w:anchor="image-example" w:history="1">
        <w:r w:rsidR="008A7549">
          <w:rPr>
            <w:rStyle w:val="Hyperlink"/>
            <w:rFonts w:ascii="Segoe UI" w:hAnsi="Segoe UI" w:cs="Segoe UI"/>
          </w:rPr>
          <w:t>2.5. Image Example</w:t>
        </w:r>
      </w:hyperlink>
    </w:p>
    <w:p w14:paraId="1E69B57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0" w:anchor="doctype" w:history="1">
        <w:r w:rsidR="008A7549">
          <w:rPr>
            <w:rStyle w:val="Hyperlink"/>
            <w:rFonts w:ascii="Segoe UI" w:hAnsi="Segoe UI" w:cs="Segoe UI"/>
          </w:rPr>
          <w:t>2.6. DOCTYPE</w:t>
        </w:r>
      </w:hyperlink>
    </w:p>
    <w:p w14:paraId="58646FF3"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1" w:anchor="iframe" w:history="1">
        <w:r w:rsidR="008A7549">
          <w:rPr>
            <w:rStyle w:val="Hyperlink"/>
            <w:rFonts w:ascii="Segoe UI" w:hAnsi="Segoe UI" w:cs="Segoe UI"/>
          </w:rPr>
          <w:t>2.7. iFrame</w:t>
        </w:r>
      </w:hyperlink>
    </w:p>
    <w:p w14:paraId="20279A91"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2" w:anchor="anchor-link" w:history="1">
        <w:r w:rsidR="008A7549">
          <w:rPr>
            <w:rStyle w:val="Hyperlink"/>
            <w:rFonts w:ascii="Segoe UI" w:hAnsi="Segoe UI" w:cs="Segoe UI"/>
          </w:rPr>
          <w:t>2.8. Anchor link</w:t>
        </w:r>
      </w:hyperlink>
    </w:p>
    <w:p w14:paraId="2A61659F"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3" w:anchor="tables" w:history="1">
        <w:r w:rsidR="008A7549">
          <w:rPr>
            <w:rStyle w:val="Hyperlink"/>
            <w:rFonts w:ascii="Segoe UI" w:hAnsi="Segoe UI" w:cs="Segoe UI"/>
          </w:rPr>
          <w:t>2.9. Tables</w:t>
        </w:r>
      </w:hyperlink>
    </w:p>
    <w:p w14:paraId="75846065"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4" w:anchor="simple-table" w:history="1">
        <w:r w:rsidR="008A7549">
          <w:rPr>
            <w:rStyle w:val="Hyperlink"/>
            <w:rFonts w:ascii="Segoe UI" w:hAnsi="Segoe UI" w:cs="Segoe UI"/>
          </w:rPr>
          <w:t>2.10. Simple Table</w:t>
        </w:r>
      </w:hyperlink>
    </w:p>
    <w:p w14:paraId="72730883" w14:textId="77777777" w:rsidR="008A7549" w:rsidRDefault="006770BE" w:rsidP="008A7549">
      <w:pPr>
        <w:numPr>
          <w:ilvl w:val="2"/>
          <w:numId w:val="1"/>
        </w:numPr>
        <w:shd w:val="clear" w:color="auto" w:fill="FFFFFF"/>
        <w:spacing w:before="100" w:beforeAutospacing="1" w:after="100" w:afterAutospacing="1" w:line="240" w:lineRule="auto"/>
        <w:rPr>
          <w:rFonts w:ascii="Segoe UI" w:hAnsi="Segoe UI" w:cs="Segoe UI"/>
          <w:color w:val="1F2328"/>
        </w:rPr>
      </w:pPr>
      <w:hyperlink r:id="rId75" w:anchor="table-1" w:history="1">
        <w:r w:rsidR="008A7549">
          <w:rPr>
            <w:rStyle w:val="Hyperlink"/>
            <w:rFonts w:ascii="Segoe UI" w:hAnsi="Segoe UI" w:cs="Segoe UI"/>
          </w:rPr>
          <w:t>Table 1</w:t>
        </w:r>
      </w:hyperlink>
    </w:p>
    <w:p w14:paraId="421A7350" w14:textId="77777777" w:rsidR="008A7549" w:rsidRDefault="006770BE" w:rsidP="008A7549">
      <w:pPr>
        <w:numPr>
          <w:ilvl w:val="2"/>
          <w:numId w:val="1"/>
        </w:numPr>
        <w:shd w:val="clear" w:color="auto" w:fill="FFFFFF"/>
        <w:spacing w:before="60" w:after="100" w:afterAutospacing="1" w:line="240" w:lineRule="auto"/>
        <w:rPr>
          <w:rFonts w:ascii="Segoe UI" w:hAnsi="Segoe UI" w:cs="Segoe UI"/>
          <w:color w:val="1F2328"/>
        </w:rPr>
      </w:pPr>
      <w:hyperlink r:id="rId76" w:anchor="table-2-alignment" w:history="1">
        <w:r w:rsidR="008A7549">
          <w:rPr>
            <w:rStyle w:val="Hyperlink"/>
            <w:rFonts w:ascii="Segoe UI" w:hAnsi="Segoe UI" w:cs="Segoe UI"/>
          </w:rPr>
          <w:t>Table 2 - Alignment</w:t>
        </w:r>
      </w:hyperlink>
    </w:p>
    <w:p w14:paraId="0BC6A94B"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7" w:anchor="html-form" w:history="1">
        <w:r w:rsidR="008A7549">
          <w:rPr>
            <w:rStyle w:val="Hyperlink"/>
            <w:rFonts w:ascii="Segoe UI" w:hAnsi="Segoe UI" w:cs="Segoe UI"/>
          </w:rPr>
          <w:t>2.11. HTML form</w:t>
        </w:r>
      </w:hyperlink>
    </w:p>
    <w:p w14:paraId="5F5964E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8" w:anchor="http-get" w:history="1">
        <w:r w:rsidR="008A7549">
          <w:rPr>
            <w:rStyle w:val="Hyperlink"/>
            <w:rFonts w:ascii="Segoe UI" w:hAnsi="Segoe UI" w:cs="Segoe UI"/>
          </w:rPr>
          <w:t>2.12. HTTP Get</w:t>
        </w:r>
      </w:hyperlink>
    </w:p>
    <w:p w14:paraId="0381F1A1"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79" w:anchor="http-post" w:history="1">
        <w:r w:rsidR="008A7549">
          <w:rPr>
            <w:rStyle w:val="Hyperlink"/>
            <w:rFonts w:ascii="Segoe UI" w:hAnsi="Segoe UI" w:cs="Segoe UI"/>
          </w:rPr>
          <w:t>2.13. HTTP Post</w:t>
        </w:r>
      </w:hyperlink>
    </w:p>
    <w:p w14:paraId="2B1F67EF"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0" w:anchor="http-get-vs-post" w:history="1">
        <w:r w:rsidR="008A7549">
          <w:rPr>
            <w:rStyle w:val="Hyperlink"/>
            <w:rFonts w:ascii="Segoe UI" w:hAnsi="Segoe UI" w:cs="Segoe UI"/>
          </w:rPr>
          <w:t>2.14. HTTP GET V/s POST</w:t>
        </w:r>
      </w:hyperlink>
    </w:p>
    <w:p w14:paraId="6EE3095F"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1" w:anchor="escape-characters-in-html" w:history="1">
        <w:r w:rsidR="008A7549">
          <w:rPr>
            <w:rStyle w:val="Hyperlink"/>
            <w:rFonts w:ascii="Segoe UI" w:hAnsi="Segoe UI" w:cs="Segoe UI"/>
          </w:rPr>
          <w:t>2.15. Escape Characters in HTML</w:t>
        </w:r>
      </w:hyperlink>
    </w:p>
    <w:p w14:paraId="16EB81A4"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2" w:anchor="video-tag" w:history="1">
        <w:r w:rsidR="008A7549">
          <w:rPr>
            <w:rStyle w:val="Hyperlink"/>
            <w:rFonts w:ascii="Segoe UI" w:hAnsi="Segoe UI" w:cs="Segoe UI"/>
          </w:rPr>
          <w:t>2.16. Video Tag</w:t>
        </w:r>
      </w:hyperlink>
    </w:p>
    <w:p w14:paraId="63D93B6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3" w:anchor="video-tag-youtube" w:history="1">
        <w:r w:rsidR="008A7549">
          <w:rPr>
            <w:rStyle w:val="Hyperlink"/>
            <w:rFonts w:ascii="Segoe UI" w:hAnsi="Segoe UI" w:cs="Segoe UI"/>
          </w:rPr>
          <w:t>2.17. Video Tag: YouTube</w:t>
        </w:r>
      </w:hyperlink>
    </w:p>
    <w:p w14:paraId="1FC9D669"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4" w:anchor="flash" w:history="1">
        <w:r w:rsidR="008A7549">
          <w:rPr>
            <w:rStyle w:val="Hyperlink"/>
            <w:rFonts w:ascii="Segoe UI" w:hAnsi="Segoe UI" w:cs="Segoe UI"/>
          </w:rPr>
          <w:t>2.18. Flash</w:t>
        </w:r>
      </w:hyperlink>
    </w:p>
    <w:p w14:paraId="1D333FC1"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5" w:anchor="html-select-textarea" w:history="1">
        <w:r w:rsidR="008A7549">
          <w:rPr>
            <w:rStyle w:val="Hyperlink"/>
            <w:rFonts w:ascii="Segoe UI" w:hAnsi="Segoe UI" w:cs="Segoe UI"/>
          </w:rPr>
          <w:t>2.19. HTML: select, textarea</w:t>
        </w:r>
      </w:hyperlink>
    </w:p>
    <w:p w14:paraId="52219F23"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6" w:anchor="buttons-button-submit" w:history="1">
        <w:r w:rsidR="008A7549">
          <w:rPr>
            <w:rStyle w:val="Hyperlink"/>
            <w:rFonts w:ascii="Segoe UI" w:hAnsi="Segoe UI" w:cs="Segoe UI"/>
          </w:rPr>
          <w:t>2.20. Buttons: button, submit</w:t>
        </w:r>
      </w:hyperlink>
    </w:p>
    <w:p w14:paraId="6EE2DB40"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7" w:anchor="buttons-reset" w:history="1">
        <w:r w:rsidR="008A7549">
          <w:rPr>
            <w:rStyle w:val="Hyperlink"/>
            <w:rFonts w:ascii="Segoe UI" w:hAnsi="Segoe UI" w:cs="Segoe UI"/>
          </w:rPr>
          <w:t>2.21. Buttons: reset</w:t>
        </w:r>
      </w:hyperlink>
    </w:p>
    <w:p w14:paraId="100228C7"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88" w:anchor="html-meta" w:history="1">
        <w:r w:rsidR="008A7549">
          <w:rPr>
            <w:rStyle w:val="Hyperlink"/>
            <w:rFonts w:ascii="Segoe UI" w:hAnsi="Segoe UI" w:cs="Segoe UI"/>
          </w:rPr>
          <w:t>2.22. HTML: Meta</w:t>
        </w:r>
      </w:hyperlink>
    </w:p>
    <w:p w14:paraId="3DE31DF4" w14:textId="77777777" w:rsidR="008A7549" w:rsidRDefault="006770BE" w:rsidP="008A7549">
      <w:pPr>
        <w:numPr>
          <w:ilvl w:val="0"/>
          <w:numId w:val="1"/>
        </w:numPr>
        <w:shd w:val="clear" w:color="auto" w:fill="FFFFFF"/>
        <w:spacing w:before="60" w:after="100" w:afterAutospacing="1" w:line="240" w:lineRule="auto"/>
        <w:rPr>
          <w:rFonts w:ascii="Segoe UI" w:hAnsi="Segoe UI" w:cs="Segoe UI"/>
          <w:color w:val="1F2328"/>
        </w:rPr>
      </w:pPr>
      <w:hyperlink r:id="rId89" w:anchor="css" w:history="1">
        <w:r w:rsidR="008A7549">
          <w:rPr>
            <w:rStyle w:val="Hyperlink"/>
            <w:rFonts w:ascii="Segoe UI" w:hAnsi="Segoe UI" w:cs="Segoe UI"/>
          </w:rPr>
          <w:t>3. CSS</w:t>
        </w:r>
      </w:hyperlink>
    </w:p>
    <w:p w14:paraId="4D00F44E" w14:textId="77777777" w:rsidR="008A7549" w:rsidRDefault="006770BE" w:rsidP="008A7549">
      <w:pPr>
        <w:numPr>
          <w:ilvl w:val="1"/>
          <w:numId w:val="1"/>
        </w:numPr>
        <w:shd w:val="clear" w:color="auto" w:fill="FFFFFF"/>
        <w:spacing w:before="100" w:beforeAutospacing="1" w:after="100" w:afterAutospacing="1" w:line="240" w:lineRule="auto"/>
        <w:rPr>
          <w:rFonts w:ascii="Segoe UI" w:hAnsi="Segoe UI" w:cs="Segoe UI"/>
          <w:color w:val="1F2328"/>
        </w:rPr>
      </w:pPr>
      <w:hyperlink r:id="rId90" w:anchor="css-cascading" w:history="1">
        <w:r w:rsidR="008A7549">
          <w:rPr>
            <w:rStyle w:val="Hyperlink"/>
            <w:rFonts w:ascii="Segoe UI" w:hAnsi="Segoe UI" w:cs="Segoe UI"/>
          </w:rPr>
          <w:t>3.1. CSS Cascading</w:t>
        </w:r>
      </w:hyperlink>
    </w:p>
    <w:p w14:paraId="38A925EF"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91" w:anchor="css-types-of-selector" w:history="1">
        <w:r w:rsidR="008A7549">
          <w:rPr>
            <w:rStyle w:val="Hyperlink"/>
            <w:rFonts w:ascii="Segoe UI" w:hAnsi="Segoe UI" w:cs="Segoe UI"/>
          </w:rPr>
          <w:t>3.2. CSS Types of Selector</w:t>
        </w:r>
      </w:hyperlink>
    </w:p>
    <w:p w14:paraId="4C21143F" w14:textId="77777777" w:rsidR="008A7549" w:rsidRDefault="006770BE" w:rsidP="008A7549">
      <w:pPr>
        <w:numPr>
          <w:ilvl w:val="2"/>
          <w:numId w:val="1"/>
        </w:numPr>
        <w:shd w:val="clear" w:color="auto" w:fill="FFFFFF"/>
        <w:spacing w:before="100" w:beforeAutospacing="1" w:after="100" w:afterAutospacing="1" w:line="240" w:lineRule="auto"/>
        <w:rPr>
          <w:rFonts w:ascii="Segoe UI" w:hAnsi="Segoe UI" w:cs="Segoe UI"/>
          <w:color w:val="1F2328"/>
        </w:rPr>
      </w:pPr>
      <w:hyperlink r:id="rId92" w:anchor="html-element-selector" w:history="1">
        <w:r w:rsidR="008A7549">
          <w:rPr>
            <w:rStyle w:val="Hyperlink"/>
            <w:rFonts w:ascii="Segoe UI" w:hAnsi="Segoe UI" w:cs="Segoe UI"/>
          </w:rPr>
          <w:t>HTML Element Selector:</w:t>
        </w:r>
      </w:hyperlink>
    </w:p>
    <w:p w14:paraId="2C12873C" w14:textId="77777777" w:rsidR="008A7549" w:rsidRDefault="006770BE" w:rsidP="008A7549">
      <w:pPr>
        <w:numPr>
          <w:ilvl w:val="2"/>
          <w:numId w:val="1"/>
        </w:numPr>
        <w:shd w:val="clear" w:color="auto" w:fill="FFFFFF"/>
        <w:spacing w:before="60" w:after="100" w:afterAutospacing="1" w:line="240" w:lineRule="auto"/>
        <w:rPr>
          <w:rFonts w:ascii="Segoe UI" w:hAnsi="Segoe UI" w:cs="Segoe UI"/>
          <w:color w:val="1F2328"/>
        </w:rPr>
      </w:pPr>
      <w:hyperlink r:id="rId93" w:anchor="id-selector" w:history="1">
        <w:r w:rsidR="008A7549">
          <w:rPr>
            <w:rStyle w:val="Hyperlink"/>
            <w:rFonts w:ascii="Segoe UI" w:hAnsi="Segoe UI" w:cs="Segoe UI"/>
          </w:rPr>
          <w:t>ID Selector:</w:t>
        </w:r>
      </w:hyperlink>
    </w:p>
    <w:p w14:paraId="5DDAD42C" w14:textId="77777777" w:rsidR="008A7549" w:rsidRDefault="006770BE" w:rsidP="008A7549">
      <w:pPr>
        <w:numPr>
          <w:ilvl w:val="2"/>
          <w:numId w:val="1"/>
        </w:numPr>
        <w:shd w:val="clear" w:color="auto" w:fill="FFFFFF"/>
        <w:spacing w:before="60" w:after="100" w:afterAutospacing="1" w:line="240" w:lineRule="auto"/>
        <w:rPr>
          <w:rFonts w:ascii="Segoe UI" w:hAnsi="Segoe UI" w:cs="Segoe UI"/>
          <w:color w:val="1F2328"/>
        </w:rPr>
      </w:pPr>
      <w:hyperlink r:id="rId94" w:anchor="class-selector" w:history="1">
        <w:r w:rsidR="008A7549">
          <w:rPr>
            <w:rStyle w:val="Hyperlink"/>
            <w:rFonts w:ascii="Segoe UI" w:hAnsi="Segoe UI" w:cs="Segoe UI"/>
          </w:rPr>
          <w:t>Class Selector:</w:t>
        </w:r>
      </w:hyperlink>
    </w:p>
    <w:p w14:paraId="2F0A91D9" w14:textId="77777777" w:rsidR="008A7549" w:rsidRDefault="006770BE" w:rsidP="008A7549">
      <w:pPr>
        <w:numPr>
          <w:ilvl w:val="2"/>
          <w:numId w:val="1"/>
        </w:numPr>
        <w:shd w:val="clear" w:color="auto" w:fill="FFFFFF"/>
        <w:spacing w:before="60" w:after="100" w:afterAutospacing="1" w:line="240" w:lineRule="auto"/>
        <w:rPr>
          <w:rFonts w:ascii="Segoe UI" w:hAnsi="Segoe UI" w:cs="Segoe UI"/>
          <w:color w:val="1F2328"/>
        </w:rPr>
      </w:pPr>
      <w:hyperlink r:id="rId95" w:anchor="attribute-selector" w:history="1">
        <w:r w:rsidR="008A7549">
          <w:rPr>
            <w:rStyle w:val="Hyperlink"/>
            <w:rFonts w:ascii="Segoe UI" w:hAnsi="Segoe UI" w:cs="Segoe UI"/>
          </w:rPr>
          <w:t>Attribute Selector:</w:t>
        </w:r>
      </w:hyperlink>
    </w:p>
    <w:p w14:paraId="438A00F5"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96" w:anchor="universal-selector" w:history="1">
        <w:r w:rsidR="008A7549">
          <w:rPr>
            <w:rStyle w:val="Hyperlink"/>
            <w:rFonts w:ascii="Segoe UI" w:hAnsi="Segoe UI" w:cs="Segoe UI"/>
          </w:rPr>
          <w:t>3.3. Universal Selector</w:t>
        </w:r>
      </w:hyperlink>
    </w:p>
    <w:p w14:paraId="205389A7"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97" w:anchor="css-combinators" w:history="1">
        <w:r w:rsidR="008A7549">
          <w:rPr>
            <w:rStyle w:val="Hyperlink"/>
            <w:rFonts w:ascii="Segoe UI" w:hAnsi="Segoe UI" w:cs="Segoe UI"/>
          </w:rPr>
          <w:t>3.4. CSS combinators</w:t>
        </w:r>
      </w:hyperlink>
    </w:p>
    <w:p w14:paraId="3FD48C8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98" w:anchor="pseudo-classes" w:history="1">
        <w:r w:rsidR="008A7549">
          <w:rPr>
            <w:rStyle w:val="Hyperlink"/>
            <w:rFonts w:ascii="Segoe UI" w:hAnsi="Segoe UI" w:cs="Segoe UI"/>
          </w:rPr>
          <w:t>3.5. Pseudo Classes</w:t>
        </w:r>
      </w:hyperlink>
    </w:p>
    <w:p w14:paraId="582108F6"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99" w:anchor="animation-1" w:history="1">
        <w:r w:rsidR="008A7549">
          <w:rPr>
            <w:rStyle w:val="Hyperlink"/>
            <w:rFonts w:ascii="Segoe UI" w:hAnsi="Segoe UI" w:cs="Segoe UI"/>
          </w:rPr>
          <w:t>3.6. Animation 1</w:t>
        </w:r>
      </w:hyperlink>
    </w:p>
    <w:p w14:paraId="0661BC5B"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0" w:anchor="animation-2" w:history="1">
        <w:r w:rsidR="008A7549">
          <w:rPr>
            <w:rStyle w:val="Hyperlink"/>
            <w:rFonts w:ascii="Segoe UI" w:hAnsi="Segoe UI" w:cs="Segoe UI"/>
          </w:rPr>
          <w:t>3.7. Animation 2</w:t>
        </w:r>
      </w:hyperlink>
    </w:p>
    <w:p w14:paraId="6E83B39E"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1" w:anchor="media-queries" w:history="1">
        <w:r w:rsidR="008A7549">
          <w:rPr>
            <w:rStyle w:val="Hyperlink"/>
            <w:rFonts w:ascii="Segoe UI" w:hAnsi="Segoe UI" w:cs="Segoe UI"/>
          </w:rPr>
          <w:t>3.8. Media Queries</w:t>
        </w:r>
      </w:hyperlink>
    </w:p>
    <w:p w14:paraId="4D8E95F4"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2" w:anchor="css-bootstrap" w:history="1">
        <w:r w:rsidR="008A7549">
          <w:rPr>
            <w:rStyle w:val="Hyperlink"/>
            <w:rFonts w:ascii="Segoe UI" w:hAnsi="Segoe UI" w:cs="Segoe UI"/>
          </w:rPr>
          <w:t>3.9. CSS Bootstrap</w:t>
        </w:r>
      </w:hyperlink>
    </w:p>
    <w:p w14:paraId="721B9EA9"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3" w:anchor="div-tag" w:history="1">
        <w:r w:rsidR="008A7549">
          <w:rPr>
            <w:rStyle w:val="Hyperlink"/>
            <w:rFonts w:ascii="Segoe UI" w:hAnsi="Segoe UI" w:cs="Segoe UI"/>
          </w:rPr>
          <w:t>3.10. Div Tag</w:t>
        </w:r>
      </w:hyperlink>
    </w:p>
    <w:p w14:paraId="28A29E40"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4" w:anchor="inline-and-block-elements" w:history="1">
        <w:r w:rsidR="008A7549">
          <w:rPr>
            <w:rStyle w:val="Hyperlink"/>
            <w:rFonts w:ascii="Segoe UI" w:hAnsi="Segoe UI" w:cs="Segoe UI"/>
          </w:rPr>
          <w:t>3.11. Inline and Block Elements</w:t>
        </w:r>
      </w:hyperlink>
    </w:p>
    <w:p w14:paraId="019DC39D"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5" w:anchor="content-types" w:history="1">
        <w:r w:rsidR="008A7549">
          <w:rPr>
            <w:rStyle w:val="Hyperlink"/>
            <w:rFonts w:ascii="Segoe UI" w:hAnsi="Segoe UI" w:cs="Segoe UI"/>
          </w:rPr>
          <w:t>3.12. Content Types</w:t>
        </w:r>
      </w:hyperlink>
    </w:p>
    <w:p w14:paraId="1C6600A8"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6" w:anchor="sectioning-semantic-elements" w:history="1">
        <w:r w:rsidR="008A7549">
          <w:rPr>
            <w:rStyle w:val="Hyperlink"/>
            <w:rFonts w:ascii="Segoe UI" w:hAnsi="Segoe UI" w:cs="Segoe UI"/>
          </w:rPr>
          <w:t>3.13. Sectioning Semantic Elements</w:t>
        </w:r>
      </w:hyperlink>
    </w:p>
    <w:p w14:paraId="1033DD5D"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7" w:anchor="flow-content" w:history="1">
        <w:r w:rsidR="008A7549">
          <w:rPr>
            <w:rStyle w:val="Hyperlink"/>
            <w:rFonts w:ascii="Segoe UI" w:hAnsi="Segoe UI" w:cs="Segoe UI"/>
          </w:rPr>
          <w:t>3.14. Flow Content</w:t>
        </w:r>
      </w:hyperlink>
    </w:p>
    <w:p w14:paraId="30BFFDD5" w14:textId="77777777" w:rsidR="008A7549" w:rsidRDefault="006770BE" w:rsidP="008A7549">
      <w:pPr>
        <w:numPr>
          <w:ilvl w:val="1"/>
          <w:numId w:val="1"/>
        </w:numPr>
        <w:shd w:val="clear" w:color="auto" w:fill="FFFFFF"/>
        <w:spacing w:before="60" w:after="100" w:afterAutospacing="1" w:line="240" w:lineRule="auto"/>
        <w:rPr>
          <w:rFonts w:ascii="Segoe UI" w:hAnsi="Segoe UI" w:cs="Segoe UI"/>
          <w:color w:val="1F2328"/>
        </w:rPr>
      </w:pPr>
      <w:hyperlink r:id="rId108" w:anchor="css-box-model" w:history="1">
        <w:r w:rsidR="008A7549">
          <w:rPr>
            <w:rStyle w:val="Hyperlink"/>
            <w:rFonts w:ascii="Segoe UI" w:hAnsi="Segoe UI" w:cs="Segoe UI"/>
          </w:rPr>
          <w:t>3.15. CSS Box Model</w:t>
        </w:r>
      </w:hyperlink>
    </w:p>
    <w:p w14:paraId="5079A9AF" w14:textId="77777777" w:rsidR="008A7549" w:rsidRDefault="006770BE" w:rsidP="008A7549">
      <w:pPr>
        <w:numPr>
          <w:ilvl w:val="0"/>
          <w:numId w:val="1"/>
        </w:numPr>
        <w:shd w:val="clear" w:color="auto" w:fill="FFFFFF"/>
        <w:spacing w:before="60" w:after="100" w:afterAutospacing="1" w:line="240" w:lineRule="auto"/>
        <w:rPr>
          <w:rFonts w:ascii="Segoe UI" w:hAnsi="Segoe UI" w:cs="Segoe UI"/>
          <w:color w:val="1F2328"/>
        </w:rPr>
      </w:pPr>
      <w:hyperlink r:id="rId109" w:anchor="padding-margin" w:history="1">
        <w:r w:rsidR="008A7549">
          <w:rPr>
            <w:rStyle w:val="Hyperlink"/>
            <w:rFonts w:ascii="Segoe UI" w:hAnsi="Segoe UI" w:cs="Segoe UI"/>
          </w:rPr>
          <w:t>4. Padding &amp; Margin</w:t>
        </w:r>
      </w:hyperlink>
    </w:p>
    <w:p w14:paraId="7C0CDAAE" w14:textId="77777777" w:rsidR="00086F87" w:rsidRPr="00086F87" w:rsidRDefault="00086F87" w:rsidP="00086F87">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086F87">
        <w:rPr>
          <w:rFonts w:ascii="Segoe UI" w:eastAsia="Times New Roman" w:hAnsi="Segoe UI" w:cs="Segoe UI"/>
          <w:b/>
          <w:bCs/>
          <w:color w:val="1F2328"/>
          <w:kern w:val="0"/>
          <w:sz w:val="30"/>
          <w:szCs w:val="30"/>
          <w:lang w:eastAsia="en-IN"/>
          <w14:ligatures w14:val="none"/>
        </w:rPr>
        <w:t>1. Pre-Requisite</w:t>
      </w:r>
    </w:p>
    <w:p w14:paraId="142E450B" w14:textId="77777777" w:rsidR="00086F87" w:rsidRPr="00086F87" w:rsidRDefault="00086F87" w:rsidP="00086F87">
      <w:pPr>
        <w:numPr>
          <w:ilvl w:val="0"/>
          <w:numId w:val="2"/>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Visual Studio</w:t>
      </w:r>
    </w:p>
    <w:p w14:paraId="4E1B65FA" w14:textId="77777777" w:rsidR="00086F87" w:rsidRPr="00086F87" w:rsidRDefault="00086F87" w:rsidP="00086F87">
      <w:pPr>
        <w:numPr>
          <w:ilvl w:val="0"/>
          <w:numId w:val="2"/>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Live Server Extension</w:t>
      </w:r>
    </w:p>
    <w:p w14:paraId="0C23FD64" w14:textId="77777777" w:rsidR="00086F87" w:rsidRPr="00086F87" w:rsidRDefault="00086F87" w:rsidP="00086F87">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086F87">
        <w:rPr>
          <w:rFonts w:ascii="Segoe UI" w:eastAsia="Times New Roman" w:hAnsi="Segoe UI" w:cs="Segoe UI"/>
          <w:b/>
          <w:bCs/>
          <w:color w:val="1F2328"/>
          <w:kern w:val="0"/>
          <w:sz w:val="30"/>
          <w:szCs w:val="30"/>
          <w:lang w:eastAsia="en-IN"/>
          <w14:ligatures w14:val="none"/>
        </w:rPr>
        <w:t>2. HTML</w:t>
      </w:r>
    </w:p>
    <w:p w14:paraId="5BBCA970"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2.1. First HTML</w:t>
      </w:r>
    </w:p>
    <w:p w14:paraId="6FBD0BC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427A705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 lang="en"&gt;</w:t>
      </w:r>
    </w:p>
    <w:p w14:paraId="6E34B4B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770594A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 xml:space="preserve">    &lt;meta charset="UTF-8"&gt;</w:t>
      </w:r>
    </w:p>
    <w:p w14:paraId="2C2522F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name="viewport" content="width=device-width, initial-scale=1.0"&gt;</w:t>
      </w:r>
    </w:p>
    <w:p w14:paraId="27BC06A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&lt;title&gt;My Simple Webpage&lt;/title&gt;</w:t>
      </w:r>
    </w:p>
    <w:p w14:paraId="7358C84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3007424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218751F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5F609AA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&lt;header&gt;</w:t>
      </w:r>
    </w:p>
    <w:p w14:paraId="181A6A7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&lt;h1&gt;Welcome to My Simple Webpage&lt;/h1&gt;</w:t>
      </w:r>
    </w:p>
    <w:p w14:paraId="487310A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&lt;/header&gt;</w:t>
      </w:r>
    </w:p>
    <w:p w14:paraId="0151A93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4D5435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&lt;section&gt;</w:t>
      </w:r>
    </w:p>
    <w:p w14:paraId="7485992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&lt;h2&gt;Content Section&lt;/h2&gt;</w:t>
      </w:r>
    </w:p>
    <w:p w14:paraId="4451611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a simple HTML webpage.&lt;/p&gt;</w:t>
      </w:r>
    </w:p>
    <w:p w14:paraId="0107AC5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&lt;/section&gt;</w:t>
      </w:r>
    </w:p>
    <w:p w14:paraId="1E6C5E4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E69924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&lt;footer&gt;</w:t>
      </w:r>
    </w:p>
    <w:p w14:paraId="731C790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&lt;p&gt;&amp;copy; 2024 My Simple Webpage. All rights reserved.&lt;/p&gt;</w:t>
      </w:r>
    </w:p>
    <w:p w14:paraId="265BE68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&lt;/footer&gt;</w:t>
      </w:r>
    </w:p>
    <w:p w14:paraId="2EA85D0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0C04C88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2E8DC2B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0F7431B0"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2.2. H Tags</w:t>
      </w:r>
    </w:p>
    <w:p w14:paraId="77A2F7C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4208EBD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 lang="en"&gt;</w:t>
      </w:r>
    </w:p>
    <w:p w14:paraId="6B4C102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6013ECA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charset="UTF-8"&gt;</w:t>
      </w:r>
    </w:p>
    <w:p w14:paraId="776B7A4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name="viewport" content="width=device-width, initial-scale=1.0"&gt;</w:t>
      </w:r>
    </w:p>
    <w:p w14:paraId="713F7A1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&lt;title&gt;HTML Heading Tags Example&lt;/title&gt;</w:t>
      </w:r>
    </w:p>
    <w:p w14:paraId="2B3BC57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2F12F22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&lt;body&gt;</w:t>
      </w:r>
    </w:p>
    <w:p w14:paraId="04E04AB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2B9EF6B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&lt;h1&gt;This is a Level 1 Heading&lt;/h1&gt;</w:t>
      </w:r>
    </w:p>
    <w:p w14:paraId="0C6BB91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1 heading.&lt;/p&gt;</w:t>
      </w:r>
    </w:p>
    <w:p w14:paraId="1BA7EBA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1407AEF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&lt;h2&gt;This is a Level 2 Heading&lt;/h2&gt;</w:t>
      </w:r>
    </w:p>
    <w:p w14:paraId="05D0495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2 heading.&lt;/p&gt;</w:t>
      </w:r>
    </w:p>
    <w:p w14:paraId="229B7CD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4211B20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&lt;h3&gt;This is a Level 3 Heading&lt;/h3&gt;</w:t>
      </w:r>
    </w:p>
    <w:p w14:paraId="3BE69F0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3 heading.&lt;/p&gt;</w:t>
      </w:r>
    </w:p>
    <w:p w14:paraId="197011D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7B68F1F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&lt;h4&gt;This is a Level 4 Heading&lt;/h4&gt;</w:t>
      </w:r>
    </w:p>
    <w:p w14:paraId="0418806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4 heading.&lt;/p&gt;</w:t>
      </w:r>
    </w:p>
    <w:p w14:paraId="3B02D53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76BBA5F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&lt;h5&gt;This is a Level 5 Heading&lt;/h5&gt;</w:t>
      </w:r>
    </w:p>
    <w:p w14:paraId="17DA7A3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5 heading.&lt;/p&gt;</w:t>
      </w:r>
    </w:p>
    <w:p w14:paraId="338EDA6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0A5DA67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&lt;h6&gt;This is a Level 6 Heading&lt;/h6&gt;</w:t>
      </w:r>
    </w:p>
    <w:p w14:paraId="45C8FA0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&lt;p&gt;This is some content under the level 6 heading.&lt;/p&gt;</w:t>
      </w:r>
    </w:p>
    <w:p w14:paraId="4A2CB89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0B2F8E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5D02E97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53C4561F"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2.3. Text Formatting</w:t>
      </w:r>
    </w:p>
    <w:p w14:paraId="2E28CAD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&lt;!DOCTYPE&gt;</w:t>
      </w:r>
    </w:p>
    <w:p w14:paraId="6DF9687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1428EA4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00B0923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&lt;title&gt;HTMLTextFormatting&lt;/title&gt;</w:t>
      </w:r>
    </w:p>
    <w:p w14:paraId="10E61B7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66B7F1F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39CA078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&lt;p&gt;&lt;b&gt;This is bold text&lt;/b&gt;&lt;/p&gt;</w:t>
      </w:r>
    </w:p>
    <w:p w14:paraId="16908F9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&lt;p&gt;&lt;strong&gt;This is a&lt;/strong&gt; strong text&lt;/p&gt;</w:t>
      </w:r>
    </w:p>
    <w:p w14:paraId="42E0F50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&lt;p&gt;&lt;i&gt;This is a italic text&lt;/i&gt;&lt;/p&gt;</w:t>
      </w:r>
    </w:p>
    <w:p w14:paraId="4B26278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&lt;p&gt;&lt;em&gt;This is  a em &lt;/em&gt;text&lt;/p&gt;</w:t>
      </w:r>
    </w:p>
    <w:p w14:paraId="11C823A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&lt;p&gt;This is a &lt;mark&gt;mark tag&lt;/mark&gt;&lt;/p&gt;</w:t>
      </w:r>
    </w:p>
    <w:p w14:paraId="460D099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&lt;p&gt;This is a &lt;u&gt;underline text&lt;/u&gt;&lt;/p&gt;</w:t>
      </w:r>
    </w:p>
    <w:p w14:paraId="7D3702E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&lt;p&gt;&lt;strike&gt;This is a strike text&lt;/strike&gt;&lt;/p&gt;</w:t>
      </w:r>
    </w:p>
    <w:p w14:paraId="4278736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&lt;p&gt;Hiii&lt;tt&gt;This paragraph in the monospaced font&lt;/tt&gt;&lt;/p&gt;</w:t>
      </w:r>
    </w:p>
    <w:p w14:paraId="21F0E5F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&lt;p&gt;Hello&lt;sub&gt;This is a superscript text&lt;/sub&gt;</w:t>
      </w:r>
    </w:p>
    <w:p w14:paraId="31B294D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&lt;p&gt;Hiii&lt;del&gt;Delete this paragraph&lt;/del&gt;&lt;/p&gt;</w:t>
      </w:r>
    </w:p>
    <w:p w14:paraId="2B03BAD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&lt;p&gt;&lt;del&gt;Hello&lt;/del&gt;&lt;ins&gt;How are you!&lt;/ins&gt;&lt;/p&gt;</w:t>
      </w:r>
    </w:p>
    <w:p w14:paraId="49249F2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&lt;p&gt;Hello&lt;big&gt;This is a larger font&lt;big&gt;&lt;/p&gt;</w:t>
      </w:r>
    </w:p>
    <w:p w14:paraId="1CFB7AF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&lt;p&gt;Hiii&lt;small&gt;This is a small font&lt;/small&gt;&lt;/p&gt;</w:t>
      </w:r>
    </w:p>
    <w:p w14:paraId="76A8DB4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46F0F73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25485996"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2.4. HTML List</w:t>
      </w:r>
    </w:p>
    <w:p w14:paraId="63A1A53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4B4BDAA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 lang="en"&gt;</w:t>
      </w:r>
    </w:p>
    <w:p w14:paraId="381081A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6C49B71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charset="UTF-8"&gt;</w:t>
      </w:r>
    </w:p>
    <w:p w14:paraId="63027AC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name="viewport" content="width=device-width, initial-scale=1.0"&gt;</w:t>
      </w:r>
    </w:p>
    <w:p w14:paraId="712DC4D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&lt;title&gt;List Example&lt;/title&gt;</w:t>
      </w:r>
    </w:p>
    <w:p w14:paraId="03E5590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&lt;style&gt;</w:t>
      </w:r>
    </w:p>
    <w:p w14:paraId="109625C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 Style for list with squares */</w:t>
      </w:r>
    </w:p>
    <w:p w14:paraId="6B335BB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.square-list {</w:t>
      </w:r>
    </w:p>
    <w:p w14:paraId="2C5360D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list-style-type: square;</w:t>
      </w:r>
    </w:p>
    <w:p w14:paraId="15B5EED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w:t>
      </w:r>
    </w:p>
    <w:p w14:paraId="7F98A1C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1D83D3F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 Style for list with circles */</w:t>
      </w:r>
    </w:p>
    <w:p w14:paraId="6567A83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 xml:space="preserve">        .circle-list {</w:t>
      </w:r>
    </w:p>
    <w:p w14:paraId="54ADE92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list-style-type: circle;</w:t>
      </w:r>
    </w:p>
    <w:p w14:paraId="2ED6517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w:t>
      </w:r>
    </w:p>
    <w:p w14:paraId="6F0002F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&lt;/style&gt;</w:t>
      </w:r>
    </w:p>
    <w:p w14:paraId="6E7EBB8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0EED4FB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4117C3F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47C5EC8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&lt;h2&gt;List with Squares&lt;/h2&gt;</w:t>
      </w:r>
    </w:p>
    <w:p w14:paraId="0F10561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&lt;ul class="square-list"&gt;</w:t>
      </w:r>
    </w:p>
    <w:p w14:paraId="00C419D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1&lt;/li&gt;</w:t>
      </w:r>
    </w:p>
    <w:p w14:paraId="7E1FD9E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2&lt;/li&gt;</w:t>
      </w:r>
    </w:p>
    <w:p w14:paraId="26F7E88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3&lt;/li&gt;</w:t>
      </w:r>
    </w:p>
    <w:p w14:paraId="0FA09ED2"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&lt;/ul&gt;</w:t>
      </w:r>
    </w:p>
    <w:p w14:paraId="1FF9A9F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47FA541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&lt;h2&gt;List with Circles&lt;/h2&gt;</w:t>
      </w:r>
    </w:p>
    <w:p w14:paraId="69794E72"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&lt;ul class="circle-list"&gt;</w:t>
      </w:r>
    </w:p>
    <w:p w14:paraId="6DC365E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A&lt;/li&gt;</w:t>
      </w:r>
    </w:p>
    <w:p w14:paraId="7C29E7E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B&lt;/li&gt;</w:t>
      </w:r>
    </w:p>
    <w:p w14:paraId="6EB2426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C&lt;/li&gt;</w:t>
      </w:r>
    </w:p>
    <w:p w14:paraId="47A9B61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&lt;/ul&gt;</w:t>
      </w:r>
    </w:p>
    <w:p w14:paraId="54BB805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838AB8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711A47C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18401A99" w14:textId="77777777" w:rsidR="00086F87" w:rsidRPr="00086F87" w:rsidRDefault="006770BE" w:rsidP="00086F87">
      <w:pPr>
        <w:shd w:val="clear" w:color="auto" w:fill="FFFFFF"/>
        <w:spacing w:before="360" w:after="360"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color w:val="1F2328"/>
          <w:kern w:val="0"/>
          <w:sz w:val="24"/>
          <w:szCs w:val="24"/>
          <w:lang w:eastAsia="en-IN"/>
          <w14:ligatures w14:val="none"/>
        </w:rPr>
        <w:pict w14:anchorId="649D27CD">
          <v:rect id="_x0000_i1029" style="width:0;height:3pt" o:hralign="center" o:hrstd="t" o:hr="t" fillcolor="#a0a0a0" stroked="f"/>
        </w:pict>
      </w:r>
    </w:p>
    <w:p w14:paraId="6E4924B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0713599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 lang="en"&gt;</w:t>
      </w:r>
    </w:p>
    <w:p w14:paraId="0C61350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083B027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charset="UTF-8"&gt;</w:t>
      </w:r>
    </w:p>
    <w:p w14:paraId="5ADB45C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name="viewport" content="width=device-width, initial-scale=1.0"&gt;</w:t>
      </w:r>
    </w:p>
    <w:p w14:paraId="2911EC3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 xml:space="preserve">    &lt;title&gt;HTML List Example&lt;/title&gt;</w:t>
      </w:r>
    </w:p>
    <w:p w14:paraId="2F9FE7E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24904E4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4F18C17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03C2650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&lt;h2&gt;Ordered List (ol)&lt;/h2&gt;</w:t>
      </w:r>
    </w:p>
    <w:p w14:paraId="53AB320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&lt;ol&gt;</w:t>
      </w:r>
    </w:p>
    <w:p w14:paraId="69AB515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1&lt;/li&gt;</w:t>
      </w:r>
    </w:p>
    <w:p w14:paraId="6C5C812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2&lt;/li&gt;</w:t>
      </w:r>
    </w:p>
    <w:p w14:paraId="33D3630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&lt;li&gt;Item 3&lt;/li&gt;</w:t>
      </w:r>
    </w:p>
    <w:p w14:paraId="4F8ABD5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&lt;/ol&gt;</w:t>
      </w:r>
    </w:p>
    <w:p w14:paraId="188D81A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07B2AF9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&lt;h2&gt;Unordered List (ul)&lt;/h2&gt;</w:t>
      </w:r>
    </w:p>
    <w:p w14:paraId="6D0807B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681D67C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&lt;li&gt;Apple&lt;/li&gt;</w:t>
      </w:r>
    </w:p>
    <w:p w14:paraId="4B2304D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&lt;li&gt;Orange&lt;/li&gt;</w:t>
      </w:r>
    </w:p>
    <w:p w14:paraId="197DE49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&lt;li&gt;Banana&lt;/li&gt;</w:t>
      </w:r>
    </w:p>
    <w:p w14:paraId="0DB6E34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3C38CDC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6A3B996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&lt;h2&gt;Nested List&lt;/h2&gt;</w:t>
      </w:r>
    </w:p>
    <w:p w14:paraId="0B79925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51EEC4E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&lt;li&gt;Fruits&lt;/li&gt;</w:t>
      </w:r>
    </w:p>
    <w:p w14:paraId="5003BFF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3AE7FA2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&lt;li&gt;Apple&lt;/li&gt;</w:t>
      </w:r>
    </w:p>
    <w:p w14:paraId="7073EC4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&lt;li&gt;Orange&lt;/li&gt;</w:t>
      </w:r>
    </w:p>
    <w:p w14:paraId="2A3C384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&lt;li&gt;Banana&lt;/li&gt;</w:t>
      </w:r>
    </w:p>
    <w:p w14:paraId="63480FE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5E97D4E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&lt;li&gt;Veggies&lt;/li&gt;</w:t>
      </w:r>
    </w:p>
    <w:p w14:paraId="01CFB202"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17ECB58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&lt;li&gt;Carrot&lt;/li&gt;</w:t>
      </w:r>
    </w:p>
    <w:p w14:paraId="6EFC6B0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&lt;li&gt;Broccoli&lt;/li&gt;</w:t>
      </w:r>
    </w:p>
    <w:p w14:paraId="64A3203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 xml:space="preserve">            &lt;li&gt;Spinach&lt;/li&gt;</w:t>
      </w:r>
    </w:p>
    <w:p w14:paraId="6116F59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48D9142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&lt;/ul&gt;</w:t>
      </w:r>
    </w:p>
    <w:p w14:paraId="4AE7C62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8A9D522"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&lt;dl&gt;</w:t>
      </w:r>
    </w:p>
    <w:p w14:paraId="666242B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&lt;dt&gt;Coding&lt;/dt&gt;</w:t>
      </w:r>
    </w:p>
    <w:p w14:paraId="62A5ECEC"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&lt;dd&gt;An activity to keep you happy.&lt;/dd&gt;</w:t>
      </w:r>
    </w:p>
    <w:p w14:paraId="127F0B6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&lt;dt&gt;Gossiping&lt;/dt&gt;</w:t>
      </w:r>
    </w:p>
    <w:p w14:paraId="2EE536F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&lt;dd&gt;Can't live without it.&lt;/dd&gt;</w:t>
      </w:r>
    </w:p>
    <w:p w14:paraId="2A79DB8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&lt;dt&gt;Sleeping&lt;/dt&gt;</w:t>
      </w:r>
    </w:p>
    <w:p w14:paraId="1FE775F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&lt;dd&gt;My all-time favourite.&lt;/dd&gt;</w:t>
      </w:r>
    </w:p>
    <w:p w14:paraId="0DA4D60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&lt;/dl&gt;</w:t>
      </w:r>
    </w:p>
    <w:p w14:paraId="07B48459"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345F2B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w:t>
      </w:r>
    </w:p>
    <w:p w14:paraId="1D7D530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6BE66F9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In HTML, &lt;dt&gt; stands for "Definition Term" and &lt;dd&gt; stands for "Definition Description". These elements are typically used together within a &lt;dl&gt; (Definition List) element to define terms and their corresponding descriptions</w:t>
      </w:r>
    </w:p>
    <w:p w14:paraId="02538AA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59FA4B1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w:t>
      </w:r>
    </w:p>
    <w:p w14:paraId="721F437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346D019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54E36010"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31E92DF7"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2.5. Image Example</w:t>
      </w:r>
    </w:p>
    <w:p w14:paraId="599522A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495EB31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 lang="en"&gt;</w:t>
      </w:r>
    </w:p>
    <w:p w14:paraId="510A289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0DC4068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charset="UTF-8"&gt;</w:t>
      </w:r>
    </w:p>
    <w:p w14:paraId="343AD1B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&lt;meta name="viewport" content="width=device-width, initial-scale=1.0"&gt;</w:t>
      </w:r>
    </w:p>
    <w:p w14:paraId="4F8D2D0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&lt;title&gt;HTML Image Tag Example&lt;/title&gt;</w:t>
      </w:r>
    </w:p>
    <w:p w14:paraId="7606536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&lt;/head&gt;</w:t>
      </w:r>
    </w:p>
    <w:p w14:paraId="6BBB07D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0128802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09C9F353"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&lt;h2&gt;Image Tag Example&lt;/h2&gt;</w:t>
      </w:r>
    </w:p>
    <w:p w14:paraId="23887AB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&lt;img src="https://www.google.com/images/branding/googlelogo/2x/googlelogo_color_272x92dp.png" width="200" height="200"&gt;</w:t>
      </w:r>
    </w:p>
    <w:p w14:paraId="45D983DB"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44A44CED"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6E27F28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0D8FAAAA"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2.6. DOCTYPE</w:t>
      </w:r>
    </w:p>
    <w:p w14:paraId="5B930736" w14:textId="77777777" w:rsidR="00086F87" w:rsidRPr="00086F87" w:rsidRDefault="00086F87" w:rsidP="00086F87">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The DOCTYPE declaration in HTML stands for "Document Type Declaration." It’s an instruction to the web browser about what version of HTML the page is written in and how the browser should render it.</w:t>
      </w:r>
    </w:p>
    <w:p w14:paraId="3288791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389A0BFF" w14:textId="77777777" w:rsidR="00086F87" w:rsidRPr="00086F87" w:rsidRDefault="00086F87" w:rsidP="00086F87">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This declaration tells the browser that the document is an HTML5 document.</w:t>
      </w:r>
    </w:p>
    <w:p w14:paraId="08CB08A9" w14:textId="77777777" w:rsidR="00086F87" w:rsidRPr="00086F87" w:rsidRDefault="00086F87" w:rsidP="00086F87">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086F87">
        <w:rPr>
          <w:rFonts w:ascii="Segoe UI" w:eastAsia="Times New Roman" w:hAnsi="Segoe UI" w:cs="Segoe UI"/>
          <w:b/>
          <w:bCs/>
          <w:color w:val="1F2328"/>
          <w:kern w:val="0"/>
          <w:sz w:val="24"/>
          <w:szCs w:val="24"/>
          <w:lang w:eastAsia="en-IN"/>
          <w14:ligatures w14:val="none"/>
        </w:rPr>
        <w:t>2.7. iFrame</w:t>
      </w:r>
    </w:p>
    <w:p w14:paraId="7017F8C2" w14:textId="77777777" w:rsidR="00086F87" w:rsidRPr="00086F87" w:rsidRDefault="00086F87" w:rsidP="00086F87">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An &lt;iframe&gt; (short for inline frame) in HTML is used to embed another document within the current HTML document. It allows you to display content from another web page or resource within your own web page. Here are some common uses of &lt;iframe&gt;:</w:t>
      </w:r>
    </w:p>
    <w:p w14:paraId="62AF219C" w14:textId="77777777" w:rsidR="00086F87" w:rsidRPr="00086F87" w:rsidRDefault="00086F87" w:rsidP="00086F87">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086F87">
        <w:rPr>
          <w:rFonts w:ascii="Segoe UI" w:eastAsia="Times New Roman" w:hAnsi="Segoe UI" w:cs="Segoe UI"/>
          <w:color w:val="1F2328"/>
          <w:kern w:val="0"/>
          <w:sz w:val="24"/>
          <w:szCs w:val="24"/>
          <w:lang w:eastAsia="en-IN"/>
          <w14:ligatures w14:val="none"/>
        </w:rPr>
        <w:t>Embedding External Content: You can embed content from another website, such as a YouTube video, a Google Map, or a social media post, by specifying the URL of the external content within the &lt;iframe&gt; tag.</w:t>
      </w:r>
    </w:p>
    <w:p w14:paraId="73A956A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&lt;!DOCTYPE html&gt;</w:t>
      </w:r>
    </w:p>
    <w:p w14:paraId="426F3876"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3FD5EC6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0CDABD41"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&lt;title&gt;Embed Video&lt;/title&gt;</w:t>
      </w:r>
    </w:p>
    <w:p w14:paraId="3E9B22EE"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&lt;/head&gt;</w:t>
      </w:r>
    </w:p>
    <w:p w14:paraId="6097E6C4"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3E7CD30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&lt;p&gt;Here is our video&lt;/p&gt;</w:t>
      </w:r>
    </w:p>
    <w:p w14:paraId="55B8ADFA"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lastRenderedPageBreak/>
        <w:t xml:space="preserve">  &lt;/br&gt;</w:t>
      </w:r>
    </w:p>
    <w:p w14:paraId="28F72205"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&lt;iframe width="500" height="300"</w:t>
      </w:r>
    </w:p>
    <w:p w14:paraId="2BE0D742"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src="https://www.youtube.com/embed/3olM-9vcd4M" frameborder="0"  allowfullscreen&gt;</w:t>
      </w:r>
    </w:p>
    <w:p w14:paraId="6BAED6B7"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 xml:space="preserve">  &lt;/iframe&gt;</w:t>
      </w:r>
    </w:p>
    <w:p w14:paraId="2D701F38"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&lt;/body&gt;</w:t>
      </w:r>
    </w:p>
    <w:p w14:paraId="416A812F" w14:textId="77777777" w:rsidR="00086F87" w:rsidRPr="00086F87" w:rsidRDefault="00086F87" w:rsidP="00086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086F87">
        <w:rPr>
          <w:rFonts w:ascii="Courier New" w:eastAsia="Times New Roman" w:hAnsi="Courier New" w:cs="Courier New"/>
          <w:color w:val="1F2328"/>
          <w:kern w:val="0"/>
          <w:sz w:val="20"/>
          <w:szCs w:val="20"/>
          <w:lang w:eastAsia="en-IN"/>
          <w14:ligatures w14:val="none"/>
        </w:rPr>
        <w:t>&lt;/html&gt;</w:t>
      </w:r>
    </w:p>
    <w:p w14:paraId="137AE210" w14:textId="77777777" w:rsidR="002557A2" w:rsidRDefault="002557A2" w:rsidP="002557A2">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2.8. Anchor link</w:t>
      </w:r>
    </w:p>
    <w:p w14:paraId="6C3F4485" w14:textId="77777777" w:rsidR="002557A2" w:rsidRDefault="002557A2" w:rsidP="002557A2">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Sure! The HTML </w:t>
      </w:r>
      <w:r>
        <w:rPr>
          <w:rStyle w:val="HTMLCode"/>
          <w:color w:val="1F2328"/>
        </w:rPr>
        <w:t>&lt;a&gt;</w:t>
      </w:r>
      <w:r>
        <w:rPr>
          <w:rFonts w:ascii="Segoe UI" w:hAnsi="Segoe UI" w:cs="Segoe UI"/>
          <w:color w:val="1F2328"/>
        </w:rPr>
        <w:t> (anchor) tag is used to create hyperlinks. It can include various attributes to specify the target URL, link behavior, and appearance. Here are some common attributes of the </w:t>
      </w:r>
      <w:r>
        <w:rPr>
          <w:rStyle w:val="HTMLCode"/>
          <w:color w:val="1F2328"/>
        </w:rPr>
        <w:t>&lt;a&gt;</w:t>
      </w:r>
      <w:r>
        <w:rPr>
          <w:rFonts w:ascii="Segoe UI" w:hAnsi="Segoe UI" w:cs="Segoe UI"/>
          <w:color w:val="1F2328"/>
        </w:rPr>
        <w:t> tag:</w:t>
      </w:r>
    </w:p>
    <w:p w14:paraId="523491CF" w14:textId="77777777" w:rsidR="002557A2" w:rsidRDefault="002557A2" w:rsidP="002557A2">
      <w:pPr>
        <w:pStyle w:val="NormalWeb"/>
        <w:numPr>
          <w:ilvl w:val="0"/>
          <w:numId w:val="3"/>
        </w:numPr>
        <w:shd w:val="clear" w:color="auto" w:fill="FFFFFF"/>
        <w:spacing w:before="0" w:beforeAutospacing="0" w:after="0" w:afterAutospacing="0"/>
        <w:rPr>
          <w:rFonts w:ascii="Segoe UI" w:hAnsi="Segoe UI" w:cs="Segoe UI"/>
          <w:color w:val="1F2328"/>
        </w:rPr>
      </w:pPr>
      <w:r>
        <w:rPr>
          <w:rStyle w:val="HTMLCode"/>
          <w:b/>
          <w:bCs/>
          <w:color w:val="1F2328"/>
        </w:rPr>
        <w:t>href</w:t>
      </w:r>
      <w:r>
        <w:rPr>
          <w:rFonts w:ascii="Segoe UI" w:hAnsi="Segoe UI" w:cs="Segoe UI"/>
          <w:color w:val="1F2328"/>
        </w:rPr>
        <w:t>: Specifies the URL of the link. This is the most essential attribute of the </w:t>
      </w:r>
      <w:r>
        <w:rPr>
          <w:rStyle w:val="HTMLCode"/>
          <w:color w:val="1F2328"/>
        </w:rPr>
        <w:t>&lt;a&gt;</w:t>
      </w:r>
      <w:r>
        <w:rPr>
          <w:rFonts w:ascii="Segoe UI" w:hAnsi="Segoe UI" w:cs="Segoe UI"/>
          <w:color w:val="1F2328"/>
        </w:rPr>
        <w:t> tag.</w:t>
      </w:r>
    </w:p>
    <w:p w14:paraId="45CA96D4"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08091AAF" w14:textId="77777777" w:rsidR="002557A2" w:rsidRDefault="002557A2" w:rsidP="002557A2">
      <w:pPr>
        <w:pStyle w:val="NormalWeb"/>
        <w:numPr>
          <w:ilvl w:val="0"/>
          <w:numId w:val="4"/>
        </w:numPr>
        <w:shd w:val="clear" w:color="auto" w:fill="FFFFFF"/>
        <w:spacing w:before="0" w:beforeAutospacing="0" w:after="0" w:afterAutospacing="0"/>
        <w:rPr>
          <w:rFonts w:ascii="Segoe UI" w:hAnsi="Segoe UI" w:cs="Segoe UI"/>
          <w:color w:val="1F2328"/>
        </w:rPr>
      </w:pPr>
      <w:r>
        <w:rPr>
          <w:rStyle w:val="HTMLCode"/>
          <w:b/>
          <w:bCs/>
          <w:color w:val="1F2328"/>
        </w:rPr>
        <w:t>target</w:t>
      </w:r>
      <w:r>
        <w:rPr>
          <w:rFonts w:ascii="Segoe UI" w:hAnsi="Segoe UI" w:cs="Segoe UI"/>
          <w:color w:val="1F2328"/>
        </w:rPr>
        <w:t>: Specifies where to open the linked document. Values can include </w:t>
      </w:r>
      <w:r>
        <w:rPr>
          <w:rStyle w:val="HTMLCode"/>
          <w:color w:val="1F2328"/>
        </w:rPr>
        <w:t>_self</w:t>
      </w:r>
      <w:r>
        <w:rPr>
          <w:rFonts w:ascii="Segoe UI" w:hAnsi="Segoe UI" w:cs="Segoe UI"/>
          <w:color w:val="1F2328"/>
        </w:rPr>
        <w:t> (default, opens in the same frame), </w:t>
      </w:r>
      <w:r>
        <w:rPr>
          <w:rStyle w:val="HTMLCode"/>
          <w:color w:val="1F2328"/>
        </w:rPr>
        <w:t>_blank</w:t>
      </w:r>
      <w:r>
        <w:rPr>
          <w:rFonts w:ascii="Segoe UI" w:hAnsi="Segoe UI" w:cs="Segoe UI"/>
          <w:color w:val="1F2328"/>
        </w:rPr>
        <w:t> (opens in a new window or tab), </w:t>
      </w:r>
      <w:r>
        <w:rPr>
          <w:rStyle w:val="HTMLCode"/>
          <w:color w:val="1F2328"/>
        </w:rPr>
        <w:t>_parent</w:t>
      </w:r>
      <w:r>
        <w:rPr>
          <w:rFonts w:ascii="Segoe UI" w:hAnsi="Segoe UI" w:cs="Segoe UI"/>
          <w:color w:val="1F2328"/>
        </w:rPr>
        <w:t> (opens in the parent frame), or </w:t>
      </w:r>
      <w:r>
        <w:rPr>
          <w:rStyle w:val="HTMLCode"/>
          <w:color w:val="1F2328"/>
        </w:rPr>
        <w:t>_top</w:t>
      </w:r>
      <w:r>
        <w:rPr>
          <w:rFonts w:ascii="Segoe UI" w:hAnsi="Segoe UI" w:cs="Segoe UI"/>
          <w:color w:val="1F2328"/>
        </w:rPr>
        <w:t> (opens in the full body of the window).</w:t>
      </w:r>
    </w:p>
    <w:p w14:paraId="605172FB"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 xml:space="preserve">" </w:t>
      </w:r>
      <w:r>
        <w:rPr>
          <w:rStyle w:val="pl-c1"/>
          <w:color w:val="1F2328"/>
        </w:rPr>
        <w:t>target</w:t>
      </w:r>
      <w:r>
        <w:rPr>
          <w:color w:val="1F2328"/>
        </w:rPr>
        <w:t>="</w:t>
      </w:r>
      <w:r>
        <w:rPr>
          <w:rStyle w:val="pl-s"/>
          <w:color w:val="1F2328"/>
        </w:rPr>
        <w:t>_blank</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2FB4E4FF" w14:textId="77777777" w:rsidR="002557A2" w:rsidRDefault="002557A2" w:rsidP="002557A2">
      <w:pPr>
        <w:pStyle w:val="NormalWeb"/>
        <w:numPr>
          <w:ilvl w:val="0"/>
          <w:numId w:val="5"/>
        </w:numPr>
        <w:shd w:val="clear" w:color="auto" w:fill="FFFFFF"/>
        <w:spacing w:before="0" w:beforeAutospacing="0" w:after="0" w:afterAutospacing="0"/>
        <w:rPr>
          <w:rFonts w:ascii="Segoe UI" w:hAnsi="Segoe UI" w:cs="Segoe UI"/>
          <w:color w:val="1F2328"/>
        </w:rPr>
      </w:pPr>
      <w:r>
        <w:rPr>
          <w:rStyle w:val="HTMLCode"/>
          <w:b/>
          <w:bCs/>
          <w:color w:val="1F2328"/>
        </w:rPr>
        <w:t>title</w:t>
      </w:r>
      <w:r>
        <w:rPr>
          <w:rFonts w:ascii="Segoe UI" w:hAnsi="Segoe UI" w:cs="Segoe UI"/>
          <w:color w:val="1F2328"/>
        </w:rPr>
        <w:t>: Provides additional information about the link, typically displayed as a tooltip when the user hovers over the link.</w:t>
      </w:r>
    </w:p>
    <w:p w14:paraId="49C1CDFF"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 xml:space="preserve">" </w:t>
      </w:r>
      <w:r>
        <w:rPr>
          <w:rStyle w:val="pl-c1"/>
          <w:color w:val="1F2328"/>
        </w:rPr>
        <w:t>title</w:t>
      </w:r>
      <w:r>
        <w:rPr>
          <w:color w:val="1F2328"/>
        </w:rPr>
        <w:t>="</w:t>
      </w:r>
      <w:r>
        <w:rPr>
          <w:rStyle w:val="pl-s"/>
          <w:color w:val="1F2328"/>
        </w:rPr>
        <w:t>Visit Example</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2B0894CB" w14:textId="77777777" w:rsidR="002557A2" w:rsidRDefault="002557A2" w:rsidP="002557A2">
      <w:pPr>
        <w:pStyle w:val="NormalWeb"/>
        <w:numPr>
          <w:ilvl w:val="0"/>
          <w:numId w:val="6"/>
        </w:numPr>
        <w:shd w:val="clear" w:color="auto" w:fill="FFFFFF"/>
        <w:spacing w:before="0" w:beforeAutospacing="0" w:after="0" w:afterAutospacing="0"/>
        <w:rPr>
          <w:rFonts w:ascii="Segoe UI" w:hAnsi="Segoe UI" w:cs="Segoe UI"/>
          <w:color w:val="1F2328"/>
        </w:rPr>
      </w:pPr>
      <w:r>
        <w:rPr>
          <w:rStyle w:val="HTMLCode"/>
          <w:b/>
          <w:bCs/>
          <w:color w:val="1F2328"/>
        </w:rPr>
        <w:t>download</w:t>
      </w:r>
      <w:r>
        <w:rPr>
          <w:rFonts w:ascii="Segoe UI" w:hAnsi="Segoe UI" w:cs="Segoe UI"/>
          <w:color w:val="1F2328"/>
        </w:rPr>
        <w:t>: Specifies that the target will be downloaded when the user clicks on the hyperlink. The value should be the name of the file being downloaded.</w:t>
      </w:r>
    </w:p>
    <w:p w14:paraId="0340EB78"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example.pdf</w:t>
      </w:r>
      <w:r>
        <w:rPr>
          <w:color w:val="1F2328"/>
        </w:rPr>
        <w:t xml:space="preserve">" </w:t>
      </w:r>
      <w:r>
        <w:rPr>
          <w:rStyle w:val="pl-c1"/>
          <w:color w:val="1F2328"/>
        </w:rPr>
        <w:t>download</w:t>
      </w:r>
      <w:r>
        <w:rPr>
          <w:rStyle w:val="pl-kos"/>
          <w:color w:val="1F2328"/>
        </w:rPr>
        <w:t>&gt;</w:t>
      </w:r>
      <w:r>
        <w:rPr>
          <w:color w:val="1F2328"/>
        </w:rPr>
        <w:t>Download PDF</w:t>
      </w:r>
      <w:r>
        <w:rPr>
          <w:rStyle w:val="pl-kos"/>
          <w:color w:val="1F2328"/>
        </w:rPr>
        <w:t>&lt;/</w:t>
      </w:r>
      <w:r>
        <w:rPr>
          <w:rStyle w:val="pl-ent"/>
          <w:color w:val="1F2328"/>
        </w:rPr>
        <w:t>a</w:t>
      </w:r>
      <w:r>
        <w:rPr>
          <w:rStyle w:val="pl-kos"/>
          <w:color w:val="1F2328"/>
        </w:rPr>
        <w:t>&gt;</w:t>
      </w:r>
    </w:p>
    <w:p w14:paraId="6C960527" w14:textId="77777777" w:rsidR="002557A2" w:rsidRDefault="002557A2" w:rsidP="002557A2">
      <w:pPr>
        <w:pStyle w:val="NormalWeb"/>
        <w:numPr>
          <w:ilvl w:val="0"/>
          <w:numId w:val="7"/>
        </w:numPr>
        <w:shd w:val="clear" w:color="auto" w:fill="FFFFFF"/>
        <w:spacing w:before="0" w:beforeAutospacing="0" w:after="0" w:afterAutospacing="0"/>
        <w:rPr>
          <w:rFonts w:ascii="Segoe UI" w:hAnsi="Segoe UI" w:cs="Segoe UI"/>
          <w:color w:val="1F2328"/>
        </w:rPr>
      </w:pPr>
      <w:r>
        <w:rPr>
          <w:rStyle w:val="HTMLCode"/>
          <w:b/>
          <w:bCs/>
          <w:color w:val="1F2328"/>
        </w:rPr>
        <w:t>rel</w:t>
      </w:r>
      <w:r>
        <w:rPr>
          <w:rFonts w:ascii="Segoe UI" w:hAnsi="Segoe UI" w:cs="Segoe UI"/>
          <w:color w:val="1F2328"/>
        </w:rPr>
        <w:t>: Specifies the relationship between the current document and the linked document. Common values include </w:t>
      </w:r>
      <w:r>
        <w:rPr>
          <w:rStyle w:val="HTMLCode"/>
          <w:color w:val="1F2328"/>
        </w:rPr>
        <w:t>nofollow</w:t>
      </w:r>
      <w:r>
        <w:rPr>
          <w:rFonts w:ascii="Segoe UI" w:hAnsi="Segoe UI" w:cs="Segoe UI"/>
          <w:color w:val="1F2328"/>
        </w:rPr>
        <w:t> (suggests to search engines not to follow the link) and </w:t>
      </w:r>
      <w:r>
        <w:rPr>
          <w:rStyle w:val="HTMLCode"/>
          <w:color w:val="1F2328"/>
        </w:rPr>
        <w:t>noopener noreferrer</w:t>
      </w:r>
      <w:r>
        <w:rPr>
          <w:rFonts w:ascii="Segoe UI" w:hAnsi="Segoe UI" w:cs="Segoe UI"/>
          <w:color w:val="1F2328"/>
        </w:rPr>
        <w:t> (ensures security when opening in a new window).</w:t>
      </w:r>
    </w:p>
    <w:p w14:paraId="5250899A"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 xml:space="preserve">" </w:t>
      </w:r>
      <w:r>
        <w:rPr>
          <w:rStyle w:val="pl-c1"/>
          <w:color w:val="1F2328"/>
        </w:rPr>
        <w:t>rel</w:t>
      </w:r>
      <w:r>
        <w:rPr>
          <w:color w:val="1F2328"/>
        </w:rPr>
        <w:t>="</w:t>
      </w:r>
      <w:r>
        <w:rPr>
          <w:rStyle w:val="pl-s"/>
          <w:color w:val="1F2328"/>
        </w:rPr>
        <w:t>noopener noreferrer</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76BBC105" w14:textId="77777777" w:rsidR="002557A2" w:rsidRDefault="002557A2" w:rsidP="002557A2">
      <w:pPr>
        <w:pStyle w:val="NormalWeb"/>
        <w:numPr>
          <w:ilvl w:val="0"/>
          <w:numId w:val="8"/>
        </w:numPr>
        <w:shd w:val="clear" w:color="auto" w:fill="FFFFFF"/>
        <w:spacing w:before="0" w:beforeAutospacing="0" w:after="0" w:afterAutospacing="0"/>
        <w:rPr>
          <w:rFonts w:ascii="Segoe UI" w:hAnsi="Segoe UI" w:cs="Segoe UI"/>
          <w:color w:val="1F2328"/>
        </w:rPr>
      </w:pPr>
      <w:r>
        <w:rPr>
          <w:rStyle w:val="HTMLCode"/>
          <w:b/>
          <w:bCs/>
          <w:color w:val="1F2328"/>
        </w:rPr>
        <w:t>aria-label</w:t>
      </w:r>
      <w:r>
        <w:rPr>
          <w:rFonts w:ascii="Segoe UI" w:hAnsi="Segoe UI" w:cs="Segoe UI"/>
          <w:color w:val="1F2328"/>
        </w:rPr>
        <w:t>: Specifies an accessible label for the link, which is read out by screen readers for visually impaired users.</w:t>
      </w:r>
    </w:p>
    <w:p w14:paraId="1BE8C21F"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 xml:space="preserve">" </w:t>
      </w:r>
      <w:r>
        <w:rPr>
          <w:rStyle w:val="pl-c1"/>
          <w:color w:val="1F2328"/>
        </w:rPr>
        <w:t>aria-label</w:t>
      </w:r>
      <w:r>
        <w:rPr>
          <w:color w:val="1F2328"/>
        </w:rPr>
        <w:t>="</w:t>
      </w:r>
      <w:r>
        <w:rPr>
          <w:rStyle w:val="pl-s"/>
          <w:color w:val="1F2328"/>
        </w:rPr>
        <w:t>Visit Example</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4B6BE8EA" w14:textId="77777777" w:rsidR="002557A2" w:rsidRDefault="002557A2" w:rsidP="002557A2">
      <w:pPr>
        <w:pStyle w:val="NormalWeb"/>
        <w:numPr>
          <w:ilvl w:val="0"/>
          <w:numId w:val="9"/>
        </w:numPr>
        <w:shd w:val="clear" w:color="auto" w:fill="FFFFFF"/>
        <w:spacing w:before="0" w:beforeAutospacing="0" w:after="0" w:afterAutospacing="0"/>
        <w:rPr>
          <w:rFonts w:ascii="Segoe UI" w:hAnsi="Segoe UI" w:cs="Segoe UI"/>
          <w:color w:val="1F2328"/>
        </w:rPr>
      </w:pPr>
      <w:r>
        <w:rPr>
          <w:rStyle w:val="HTMLCode"/>
          <w:b/>
          <w:bCs/>
          <w:color w:val="1F2328"/>
        </w:rPr>
        <w:t>id</w:t>
      </w:r>
      <w:r>
        <w:rPr>
          <w:rStyle w:val="Strong"/>
          <w:rFonts w:ascii="Segoe UI" w:hAnsi="Segoe UI" w:cs="Segoe UI"/>
          <w:color w:val="1F2328"/>
        </w:rPr>
        <w:t> and </w:t>
      </w:r>
      <w:r>
        <w:rPr>
          <w:rStyle w:val="HTMLCode"/>
          <w:b/>
          <w:bCs/>
          <w:color w:val="1F2328"/>
        </w:rPr>
        <w:t>class</w:t>
      </w:r>
      <w:r>
        <w:rPr>
          <w:rFonts w:ascii="Segoe UI" w:hAnsi="Segoe UI" w:cs="Segoe UI"/>
          <w:color w:val="1F2328"/>
        </w:rPr>
        <w:t>: Attributes used for styling or scripting purposes. They don’t directly affect the behavior of the link, but they can be useful for targeting specific links with CSS or JavaScript.</w:t>
      </w:r>
    </w:p>
    <w:p w14:paraId="05D3480E" w14:textId="77777777" w:rsidR="002557A2" w:rsidRDefault="002557A2" w:rsidP="002557A2">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https://www.example.com</w:t>
      </w:r>
      <w:r>
        <w:rPr>
          <w:color w:val="1F2328"/>
        </w:rPr>
        <w:t xml:space="preserve">" </w:t>
      </w:r>
      <w:r>
        <w:rPr>
          <w:rStyle w:val="pl-c1"/>
          <w:color w:val="1F2328"/>
        </w:rPr>
        <w:t>id</w:t>
      </w:r>
      <w:r>
        <w:rPr>
          <w:color w:val="1F2328"/>
        </w:rPr>
        <w:t>="</w:t>
      </w:r>
      <w:r>
        <w:rPr>
          <w:rStyle w:val="pl-s"/>
          <w:color w:val="1F2328"/>
        </w:rPr>
        <w:t>link1</w:t>
      </w:r>
      <w:r>
        <w:rPr>
          <w:color w:val="1F2328"/>
        </w:rPr>
        <w:t xml:space="preserve">" </w:t>
      </w:r>
      <w:r>
        <w:rPr>
          <w:rStyle w:val="pl-c1"/>
          <w:color w:val="1F2328"/>
        </w:rPr>
        <w:t>class</w:t>
      </w:r>
      <w:r>
        <w:rPr>
          <w:color w:val="1F2328"/>
        </w:rPr>
        <w:t>="</w:t>
      </w:r>
      <w:r>
        <w:rPr>
          <w:rStyle w:val="pl-s"/>
          <w:color w:val="1F2328"/>
        </w:rPr>
        <w:t>external-link</w:t>
      </w:r>
      <w:r>
        <w:rPr>
          <w:color w:val="1F2328"/>
        </w:rPr>
        <w:t>"</w:t>
      </w:r>
      <w:r>
        <w:rPr>
          <w:rStyle w:val="pl-kos"/>
          <w:color w:val="1F2328"/>
        </w:rPr>
        <w:t>&gt;</w:t>
      </w:r>
      <w:r>
        <w:rPr>
          <w:color w:val="1F2328"/>
        </w:rPr>
        <w:t>Visit Example</w:t>
      </w:r>
      <w:r>
        <w:rPr>
          <w:rStyle w:val="pl-kos"/>
          <w:color w:val="1F2328"/>
        </w:rPr>
        <w:t>&lt;/</w:t>
      </w:r>
      <w:r>
        <w:rPr>
          <w:rStyle w:val="pl-ent"/>
          <w:color w:val="1F2328"/>
        </w:rPr>
        <w:t>a</w:t>
      </w:r>
      <w:r>
        <w:rPr>
          <w:rStyle w:val="pl-kos"/>
          <w:color w:val="1F2328"/>
        </w:rPr>
        <w:t>&gt;</w:t>
      </w:r>
    </w:p>
    <w:p w14:paraId="157FFBE8" w14:textId="77777777" w:rsidR="002557A2" w:rsidRDefault="002557A2" w:rsidP="002557A2">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These are just a few examples of the attributes that can be used with the HTML </w:t>
      </w:r>
      <w:r>
        <w:rPr>
          <w:rStyle w:val="HTMLCode"/>
          <w:color w:val="1F2328"/>
        </w:rPr>
        <w:t>&lt;a&gt;</w:t>
      </w:r>
      <w:r>
        <w:rPr>
          <w:rFonts w:ascii="Segoe UI" w:hAnsi="Segoe UI" w:cs="Segoe UI"/>
          <w:color w:val="1F2328"/>
        </w:rPr>
        <w:t> tag to create hyperlinks with various behaviors and appearances.</w:t>
      </w:r>
    </w:p>
    <w:p w14:paraId="69EFBD4F" w14:textId="77777777" w:rsidR="002557A2" w:rsidRDefault="002557A2" w:rsidP="002557A2">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lastRenderedPageBreak/>
        <w:t>2.9. Tables</w:t>
      </w:r>
    </w:p>
    <w:p w14:paraId="2D3E6B39" w14:textId="77777777" w:rsidR="002557A2" w:rsidRDefault="002557A2" w:rsidP="002557A2">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2.10. Simple Table</w:t>
      </w:r>
    </w:p>
    <w:p w14:paraId="4EA43648" w14:textId="77777777" w:rsidR="002557A2" w:rsidRDefault="002557A2" w:rsidP="002557A2">
      <w:pPr>
        <w:pStyle w:val="HTMLPreformatted"/>
        <w:shd w:val="clear" w:color="auto" w:fill="FFFFFF"/>
        <w:spacing w:after="240"/>
        <w:rPr>
          <w:color w:val="1F2328"/>
        </w:rPr>
      </w:pPr>
      <w:r>
        <w:rPr>
          <w:color w:val="1F2328"/>
        </w:rPr>
        <w:t>&lt;!DOCTYPE html&gt;</w:t>
      </w:r>
    </w:p>
    <w:p w14:paraId="0CC35A6D" w14:textId="77777777" w:rsidR="002557A2" w:rsidRDefault="002557A2" w:rsidP="002557A2">
      <w:pPr>
        <w:pStyle w:val="HTMLPreformatted"/>
        <w:shd w:val="clear" w:color="auto" w:fill="FFFFFF"/>
        <w:spacing w:after="240"/>
        <w:rPr>
          <w:color w:val="1F2328"/>
        </w:rPr>
      </w:pPr>
      <w:r>
        <w:rPr>
          <w:color w:val="1F2328"/>
        </w:rPr>
        <w:t>&lt;html lang="en"&gt;</w:t>
      </w:r>
    </w:p>
    <w:p w14:paraId="3D70BB26" w14:textId="77777777" w:rsidR="002557A2" w:rsidRDefault="002557A2" w:rsidP="002557A2">
      <w:pPr>
        <w:pStyle w:val="HTMLPreformatted"/>
        <w:shd w:val="clear" w:color="auto" w:fill="FFFFFF"/>
        <w:spacing w:after="240"/>
        <w:rPr>
          <w:color w:val="1F2328"/>
        </w:rPr>
      </w:pPr>
      <w:r>
        <w:rPr>
          <w:color w:val="1F2328"/>
        </w:rPr>
        <w:t>&lt;head&gt;</w:t>
      </w:r>
    </w:p>
    <w:p w14:paraId="28C87972" w14:textId="77777777" w:rsidR="002557A2" w:rsidRDefault="002557A2" w:rsidP="002557A2">
      <w:pPr>
        <w:pStyle w:val="HTMLPreformatted"/>
        <w:shd w:val="clear" w:color="auto" w:fill="FFFFFF"/>
        <w:spacing w:after="240"/>
        <w:rPr>
          <w:color w:val="1F2328"/>
        </w:rPr>
      </w:pPr>
      <w:r>
        <w:rPr>
          <w:color w:val="1F2328"/>
        </w:rPr>
        <w:t xml:space="preserve">    &lt;title&gt;HTML Table Example&lt;/title&gt;</w:t>
      </w:r>
    </w:p>
    <w:p w14:paraId="2DE7DFAF" w14:textId="77777777" w:rsidR="002557A2" w:rsidRDefault="002557A2" w:rsidP="002557A2">
      <w:pPr>
        <w:pStyle w:val="HTMLPreformatted"/>
        <w:shd w:val="clear" w:color="auto" w:fill="FFFFFF"/>
        <w:spacing w:after="240"/>
        <w:rPr>
          <w:color w:val="1F2328"/>
        </w:rPr>
      </w:pPr>
      <w:r>
        <w:rPr>
          <w:color w:val="1F2328"/>
        </w:rPr>
        <w:t>&lt;/head&gt;</w:t>
      </w:r>
    </w:p>
    <w:p w14:paraId="337D0B2D" w14:textId="77777777" w:rsidR="002557A2" w:rsidRDefault="002557A2" w:rsidP="002557A2">
      <w:pPr>
        <w:pStyle w:val="HTMLPreformatted"/>
        <w:shd w:val="clear" w:color="auto" w:fill="FFFFFF"/>
        <w:spacing w:after="240"/>
        <w:rPr>
          <w:color w:val="1F2328"/>
        </w:rPr>
      </w:pPr>
      <w:r>
        <w:rPr>
          <w:color w:val="1F2328"/>
        </w:rPr>
        <w:t>&lt;body&gt;</w:t>
      </w:r>
    </w:p>
    <w:p w14:paraId="5F228594" w14:textId="77777777" w:rsidR="002557A2" w:rsidRDefault="002557A2" w:rsidP="002557A2">
      <w:pPr>
        <w:pStyle w:val="HTMLPreformatted"/>
        <w:shd w:val="clear" w:color="auto" w:fill="FFFFFF"/>
        <w:spacing w:after="240"/>
        <w:rPr>
          <w:color w:val="1F2328"/>
        </w:rPr>
      </w:pPr>
    </w:p>
    <w:p w14:paraId="4A6B5C80" w14:textId="77777777" w:rsidR="002557A2" w:rsidRDefault="002557A2" w:rsidP="002557A2">
      <w:pPr>
        <w:pStyle w:val="HTMLPreformatted"/>
        <w:shd w:val="clear" w:color="auto" w:fill="FFFFFF"/>
        <w:spacing w:after="240"/>
        <w:rPr>
          <w:color w:val="1F2328"/>
        </w:rPr>
      </w:pPr>
      <w:r>
        <w:rPr>
          <w:color w:val="1F2328"/>
        </w:rPr>
        <w:t>&lt;table border="1"&gt;</w:t>
      </w:r>
    </w:p>
    <w:p w14:paraId="13C87D42" w14:textId="77777777" w:rsidR="002557A2" w:rsidRDefault="002557A2" w:rsidP="002557A2">
      <w:pPr>
        <w:pStyle w:val="HTMLPreformatted"/>
        <w:shd w:val="clear" w:color="auto" w:fill="FFFFFF"/>
        <w:spacing w:after="240"/>
        <w:rPr>
          <w:color w:val="1F2328"/>
        </w:rPr>
      </w:pPr>
      <w:r>
        <w:rPr>
          <w:color w:val="1F2328"/>
        </w:rPr>
        <w:t xml:space="preserve">    &lt;caption&gt; Table Caption&lt;/caption&gt;</w:t>
      </w:r>
    </w:p>
    <w:p w14:paraId="0D7A0FE4" w14:textId="77777777" w:rsidR="002557A2" w:rsidRDefault="002557A2" w:rsidP="002557A2">
      <w:pPr>
        <w:pStyle w:val="HTMLPreformatted"/>
        <w:shd w:val="clear" w:color="auto" w:fill="FFFFFF"/>
        <w:spacing w:after="240"/>
        <w:rPr>
          <w:color w:val="1F2328"/>
        </w:rPr>
      </w:pPr>
    </w:p>
    <w:p w14:paraId="1EC0592C" w14:textId="77777777" w:rsidR="002557A2" w:rsidRDefault="002557A2" w:rsidP="002557A2">
      <w:pPr>
        <w:pStyle w:val="HTMLPreformatted"/>
        <w:shd w:val="clear" w:color="auto" w:fill="FFFFFF"/>
        <w:spacing w:after="240"/>
        <w:rPr>
          <w:color w:val="1F2328"/>
        </w:rPr>
      </w:pPr>
      <w:r>
        <w:rPr>
          <w:color w:val="1F2328"/>
        </w:rPr>
        <w:t xml:space="preserve">    &lt;thead&gt;</w:t>
      </w:r>
    </w:p>
    <w:p w14:paraId="5429C16D" w14:textId="77777777" w:rsidR="002557A2" w:rsidRDefault="002557A2" w:rsidP="002557A2">
      <w:pPr>
        <w:pStyle w:val="HTMLPreformatted"/>
        <w:shd w:val="clear" w:color="auto" w:fill="FFFFFF"/>
        <w:spacing w:after="240"/>
        <w:rPr>
          <w:color w:val="1F2328"/>
        </w:rPr>
      </w:pPr>
      <w:r>
        <w:rPr>
          <w:color w:val="1F2328"/>
        </w:rPr>
        <w:t xml:space="preserve">    &lt;tr&gt;</w:t>
      </w:r>
    </w:p>
    <w:p w14:paraId="60EE67A2" w14:textId="77777777" w:rsidR="002557A2" w:rsidRDefault="002557A2" w:rsidP="002557A2">
      <w:pPr>
        <w:pStyle w:val="HTMLPreformatted"/>
        <w:shd w:val="clear" w:color="auto" w:fill="FFFFFF"/>
        <w:spacing w:after="240"/>
        <w:rPr>
          <w:color w:val="1F2328"/>
        </w:rPr>
      </w:pPr>
      <w:r>
        <w:rPr>
          <w:color w:val="1F2328"/>
        </w:rPr>
        <w:t xml:space="preserve">        &lt;th&gt;Header 1&lt;/th&gt;</w:t>
      </w:r>
    </w:p>
    <w:p w14:paraId="350AA76A" w14:textId="77777777" w:rsidR="002557A2" w:rsidRDefault="002557A2" w:rsidP="002557A2">
      <w:pPr>
        <w:pStyle w:val="HTMLPreformatted"/>
        <w:shd w:val="clear" w:color="auto" w:fill="FFFFFF"/>
        <w:spacing w:after="240"/>
        <w:rPr>
          <w:color w:val="1F2328"/>
        </w:rPr>
      </w:pPr>
      <w:r>
        <w:rPr>
          <w:color w:val="1F2328"/>
        </w:rPr>
        <w:t xml:space="preserve">        &lt;th&gt;Header 2&lt;/th&gt;</w:t>
      </w:r>
    </w:p>
    <w:p w14:paraId="74C5671F" w14:textId="77777777" w:rsidR="002557A2" w:rsidRDefault="002557A2" w:rsidP="002557A2">
      <w:pPr>
        <w:pStyle w:val="HTMLPreformatted"/>
        <w:shd w:val="clear" w:color="auto" w:fill="FFFFFF"/>
        <w:spacing w:after="240"/>
        <w:rPr>
          <w:color w:val="1F2328"/>
        </w:rPr>
      </w:pPr>
      <w:r>
        <w:rPr>
          <w:color w:val="1F2328"/>
        </w:rPr>
        <w:t xml:space="preserve">        &lt;th&gt;Header 3&lt;/th&gt;</w:t>
      </w:r>
    </w:p>
    <w:p w14:paraId="5411F364" w14:textId="77777777" w:rsidR="002557A2" w:rsidRDefault="002557A2" w:rsidP="002557A2">
      <w:pPr>
        <w:pStyle w:val="HTMLPreformatted"/>
        <w:shd w:val="clear" w:color="auto" w:fill="FFFFFF"/>
        <w:spacing w:after="240"/>
        <w:rPr>
          <w:color w:val="1F2328"/>
        </w:rPr>
      </w:pPr>
      <w:r>
        <w:rPr>
          <w:color w:val="1F2328"/>
        </w:rPr>
        <w:t xml:space="preserve">    &lt;/tr&gt;</w:t>
      </w:r>
    </w:p>
    <w:p w14:paraId="4FB32928" w14:textId="77777777" w:rsidR="002557A2" w:rsidRDefault="002557A2" w:rsidP="002557A2">
      <w:pPr>
        <w:pStyle w:val="HTMLPreformatted"/>
        <w:shd w:val="clear" w:color="auto" w:fill="FFFFFF"/>
        <w:spacing w:after="240"/>
        <w:rPr>
          <w:color w:val="1F2328"/>
        </w:rPr>
      </w:pPr>
      <w:r>
        <w:rPr>
          <w:color w:val="1F2328"/>
        </w:rPr>
        <w:t xml:space="preserve">    &lt;/thead&gt;</w:t>
      </w:r>
    </w:p>
    <w:p w14:paraId="273EB79A" w14:textId="77777777" w:rsidR="002557A2" w:rsidRDefault="002557A2" w:rsidP="002557A2">
      <w:pPr>
        <w:pStyle w:val="HTMLPreformatted"/>
        <w:shd w:val="clear" w:color="auto" w:fill="FFFFFF"/>
        <w:spacing w:after="240"/>
        <w:rPr>
          <w:color w:val="1F2328"/>
        </w:rPr>
      </w:pPr>
    </w:p>
    <w:p w14:paraId="2C166125" w14:textId="77777777" w:rsidR="002557A2" w:rsidRDefault="002557A2" w:rsidP="002557A2">
      <w:pPr>
        <w:pStyle w:val="HTMLPreformatted"/>
        <w:shd w:val="clear" w:color="auto" w:fill="FFFFFF"/>
        <w:spacing w:after="240"/>
        <w:rPr>
          <w:color w:val="1F2328"/>
        </w:rPr>
      </w:pPr>
      <w:r>
        <w:rPr>
          <w:color w:val="1F2328"/>
        </w:rPr>
        <w:t xml:space="preserve">    &lt;tbody&gt;</w:t>
      </w:r>
    </w:p>
    <w:p w14:paraId="719985E1" w14:textId="77777777" w:rsidR="002557A2" w:rsidRDefault="002557A2" w:rsidP="002557A2">
      <w:pPr>
        <w:pStyle w:val="HTMLPreformatted"/>
        <w:shd w:val="clear" w:color="auto" w:fill="FFFFFF"/>
        <w:spacing w:after="240"/>
        <w:rPr>
          <w:color w:val="1F2328"/>
        </w:rPr>
      </w:pPr>
      <w:r>
        <w:rPr>
          <w:color w:val="1F2328"/>
        </w:rPr>
        <w:t xml:space="preserve">    &lt;tr&gt;</w:t>
      </w:r>
    </w:p>
    <w:p w14:paraId="29B206D8" w14:textId="77777777" w:rsidR="002557A2" w:rsidRDefault="002557A2" w:rsidP="002557A2">
      <w:pPr>
        <w:pStyle w:val="HTMLPreformatted"/>
        <w:shd w:val="clear" w:color="auto" w:fill="FFFFFF"/>
        <w:spacing w:after="240"/>
        <w:rPr>
          <w:color w:val="1F2328"/>
        </w:rPr>
      </w:pPr>
      <w:r>
        <w:rPr>
          <w:color w:val="1F2328"/>
        </w:rPr>
        <w:t xml:space="preserve">        &lt;td&gt;Row 1, Cell 1&lt;/td&gt;</w:t>
      </w:r>
    </w:p>
    <w:p w14:paraId="2DBD5AEC" w14:textId="77777777" w:rsidR="002557A2" w:rsidRDefault="002557A2" w:rsidP="002557A2">
      <w:pPr>
        <w:pStyle w:val="HTMLPreformatted"/>
        <w:shd w:val="clear" w:color="auto" w:fill="FFFFFF"/>
        <w:spacing w:after="240"/>
        <w:rPr>
          <w:color w:val="1F2328"/>
        </w:rPr>
      </w:pPr>
      <w:r>
        <w:rPr>
          <w:color w:val="1F2328"/>
        </w:rPr>
        <w:t xml:space="preserve">        &lt;td &gt;Row 1, Cell 2&lt;/td&gt;</w:t>
      </w:r>
    </w:p>
    <w:p w14:paraId="5455CA07" w14:textId="77777777" w:rsidR="002557A2" w:rsidRDefault="002557A2" w:rsidP="002557A2">
      <w:pPr>
        <w:pStyle w:val="HTMLPreformatted"/>
        <w:shd w:val="clear" w:color="auto" w:fill="FFFFFF"/>
        <w:spacing w:after="240"/>
        <w:rPr>
          <w:color w:val="1F2328"/>
        </w:rPr>
      </w:pPr>
      <w:r>
        <w:rPr>
          <w:color w:val="1F2328"/>
        </w:rPr>
        <w:t xml:space="preserve">        &lt;td&gt;Row 1, Cell 3&lt;/td&gt;</w:t>
      </w:r>
    </w:p>
    <w:p w14:paraId="7A345484" w14:textId="77777777" w:rsidR="002557A2" w:rsidRDefault="002557A2" w:rsidP="002557A2">
      <w:pPr>
        <w:pStyle w:val="HTMLPreformatted"/>
        <w:shd w:val="clear" w:color="auto" w:fill="FFFFFF"/>
        <w:spacing w:after="240"/>
        <w:rPr>
          <w:color w:val="1F2328"/>
        </w:rPr>
      </w:pPr>
      <w:r>
        <w:rPr>
          <w:color w:val="1F2328"/>
        </w:rPr>
        <w:t xml:space="preserve">    &lt;/tr&gt;</w:t>
      </w:r>
    </w:p>
    <w:p w14:paraId="449B5453" w14:textId="77777777" w:rsidR="002557A2" w:rsidRDefault="002557A2" w:rsidP="002557A2">
      <w:pPr>
        <w:pStyle w:val="HTMLPreformatted"/>
        <w:shd w:val="clear" w:color="auto" w:fill="FFFFFF"/>
        <w:spacing w:after="240"/>
        <w:rPr>
          <w:color w:val="1F2328"/>
        </w:rPr>
      </w:pPr>
      <w:r>
        <w:rPr>
          <w:color w:val="1F2328"/>
        </w:rPr>
        <w:t xml:space="preserve">    &lt;tr&gt;</w:t>
      </w:r>
    </w:p>
    <w:p w14:paraId="15FEBE1C" w14:textId="77777777" w:rsidR="002557A2" w:rsidRDefault="002557A2" w:rsidP="002557A2">
      <w:pPr>
        <w:pStyle w:val="HTMLPreformatted"/>
        <w:shd w:val="clear" w:color="auto" w:fill="FFFFFF"/>
        <w:spacing w:after="240"/>
        <w:rPr>
          <w:color w:val="1F2328"/>
        </w:rPr>
      </w:pPr>
      <w:r>
        <w:rPr>
          <w:color w:val="1F2328"/>
        </w:rPr>
        <w:t xml:space="preserve">        &lt;td&gt;Row 2, Cell 1&lt;/td&gt;</w:t>
      </w:r>
    </w:p>
    <w:p w14:paraId="68CFF65C" w14:textId="77777777" w:rsidR="002557A2" w:rsidRDefault="002557A2" w:rsidP="002557A2">
      <w:pPr>
        <w:pStyle w:val="HTMLPreformatted"/>
        <w:shd w:val="clear" w:color="auto" w:fill="FFFFFF"/>
        <w:spacing w:after="240"/>
        <w:rPr>
          <w:color w:val="1F2328"/>
        </w:rPr>
      </w:pPr>
      <w:r>
        <w:rPr>
          <w:color w:val="1F2328"/>
        </w:rPr>
        <w:t xml:space="preserve">        &lt;td&gt;Row 2, Cell 2&lt;/td&gt;</w:t>
      </w:r>
    </w:p>
    <w:p w14:paraId="0D2B1E7D" w14:textId="77777777" w:rsidR="002557A2" w:rsidRDefault="002557A2" w:rsidP="002557A2">
      <w:pPr>
        <w:pStyle w:val="HTMLPreformatted"/>
        <w:shd w:val="clear" w:color="auto" w:fill="FFFFFF"/>
        <w:spacing w:after="240"/>
        <w:rPr>
          <w:color w:val="1F2328"/>
        </w:rPr>
      </w:pPr>
      <w:r>
        <w:rPr>
          <w:color w:val="1F2328"/>
        </w:rPr>
        <w:lastRenderedPageBreak/>
        <w:t xml:space="preserve">        &lt;td&gt;Row 2, Cell 3&lt;/td&gt;</w:t>
      </w:r>
    </w:p>
    <w:p w14:paraId="4A3D4693" w14:textId="77777777" w:rsidR="002557A2" w:rsidRDefault="002557A2" w:rsidP="002557A2">
      <w:pPr>
        <w:pStyle w:val="HTMLPreformatted"/>
        <w:shd w:val="clear" w:color="auto" w:fill="FFFFFF"/>
        <w:spacing w:after="240"/>
        <w:rPr>
          <w:color w:val="1F2328"/>
        </w:rPr>
      </w:pPr>
      <w:r>
        <w:rPr>
          <w:color w:val="1F2328"/>
        </w:rPr>
        <w:t xml:space="preserve">    &lt;/tr&gt;</w:t>
      </w:r>
    </w:p>
    <w:p w14:paraId="2BC952D7" w14:textId="77777777" w:rsidR="002557A2" w:rsidRDefault="002557A2" w:rsidP="002557A2">
      <w:pPr>
        <w:pStyle w:val="HTMLPreformatted"/>
        <w:shd w:val="clear" w:color="auto" w:fill="FFFFFF"/>
        <w:spacing w:after="240"/>
        <w:rPr>
          <w:color w:val="1F2328"/>
        </w:rPr>
      </w:pPr>
      <w:r>
        <w:rPr>
          <w:color w:val="1F2328"/>
        </w:rPr>
        <w:t xml:space="preserve">    &lt;/tbody&gt;</w:t>
      </w:r>
    </w:p>
    <w:p w14:paraId="657BC8FC" w14:textId="77777777" w:rsidR="002557A2" w:rsidRDefault="002557A2" w:rsidP="002557A2">
      <w:pPr>
        <w:pStyle w:val="HTMLPreformatted"/>
        <w:shd w:val="clear" w:color="auto" w:fill="FFFFFF"/>
        <w:spacing w:after="240"/>
        <w:rPr>
          <w:color w:val="1F2328"/>
        </w:rPr>
      </w:pPr>
      <w:r>
        <w:rPr>
          <w:color w:val="1F2328"/>
        </w:rPr>
        <w:t>&lt;/table&gt;</w:t>
      </w:r>
    </w:p>
    <w:p w14:paraId="58DA654E" w14:textId="77777777" w:rsidR="002557A2" w:rsidRDefault="002557A2" w:rsidP="002557A2">
      <w:pPr>
        <w:pStyle w:val="HTMLPreformatted"/>
        <w:shd w:val="clear" w:color="auto" w:fill="FFFFFF"/>
        <w:spacing w:after="240"/>
        <w:rPr>
          <w:color w:val="1F2328"/>
        </w:rPr>
      </w:pPr>
    </w:p>
    <w:p w14:paraId="4D6D418B" w14:textId="77777777" w:rsidR="002557A2" w:rsidRDefault="002557A2" w:rsidP="002557A2">
      <w:pPr>
        <w:pStyle w:val="HTMLPreformatted"/>
        <w:shd w:val="clear" w:color="auto" w:fill="FFFFFF"/>
        <w:spacing w:after="240"/>
        <w:rPr>
          <w:color w:val="1F2328"/>
        </w:rPr>
      </w:pPr>
      <w:r>
        <w:rPr>
          <w:color w:val="1F2328"/>
        </w:rPr>
        <w:t>&lt;/body&gt;</w:t>
      </w:r>
    </w:p>
    <w:p w14:paraId="73785406" w14:textId="77777777" w:rsidR="002557A2" w:rsidRDefault="002557A2" w:rsidP="002557A2">
      <w:pPr>
        <w:pStyle w:val="HTMLPreformatted"/>
        <w:shd w:val="clear" w:color="auto" w:fill="FFFFFF"/>
        <w:spacing w:after="240"/>
        <w:rPr>
          <w:color w:val="1F2328"/>
        </w:rPr>
      </w:pPr>
      <w:r>
        <w:rPr>
          <w:color w:val="1F2328"/>
        </w:rPr>
        <w:t>&lt;/html&gt;</w:t>
      </w:r>
    </w:p>
    <w:p w14:paraId="6A3C64E9" w14:textId="77777777" w:rsidR="002557A2" w:rsidRDefault="002557A2" w:rsidP="002557A2">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Table 1</w:t>
      </w:r>
    </w:p>
    <w:p w14:paraId="29F82CDE" w14:textId="77777777" w:rsidR="002557A2" w:rsidRDefault="002557A2" w:rsidP="002557A2">
      <w:pPr>
        <w:pStyle w:val="HTMLPreformatted"/>
        <w:shd w:val="clear" w:color="auto" w:fill="FFFFFF"/>
        <w:spacing w:after="240"/>
        <w:rPr>
          <w:color w:val="1F2328"/>
        </w:rPr>
      </w:pPr>
      <w:r>
        <w:rPr>
          <w:color w:val="1F2328"/>
        </w:rPr>
        <w:t>&lt;!DOCTYPE html&gt;</w:t>
      </w:r>
    </w:p>
    <w:p w14:paraId="30DDFB8B" w14:textId="77777777" w:rsidR="002557A2" w:rsidRDefault="002557A2" w:rsidP="002557A2">
      <w:pPr>
        <w:pStyle w:val="HTMLPreformatted"/>
        <w:shd w:val="clear" w:color="auto" w:fill="FFFFFF"/>
        <w:spacing w:after="240"/>
        <w:rPr>
          <w:color w:val="1F2328"/>
        </w:rPr>
      </w:pPr>
      <w:r>
        <w:rPr>
          <w:color w:val="1F2328"/>
        </w:rPr>
        <w:t>&lt;html lang="en"&gt;</w:t>
      </w:r>
    </w:p>
    <w:p w14:paraId="4F07D47E" w14:textId="77777777" w:rsidR="002557A2" w:rsidRDefault="002557A2" w:rsidP="002557A2">
      <w:pPr>
        <w:pStyle w:val="HTMLPreformatted"/>
        <w:shd w:val="clear" w:color="auto" w:fill="FFFFFF"/>
        <w:spacing w:after="240"/>
        <w:rPr>
          <w:color w:val="1F2328"/>
        </w:rPr>
      </w:pPr>
      <w:r>
        <w:rPr>
          <w:color w:val="1F2328"/>
        </w:rPr>
        <w:t>&lt;head&gt;</w:t>
      </w:r>
    </w:p>
    <w:p w14:paraId="7A6FCD2C" w14:textId="77777777" w:rsidR="002557A2" w:rsidRDefault="002557A2" w:rsidP="002557A2">
      <w:pPr>
        <w:pStyle w:val="HTMLPreformatted"/>
        <w:shd w:val="clear" w:color="auto" w:fill="FFFFFF"/>
        <w:spacing w:after="240"/>
        <w:rPr>
          <w:color w:val="1F2328"/>
        </w:rPr>
      </w:pPr>
      <w:r>
        <w:rPr>
          <w:color w:val="1F2328"/>
        </w:rPr>
        <w:t xml:space="preserve">    &lt;title&gt;HTML Table Example&lt;/title&gt;</w:t>
      </w:r>
    </w:p>
    <w:p w14:paraId="2E1F044D" w14:textId="77777777" w:rsidR="002557A2" w:rsidRDefault="002557A2" w:rsidP="002557A2">
      <w:pPr>
        <w:pStyle w:val="HTMLPreformatted"/>
        <w:shd w:val="clear" w:color="auto" w:fill="FFFFFF"/>
        <w:spacing w:after="240"/>
        <w:rPr>
          <w:color w:val="1F2328"/>
        </w:rPr>
      </w:pPr>
      <w:r>
        <w:rPr>
          <w:color w:val="1F2328"/>
        </w:rPr>
        <w:t>&lt;/head&gt;</w:t>
      </w:r>
    </w:p>
    <w:p w14:paraId="76F4C66D" w14:textId="77777777" w:rsidR="002557A2" w:rsidRDefault="002557A2" w:rsidP="002557A2">
      <w:pPr>
        <w:pStyle w:val="HTMLPreformatted"/>
        <w:shd w:val="clear" w:color="auto" w:fill="FFFFFF"/>
        <w:spacing w:after="240"/>
        <w:rPr>
          <w:color w:val="1F2328"/>
        </w:rPr>
      </w:pPr>
      <w:r>
        <w:rPr>
          <w:color w:val="1F2328"/>
        </w:rPr>
        <w:t>&lt;body&gt;</w:t>
      </w:r>
    </w:p>
    <w:p w14:paraId="276D363D" w14:textId="77777777" w:rsidR="002557A2" w:rsidRDefault="002557A2" w:rsidP="002557A2">
      <w:pPr>
        <w:pStyle w:val="HTMLPreformatted"/>
        <w:shd w:val="clear" w:color="auto" w:fill="FFFFFF"/>
        <w:spacing w:after="240"/>
        <w:rPr>
          <w:color w:val="1F2328"/>
        </w:rPr>
      </w:pPr>
    </w:p>
    <w:p w14:paraId="23C698B4" w14:textId="77777777" w:rsidR="002557A2" w:rsidRDefault="002557A2" w:rsidP="002557A2">
      <w:pPr>
        <w:pStyle w:val="HTMLPreformatted"/>
        <w:shd w:val="clear" w:color="auto" w:fill="FFFFFF"/>
        <w:spacing w:after="240"/>
        <w:rPr>
          <w:color w:val="1F2328"/>
        </w:rPr>
      </w:pPr>
      <w:r>
        <w:rPr>
          <w:color w:val="1F2328"/>
        </w:rPr>
        <w:t>&lt;table summary="This is an example table" id="example-table" class="highlighted" border="1"&gt;</w:t>
      </w:r>
    </w:p>
    <w:p w14:paraId="14DD035D" w14:textId="77777777" w:rsidR="002557A2" w:rsidRDefault="002557A2" w:rsidP="002557A2">
      <w:pPr>
        <w:pStyle w:val="HTMLPreformatted"/>
        <w:shd w:val="clear" w:color="auto" w:fill="FFFFFF"/>
        <w:spacing w:after="240"/>
        <w:rPr>
          <w:color w:val="1F2328"/>
        </w:rPr>
      </w:pPr>
      <w:r>
        <w:rPr>
          <w:color w:val="1F2328"/>
        </w:rPr>
        <w:t xml:space="preserve">    &lt;caption&gt;Sample Table&lt;/caption&gt;</w:t>
      </w:r>
    </w:p>
    <w:p w14:paraId="7DD6D5AE" w14:textId="77777777" w:rsidR="002557A2" w:rsidRDefault="002557A2" w:rsidP="002557A2">
      <w:pPr>
        <w:pStyle w:val="HTMLPreformatted"/>
        <w:shd w:val="clear" w:color="auto" w:fill="FFFFFF"/>
        <w:spacing w:after="240"/>
        <w:rPr>
          <w:color w:val="1F2328"/>
        </w:rPr>
      </w:pPr>
      <w:r>
        <w:rPr>
          <w:color w:val="1F2328"/>
        </w:rPr>
        <w:t xml:space="preserve">    &lt;thead&gt;</w:t>
      </w:r>
    </w:p>
    <w:p w14:paraId="35D07EAE" w14:textId="77777777" w:rsidR="002557A2" w:rsidRDefault="002557A2" w:rsidP="002557A2">
      <w:pPr>
        <w:pStyle w:val="HTMLPreformatted"/>
        <w:shd w:val="clear" w:color="auto" w:fill="FFFFFF"/>
        <w:spacing w:after="240"/>
        <w:rPr>
          <w:color w:val="1F2328"/>
        </w:rPr>
      </w:pPr>
      <w:r>
        <w:rPr>
          <w:color w:val="1F2328"/>
        </w:rPr>
        <w:t xml:space="preserve">    &lt;tr&gt;</w:t>
      </w:r>
    </w:p>
    <w:p w14:paraId="1A98A677" w14:textId="77777777" w:rsidR="002557A2" w:rsidRDefault="002557A2" w:rsidP="002557A2">
      <w:pPr>
        <w:pStyle w:val="HTMLPreformatted"/>
        <w:shd w:val="clear" w:color="auto" w:fill="FFFFFF"/>
        <w:spacing w:after="240"/>
        <w:rPr>
          <w:color w:val="1F2328"/>
        </w:rPr>
      </w:pPr>
      <w:r>
        <w:rPr>
          <w:color w:val="1F2328"/>
        </w:rPr>
        <w:t xml:space="preserve">        &lt;th&gt;Header 1&lt;/th&gt;</w:t>
      </w:r>
    </w:p>
    <w:p w14:paraId="6D36E11E" w14:textId="77777777" w:rsidR="002557A2" w:rsidRDefault="002557A2" w:rsidP="002557A2">
      <w:pPr>
        <w:pStyle w:val="HTMLPreformatted"/>
        <w:shd w:val="clear" w:color="auto" w:fill="FFFFFF"/>
        <w:spacing w:after="240"/>
        <w:rPr>
          <w:color w:val="1F2328"/>
        </w:rPr>
      </w:pPr>
      <w:r>
        <w:rPr>
          <w:color w:val="1F2328"/>
        </w:rPr>
        <w:t xml:space="preserve">        &lt;th&gt;Header 2&lt;/th&gt;</w:t>
      </w:r>
    </w:p>
    <w:p w14:paraId="6D673D72" w14:textId="77777777" w:rsidR="002557A2" w:rsidRDefault="002557A2" w:rsidP="002557A2">
      <w:pPr>
        <w:pStyle w:val="HTMLPreformatted"/>
        <w:shd w:val="clear" w:color="auto" w:fill="FFFFFF"/>
        <w:spacing w:after="240"/>
        <w:rPr>
          <w:color w:val="1F2328"/>
        </w:rPr>
      </w:pPr>
      <w:r>
        <w:rPr>
          <w:color w:val="1F2328"/>
        </w:rPr>
        <w:t xml:space="preserve">        &lt;th&gt;Header 3&lt;/th&gt;</w:t>
      </w:r>
    </w:p>
    <w:p w14:paraId="2CAD40DE" w14:textId="77777777" w:rsidR="002557A2" w:rsidRDefault="002557A2" w:rsidP="002557A2">
      <w:pPr>
        <w:pStyle w:val="HTMLPreformatted"/>
        <w:shd w:val="clear" w:color="auto" w:fill="FFFFFF"/>
        <w:spacing w:after="240"/>
        <w:rPr>
          <w:color w:val="1F2328"/>
        </w:rPr>
      </w:pPr>
      <w:r>
        <w:rPr>
          <w:color w:val="1F2328"/>
        </w:rPr>
        <w:t xml:space="preserve">    &lt;/tr&gt;</w:t>
      </w:r>
    </w:p>
    <w:p w14:paraId="0D9E4145" w14:textId="77777777" w:rsidR="002557A2" w:rsidRDefault="002557A2" w:rsidP="002557A2">
      <w:pPr>
        <w:pStyle w:val="HTMLPreformatted"/>
        <w:shd w:val="clear" w:color="auto" w:fill="FFFFFF"/>
        <w:spacing w:after="240"/>
        <w:rPr>
          <w:color w:val="1F2328"/>
        </w:rPr>
      </w:pPr>
      <w:r>
        <w:rPr>
          <w:color w:val="1F2328"/>
        </w:rPr>
        <w:t xml:space="preserve">    &lt;/thead&gt;</w:t>
      </w:r>
    </w:p>
    <w:p w14:paraId="0B3AA586" w14:textId="77777777" w:rsidR="002557A2" w:rsidRDefault="002557A2" w:rsidP="002557A2">
      <w:pPr>
        <w:pStyle w:val="HTMLPreformatted"/>
        <w:shd w:val="clear" w:color="auto" w:fill="FFFFFF"/>
        <w:spacing w:after="240"/>
        <w:rPr>
          <w:color w:val="1F2328"/>
        </w:rPr>
      </w:pPr>
      <w:r>
        <w:rPr>
          <w:color w:val="1F2328"/>
        </w:rPr>
        <w:t xml:space="preserve">    &lt;tbody&gt;</w:t>
      </w:r>
    </w:p>
    <w:p w14:paraId="63ECB4A8" w14:textId="77777777" w:rsidR="002557A2" w:rsidRDefault="002557A2" w:rsidP="002557A2">
      <w:pPr>
        <w:pStyle w:val="HTMLPreformatted"/>
        <w:shd w:val="clear" w:color="auto" w:fill="FFFFFF"/>
        <w:spacing w:after="240"/>
        <w:rPr>
          <w:color w:val="1F2328"/>
        </w:rPr>
      </w:pPr>
      <w:r>
        <w:rPr>
          <w:color w:val="1F2328"/>
        </w:rPr>
        <w:t xml:space="preserve">    &lt;tr&gt;</w:t>
      </w:r>
    </w:p>
    <w:p w14:paraId="0ADB8CF7" w14:textId="77777777" w:rsidR="002557A2" w:rsidRDefault="002557A2" w:rsidP="002557A2">
      <w:pPr>
        <w:pStyle w:val="HTMLPreformatted"/>
        <w:shd w:val="clear" w:color="auto" w:fill="FFFFFF"/>
        <w:spacing w:after="240"/>
        <w:rPr>
          <w:color w:val="1F2328"/>
        </w:rPr>
      </w:pPr>
      <w:r>
        <w:rPr>
          <w:color w:val="1F2328"/>
        </w:rPr>
        <w:t xml:space="preserve">        &lt;td&gt;Row 1, Cell 1&lt;/td&gt;</w:t>
      </w:r>
    </w:p>
    <w:p w14:paraId="23BBA3D8" w14:textId="77777777" w:rsidR="002557A2" w:rsidRDefault="002557A2" w:rsidP="002557A2">
      <w:pPr>
        <w:pStyle w:val="HTMLPreformatted"/>
        <w:shd w:val="clear" w:color="auto" w:fill="FFFFFF"/>
        <w:spacing w:after="240"/>
        <w:rPr>
          <w:color w:val="1F2328"/>
        </w:rPr>
      </w:pPr>
      <w:r>
        <w:rPr>
          <w:color w:val="1F2328"/>
        </w:rPr>
        <w:t xml:space="preserve">        &lt;td style="background-color: blue; color: white;"&gt;Row 1, Cell 2&lt;/td&gt;</w:t>
      </w:r>
    </w:p>
    <w:p w14:paraId="70894D36" w14:textId="77777777" w:rsidR="002557A2" w:rsidRDefault="002557A2" w:rsidP="002557A2">
      <w:pPr>
        <w:pStyle w:val="HTMLPreformatted"/>
        <w:shd w:val="clear" w:color="auto" w:fill="FFFFFF"/>
        <w:spacing w:after="240"/>
        <w:rPr>
          <w:color w:val="1F2328"/>
        </w:rPr>
      </w:pPr>
      <w:r>
        <w:rPr>
          <w:color w:val="1F2328"/>
        </w:rPr>
        <w:t xml:space="preserve">        &lt;td&gt;Row 1, Cell 3&lt;/td&gt;</w:t>
      </w:r>
    </w:p>
    <w:p w14:paraId="5E641636" w14:textId="77777777" w:rsidR="002557A2" w:rsidRDefault="002557A2" w:rsidP="002557A2">
      <w:pPr>
        <w:pStyle w:val="HTMLPreformatted"/>
        <w:shd w:val="clear" w:color="auto" w:fill="FFFFFF"/>
        <w:spacing w:after="240"/>
        <w:rPr>
          <w:color w:val="1F2328"/>
        </w:rPr>
      </w:pPr>
      <w:r>
        <w:rPr>
          <w:color w:val="1F2328"/>
        </w:rPr>
        <w:lastRenderedPageBreak/>
        <w:t xml:space="preserve">    &lt;/tr&gt;</w:t>
      </w:r>
    </w:p>
    <w:p w14:paraId="40B510BA" w14:textId="77777777" w:rsidR="002557A2" w:rsidRDefault="002557A2" w:rsidP="002557A2">
      <w:pPr>
        <w:pStyle w:val="HTMLPreformatted"/>
        <w:shd w:val="clear" w:color="auto" w:fill="FFFFFF"/>
        <w:spacing w:after="240"/>
        <w:rPr>
          <w:color w:val="1F2328"/>
        </w:rPr>
      </w:pPr>
      <w:r>
        <w:rPr>
          <w:color w:val="1F2328"/>
        </w:rPr>
        <w:t xml:space="preserve">    &lt;tr&gt;</w:t>
      </w:r>
    </w:p>
    <w:p w14:paraId="7D4F73C0" w14:textId="77777777" w:rsidR="002557A2" w:rsidRDefault="002557A2" w:rsidP="002557A2">
      <w:pPr>
        <w:pStyle w:val="HTMLPreformatted"/>
        <w:shd w:val="clear" w:color="auto" w:fill="FFFFFF"/>
        <w:spacing w:after="240"/>
        <w:rPr>
          <w:color w:val="1F2328"/>
        </w:rPr>
      </w:pPr>
      <w:r>
        <w:rPr>
          <w:color w:val="1F2328"/>
        </w:rPr>
        <w:t xml:space="preserve">        &lt;td&gt;Row 2, Cell 1&lt;/td&gt;</w:t>
      </w:r>
    </w:p>
    <w:p w14:paraId="6C189830" w14:textId="77777777" w:rsidR="002557A2" w:rsidRDefault="002557A2" w:rsidP="002557A2">
      <w:pPr>
        <w:pStyle w:val="HTMLPreformatted"/>
        <w:shd w:val="clear" w:color="auto" w:fill="FFFFFF"/>
        <w:spacing w:after="240"/>
        <w:rPr>
          <w:color w:val="1F2328"/>
        </w:rPr>
      </w:pPr>
      <w:r>
        <w:rPr>
          <w:color w:val="1F2328"/>
        </w:rPr>
        <w:t xml:space="preserve">        &lt;td style="background-color: blue; color: white;"&gt;Row 2, Cell 2&lt;/td&gt;</w:t>
      </w:r>
    </w:p>
    <w:p w14:paraId="06936AFE" w14:textId="77777777" w:rsidR="002557A2" w:rsidRDefault="002557A2" w:rsidP="002557A2">
      <w:pPr>
        <w:pStyle w:val="HTMLPreformatted"/>
        <w:shd w:val="clear" w:color="auto" w:fill="FFFFFF"/>
        <w:spacing w:after="240"/>
        <w:rPr>
          <w:color w:val="1F2328"/>
        </w:rPr>
      </w:pPr>
      <w:r>
        <w:rPr>
          <w:color w:val="1F2328"/>
        </w:rPr>
        <w:t xml:space="preserve">        &lt;td&gt;Row 2, Cell 3&lt;/td&gt;</w:t>
      </w:r>
    </w:p>
    <w:p w14:paraId="607C47FF" w14:textId="77777777" w:rsidR="002557A2" w:rsidRDefault="002557A2" w:rsidP="002557A2">
      <w:pPr>
        <w:pStyle w:val="HTMLPreformatted"/>
        <w:shd w:val="clear" w:color="auto" w:fill="FFFFFF"/>
        <w:spacing w:after="240"/>
        <w:rPr>
          <w:color w:val="1F2328"/>
        </w:rPr>
      </w:pPr>
      <w:r>
        <w:rPr>
          <w:color w:val="1F2328"/>
        </w:rPr>
        <w:t xml:space="preserve">    &lt;/tr&gt;</w:t>
      </w:r>
    </w:p>
    <w:p w14:paraId="1AE2E48B" w14:textId="77777777" w:rsidR="002557A2" w:rsidRDefault="002557A2" w:rsidP="002557A2">
      <w:pPr>
        <w:pStyle w:val="HTMLPreformatted"/>
        <w:shd w:val="clear" w:color="auto" w:fill="FFFFFF"/>
        <w:spacing w:after="240"/>
        <w:rPr>
          <w:color w:val="1F2328"/>
        </w:rPr>
      </w:pPr>
      <w:r>
        <w:rPr>
          <w:color w:val="1F2328"/>
        </w:rPr>
        <w:t xml:space="preserve">    &lt;/tbody&gt;</w:t>
      </w:r>
    </w:p>
    <w:p w14:paraId="0D667959" w14:textId="77777777" w:rsidR="002557A2" w:rsidRDefault="002557A2" w:rsidP="002557A2">
      <w:pPr>
        <w:pStyle w:val="HTMLPreformatted"/>
        <w:shd w:val="clear" w:color="auto" w:fill="FFFFFF"/>
        <w:spacing w:after="240"/>
        <w:rPr>
          <w:color w:val="1F2328"/>
        </w:rPr>
      </w:pPr>
      <w:r>
        <w:rPr>
          <w:color w:val="1F2328"/>
        </w:rPr>
        <w:t xml:space="preserve">    &lt;tfoot&gt;</w:t>
      </w:r>
    </w:p>
    <w:p w14:paraId="2F49FE6F" w14:textId="77777777" w:rsidR="002557A2" w:rsidRDefault="002557A2" w:rsidP="002557A2">
      <w:pPr>
        <w:pStyle w:val="HTMLPreformatted"/>
        <w:shd w:val="clear" w:color="auto" w:fill="FFFFFF"/>
        <w:spacing w:after="240"/>
        <w:rPr>
          <w:color w:val="1F2328"/>
        </w:rPr>
      </w:pPr>
      <w:r>
        <w:rPr>
          <w:color w:val="1F2328"/>
        </w:rPr>
        <w:t xml:space="preserve">    &lt;tr&gt;</w:t>
      </w:r>
    </w:p>
    <w:p w14:paraId="44B2BD85" w14:textId="77777777" w:rsidR="002557A2" w:rsidRDefault="002557A2" w:rsidP="002557A2">
      <w:pPr>
        <w:pStyle w:val="HTMLPreformatted"/>
        <w:shd w:val="clear" w:color="auto" w:fill="FFFFFF"/>
        <w:spacing w:after="240"/>
        <w:rPr>
          <w:color w:val="1F2328"/>
        </w:rPr>
      </w:pPr>
      <w:r>
        <w:rPr>
          <w:color w:val="1F2328"/>
        </w:rPr>
        <w:t xml:space="preserve">        &lt;td colspan="3"&gt;Footer Content&lt;/td&gt;</w:t>
      </w:r>
    </w:p>
    <w:p w14:paraId="181D5EF3" w14:textId="77777777" w:rsidR="002557A2" w:rsidRDefault="002557A2" w:rsidP="002557A2">
      <w:pPr>
        <w:pStyle w:val="HTMLPreformatted"/>
        <w:shd w:val="clear" w:color="auto" w:fill="FFFFFF"/>
        <w:spacing w:after="240"/>
        <w:rPr>
          <w:color w:val="1F2328"/>
        </w:rPr>
      </w:pPr>
      <w:r>
        <w:rPr>
          <w:color w:val="1F2328"/>
        </w:rPr>
        <w:t xml:space="preserve">    &lt;/tr&gt;</w:t>
      </w:r>
    </w:p>
    <w:p w14:paraId="39D05CA1" w14:textId="77777777" w:rsidR="002557A2" w:rsidRDefault="002557A2" w:rsidP="002557A2">
      <w:pPr>
        <w:pStyle w:val="HTMLPreformatted"/>
        <w:shd w:val="clear" w:color="auto" w:fill="FFFFFF"/>
        <w:spacing w:after="240"/>
        <w:rPr>
          <w:color w:val="1F2328"/>
        </w:rPr>
      </w:pPr>
      <w:r>
        <w:rPr>
          <w:color w:val="1F2328"/>
        </w:rPr>
        <w:t xml:space="preserve">    &lt;/tfoot&gt;</w:t>
      </w:r>
    </w:p>
    <w:p w14:paraId="097E69DA" w14:textId="77777777" w:rsidR="002557A2" w:rsidRDefault="002557A2" w:rsidP="002557A2">
      <w:pPr>
        <w:pStyle w:val="HTMLPreformatted"/>
        <w:shd w:val="clear" w:color="auto" w:fill="FFFFFF"/>
        <w:spacing w:after="240"/>
        <w:rPr>
          <w:color w:val="1F2328"/>
        </w:rPr>
      </w:pPr>
      <w:r>
        <w:rPr>
          <w:color w:val="1F2328"/>
        </w:rPr>
        <w:t>&lt;/table&gt;</w:t>
      </w:r>
    </w:p>
    <w:p w14:paraId="51AF901C" w14:textId="77777777" w:rsidR="002557A2" w:rsidRDefault="002557A2" w:rsidP="002557A2">
      <w:pPr>
        <w:pStyle w:val="HTMLPreformatted"/>
        <w:shd w:val="clear" w:color="auto" w:fill="FFFFFF"/>
        <w:spacing w:after="240"/>
        <w:rPr>
          <w:color w:val="1F2328"/>
        </w:rPr>
      </w:pPr>
    </w:p>
    <w:p w14:paraId="573859B0" w14:textId="77777777" w:rsidR="002557A2" w:rsidRDefault="002557A2" w:rsidP="002557A2">
      <w:pPr>
        <w:pStyle w:val="HTMLPreformatted"/>
        <w:shd w:val="clear" w:color="auto" w:fill="FFFFFF"/>
        <w:spacing w:after="240"/>
        <w:rPr>
          <w:color w:val="1F2328"/>
        </w:rPr>
      </w:pPr>
      <w:r>
        <w:rPr>
          <w:color w:val="1F2328"/>
        </w:rPr>
        <w:t>&lt;/body&gt;</w:t>
      </w:r>
    </w:p>
    <w:p w14:paraId="27D594C6" w14:textId="77777777" w:rsidR="002557A2" w:rsidRDefault="002557A2" w:rsidP="002557A2">
      <w:pPr>
        <w:pStyle w:val="HTMLPreformatted"/>
        <w:shd w:val="clear" w:color="auto" w:fill="FFFFFF"/>
        <w:spacing w:after="240"/>
        <w:rPr>
          <w:color w:val="1F2328"/>
        </w:rPr>
      </w:pPr>
      <w:r>
        <w:rPr>
          <w:color w:val="1F2328"/>
        </w:rPr>
        <w:t>&lt;/html&gt;</w:t>
      </w:r>
    </w:p>
    <w:p w14:paraId="47B92F9E" w14:textId="77777777" w:rsidR="002557A2" w:rsidRDefault="002557A2" w:rsidP="002557A2">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Table 2 - Alignment</w:t>
      </w:r>
    </w:p>
    <w:p w14:paraId="2664A960" w14:textId="77777777" w:rsidR="002557A2" w:rsidRDefault="002557A2" w:rsidP="002557A2">
      <w:pPr>
        <w:pStyle w:val="HTMLPreformatted"/>
        <w:shd w:val="clear" w:color="auto" w:fill="FFFFFF"/>
        <w:spacing w:after="240"/>
        <w:rPr>
          <w:color w:val="1F2328"/>
        </w:rPr>
      </w:pPr>
      <w:r>
        <w:rPr>
          <w:color w:val="1F2328"/>
        </w:rPr>
        <w:t>&lt;!DOCTYPE html&gt;</w:t>
      </w:r>
    </w:p>
    <w:p w14:paraId="7EC28DB4" w14:textId="77777777" w:rsidR="002557A2" w:rsidRDefault="002557A2" w:rsidP="002557A2">
      <w:pPr>
        <w:pStyle w:val="HTMLPreformatted"/>
        <w:shd w:val="clear" w:color="auto" w:fill="FFFFFF"/>
        <w:spacing w:after="240"/>
        <w:rPr>
          <w:color w:val="1F2328"/>
        </w:rPr>
      </w:pPr>
      <w:r>
        <w:rPr>
          <w:color w:val="1F2328"/>
        </w:rPr>
        <w:t>&lt;html lang="en"&gt;</w:t>
      </w:r>
    </w:p>
    <w:p w14:paraId="08C33DB0" w14:textId="77777777" w:rsidR="002557A2" w:rsidRDefault="002557A2" w:rsidP="002557A2">
      <w:pPr>
        <w:pStyle w:val="HTMLPreformatted"/>
        <w:shd w:val="clear" w:color="auto" w:fill="FFFFFF"/>
        <w:spacing w:after="240"/>
        <w:rPr>
          <w:color w:val="1F2328"/>
        </w:rPr>
      </w:pPr>
      <w:r>
        <w:rPr>
          <w:color w:val="1F2328"/>
        </w:rPr>
        <w:t>&lt;head&gt;</w:t>
      </w:r>
    </w:p>
    <w:p w14:paraId="45222FD3" w14:textId="77777777" w:rsidR="002557A2" w:rsidRDefault="002557A2" w:rsidP="002557A2">
      <w:pPr>
        <w:pStyle w:val="HTMLPreformatted"/>
        <w:shd w:val="clear" w:color="auto" w:fill="FFFFFF"/>
        <w:spacing w:after="240"/>
        <w:rPr>
          <w:color w:val="1F2328"/>
        </w:rPr>
      </w:pPr>
      <w:r>
        <w:rPr>
          <w:color w:val="1F2328"/>
        </w:rPr>
        <w:t xml:space="preserve">    &lt;meta charset="UTF-8"&gt;</w:t>
      </w:r>
    </w:p>
    <w:p w14:paraId="4B9195E8" w14:textId="77777777" w:rsidR="002557A2" w:rsidRDefault="002557A2" w:rsidP="002557A2">
      <w:pPr>
        <w:pStyle w:val="HTMLPreformatted"/>
        <w:shd w:val="clear" w:color="auto" w:fill="FFFFFF"/>
        <w:spacing w:after="240"/>
        <w:rPr>
          <w:color w:val="1F2328"/>
        </w:rPr>
      </w:pPr>
      <w:r>
        <w:rPr>
          <w:color w:val="1F2328"/>
        </w:rPr>
        <w:t xml:space="preserve">    &lt;meta name="viewport" content="width=device-width, initial-scale=1.0"&gt;</w:t>
      </w:r>
    </w:p>
    <w:p w14:paraId="2B30C078" w14:textId="77777777" w:rsidR="002557A2" w:rsidRDefault="002557A2" w:rsidP="002557A2">
      <w:pPr>
        <w:pStyle w:val="HTMLPreformatted"/>
        <w:shd w:val="clear" w:color="auto" w:fill="FFFFFF"/>
        <w:spacing w:after="240"/>
        <w:rPr>
          <w:color w:val="1F2328"/>
        </w:rPr>
      </w:pPr>
      <w:r>
        <w:rPr>
          <w:color w:val="1F2328"/>
        </w:rPr>
        <w:t xml:space="preserve">    &lt;title&gt;Inline Table with Left and Top Alignment&lt;/title&gt;</w:t>
      </w:r>
    </w:p>
    <w:p w14:paraId="0854979C" w14:textId="77777777" w:rsidR="002557A2" w:rsidRDefault="002557A2" w:rsidP="002557A2">
      <w:pPr>
        <w:pStyle w:val="HTMLPreformatted"/>
        <w:shd w:val="clear" w:color="auto" w:fill="FFFFFF"/>
        <w:spacing w:after="240"/>
        <w:rPr>
          <w:color w:val="1F2328"/>
        </w:rPr>
      </w:pPr>
      <w:r>
        <w:rPr>
          <w:color w:val="1F2328"/>
        </w:rPr>
        <w:t>&lt;/head&gt;</w:t>
      </w:r>
    </w:p>
    <w:p w14:paraId="3048F13F" w14:textId="77777777" w:rsidR="002557A2" w:rsidRDefault="002557A2" w:rsidP="002557A2">
      <w:pPr>
        <w:pStyle w:val="HTMLPreformatted"/>
        <w:shd w:val="clear" w:color="auto" w:fill="FFFFFF"/>
        <w:spacing w:after="240"/>
        <w:rPr>
          <w:color w:val="1F2328"/>
        </w:rPr>
      </w:pPr>
      <w:r>
        <w:rPr>
          <w:color w:val="1F2328"/>
        </w:rPr>
        <w:t>&lt;body&gt;</w:t>
      </w:r>
    </w:p>
    <w:p w14:paraId="795BD2DA" w14:textId="77777777" w:rsidR="002557A2" w:rsidRDefault="002557A2" w:rsidP="002557A2">
      <w:pPr>
        <w:pStyle w:val="HTMLPreformatted"/>
        <w:shd w:val="clear" w:color="auto" w:fill="FFFFFF"/>
        <w:spacing w:after="240"/>
        <w:rPr>
          <w:color w:val="1F2328"/>
        </w:rPr>
      </w:pPr>
    </w:p>
    <w:p w14:paraId="52B4F4A6" w14:textId="77777777" w:rsidR="002557A2" w:rsidRDefault="002557A2" w:rsidP="002557A2">
      <w:pPr>
        <w:pStyle w:val="HTMLPreformatted"/>
        <w:shd w:val="clear" w:color="auto" w:fill="FFFFFF"/>
        <w:spacing w:after="240"/>
        <w:rPr>
          <w:color w:val="1F2328"/>
        </w:rPr>
      </w:pPr>
      <w:r>
        <w:rPr>
          <w:color w:val="1F2328"/>
        </w:rPr>
        <w:t>&lt;table width="100%" border="1"&gt;</w:t>
      </w:r>
    </w:p>
    <w:p w14:paraId="031A5D19" w14:textId="77777777" w:rsidR="002557A2" w:rsidRDefault="002557A2" w:rsidP="002557A2">
      <w:pPr>
        <w:pStyle w:val="HTMLPreformatted"/>
        <w:shd w:val="clear" w:color="auto" w:fill="FFFFFF"/>
        <w:spacing w:after="240"/>
        <w:rPr>
          <w:color w:val="1F2328"/>
        </w:rPr>
      </w:pPr>
      <w:r>
        <w:rPr>
          <w:color w:val="1F2328"/>
        </w:rPr>
        <w:t xml:space="preserve">    &lt;tr&gt;</w:t>
      </w:r>
    </w:p>
    <w:p w14:paraId="257244ED" w14:textId="77777777" w:rsidR="002557A2" w:rsidRDefault="002557A2" w:rsidP="002557A2">
      <w:pPr>
        <w:pStyle w:val="HTMLPreformatted"/>
        <w:shd w:val="clear" w:color="auto" w:fill="FFFFFF"/>
        <w:spacing w:after="240"/>
        <w:rPr>
          <w:color w:val="1F2328"/>
        </w:rPr>
      </w:pPr>
      <w:r>
        <w:rPr>
          <w:color w:val="1F2328"/>
        </w:rPr>
        <w:t xml:space="preserve">        &lt;td align="left" valign="top"&gt;</w:t>
      </w:r>
    </w:p>
    <w:p w14:paraId="2BCAFE76" w14:textId="77777777" w:rsidR="002557A2" w:rsidRDefault="002557A2" w:rsidP="002557A2">
      <w:pPr>
        <w:pStyle w:val="HTMLPreformatted"/>
        <w:shd w:val="clear" w:color="auto" w:fill="FFFFFF"/>
        <w:spacing w:after="240"/>
        <w:rPr>
          <w:color w:val="1F2328"/>
        </w:rPr>
      </w:pPr>
      <w:r>
        <w:rPr>
          <w:color w:val="1F2328"/>
        </w:rPr>
        <w:lastRenderedPageBreak/>
        <w:t xml:space="preserve">            Left</w:t>
      </w:r>
    </w:p>
    <w:p w14:paraId="2590AE7D" w14:textId="77777777" w:rsidR="002557A2" w:rsidRDefault="002557A2" w:rsidP="002557A2">
      <w:pPr>
        <w:pStyle w:val="HTMLPreformatted"/>
        <w:shd w:val="clear" w:color="auto" w:fill="FFFFFF"/>
        <w:spacing w:after="240"/>
        <w:rPr>
          <w:color w:val="1F2328"/>
        </w:rPr>
      </w:pPr>
      <w:r>
        <w:rPr>
          <w:color w:val="1F2328"/>
        </w:rPr>
        <w:t xml:space="preserve">        &lt;/td&gt;</w:t>
      </w:r>
    </w:p>
    <w:p w14:paraId="3A82BF09" w14:textId="77777777" w:rsidR="002557A2" w:rsidRDefault="002557A2" w:rsidP="002557A2">
      <w:pPr>
        <w:pStyle w:val="HTMLPreformatted"/>
        <w:shd w:val="clear" w:color="auto" w:fill="FFFFFF"/>
        <w:spacing w:after="240"/>
        <w:rPr>
          <w:color w:val="1F2328"/>
        </w:rPr>
      </w:pPr>
      <w:r>
        <w:rPr>
          <w:color w:val="1F2328"/>
        </w:rPr>
        <w:t xml:space="preserve">        &lt;td align="Right" valign="top"&gt;</w:t>
      </w:r>
    </w:p>
    <w:p w14:paraId="44E79D01" w14:textId="77777777" w:rsidR="002557A2" w:rsidRDefault="002557A2" w:rsidP="002557A2">
      <w:pPr>
        <w:pStyle w:val="HTMLPreformatted"/>
        <w:shd w:val="clear" w:color="auto" w:fill="FFFFFF"/>
        <w:spacing w:after="240"/>
        <w:rPr>
          <w:color w:val="1F2328"/>
        </w:rPr>
      </w:pPr>
      <w:r>
        <w:rPr>
          <w:color w:val="1F2328"/>
        </w:rPr>
        <w:t xml:space="preserve">            Right</w:t>
      </w:r>
    </w:p>
    <w:p w14:paraId="047EF5F3" w14:textId="77777777" w:rsidR="002557A2" w:rsidRDefault="002557A2" w:rsidP="002557A2">
      <w:pPr>
        <w:pStyle w:val="HTMLPreformatted"/>
        <w:shd w:val="clear" w:color="auto" w:fill="FFFFFF"/>
        <w:spacing w:after="240"/>
        <w:rPr>
          <w:color w:val="1F2328"/>
        </w:rPr>
      </w:pPr>
      <w:r>
        <w:rPr>
          <w:color w:val="1F2328"/>
        </w:rPr>
        <w:t xml:space="preserve">        &lt;/td&gt;</w:t>
      </w:r>
    </w:p>
    <w:p w14:paraId="15AE22CD" w14:textId="77777777" w:rsidR="002557A2" w:rsidRDefault="002557A2" w:rsidP="002557A2">
      <w:pPr>
        <w:pStyle w:val="HTMLPreformatted"/>
        <w:shd w:val="clear" w:color="auto" w:fill="FFFFFF"/>
        <w:spacing w:after="240"/>
        <w:rPr>
          <w:color w:val="1F2328"/>
        </w:rPr>
      </w:pPr>
      <w:r>
        <w:rPr>
          <w:color w:val="1F2328"/>
        </w:rPr>
        <w:t xml:space="preserve">    &lt;/tr&gt;</w:t>
      </w:r>
    </w:p>
    <w:p w14:paraId="5479DCCD" w14:textId="77777777" w:rsidR="002557A2" w:rsidRDefault="002557A2" w:rsidP="002557A2">
      <w:pPr>
        <w:pStyle w:val="HTMLPreformatted"/>
        <w:shd w:val="clear" w:color="auto" w:fill="FFFFFF"/>
        <w:spacing w:after="240"/>
        <w:rPr>
          <w:color w:val="1F2328"/>
        </w:rPr>
      </w:pPr>
    </w:p>
    <w:p w14:paraId="62188581" w14:textId="77777777" w:rsidR="002557A2" w:rsidRDefault="002557A2" w:rsidP="002557A2">
      <w:pPr>
        <w:pStyle w:val="HTMLPreformatted"/>
        <w:shd w:val="clear" w:color="auto" w:fill="FFFFFF"/>
        <w:spacing w:after="240"/>
        <w:rPr>
          <w:color w:val="1F2328"/>
        </w:rPr>
      </w:pPr>
      <w:r>
        <w:rPr>
          <w:color w:val="1F2328"/>
        </w:rPr>
        <w:t>&lt;/table&gt;</w:t>
      </w:r>
    </w:p>
    <w:p w14:paraId="61C68851" w14:textId="77777777" w:rsidR="002557A2" w:rsidRDefault="002557A2" w:rsidP="002557A2">
      <w:pPr>
        <w:pStyle w:val="HTMLPreformatted"/>
        <w:shd w:val="clear" w:color="auto" w:fill="FFFFFF"/>
        <w:spacing w:after="240"/>
        <w:rPr>
          <w:color w:val="1F2328"/>
        </w:rPr>
      </w:pPr>
    </w:p>
    <w:p w14:paraId="18687F31" w14:textId="77777777" w:rsidR="002557A2" w:rsidRDefault="002557A2" w:rsidP="002557A2">
      <w:pPr>
        <w:pStyle w:val="HTMLPreformatted"/>
        <w:shd w:val="clear" w:color="auto" w:fill="FFFFFF"/>
        <w:spacing w:after="240"/>
        <w:rPr>
          <w:color w:val="1F2328"/>
        </w:rPr>
      </w:pPr>
      <w:r>
        <w:rPr>
          <w:color w:val="1F2328"/>
        </w:rPr>
        <w:t>&lt;/body&gt;</w:t>
      </w:r>
    </w:p>
    <w:p w14:paraId="7BE446A0" w14:textId="77777777" w:rsidR="002557A2" w:rsidRDefault="002557A2" w:rsidP="002557A2">
      <w:pPr>
        <w:pStyle w:val="HTMLPreformatted"/>
        <w:shd w:val="clear" w:color="auto" w:fill="FFFFFF"/>
        <w:spacing w:after="240"/>
        <w:rPr>
          <w:color w:val="1F2328"/>
        </w:rPr>
      </w:pPr>
      <w:r>
        <w:rPr>
          <w:color w:val="1F2328"/>
        </w:rPr>
        <w:t>&lt;/html&gt;</w:t>
      </w:r>
    </w:p>
    <w:p w14:paraId="7F76616E" w14:textId="77777777" w:rsidR="002557A2" w:rsidRDefault="002557A2" w:rsidP="002557A2">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2.11. HTML form</w:t>
      </w:r>
    </w:p>
    <w:p w14:paraId="7B84BC28" w14:textId="77777777" w:rsidR="002557A2" w:rsidRDefault="002557A2" w:rsidP="002557A2">
      <w:pPr>
        <w:pStyle w:val="HTMLPreformatted"/>
        <w:shd w:val="clear" w:color="auto" w:fill="FFFFFF"/>
        <w:spacing w:after="240"/>
        <w:rPr>
          <w:color w:val="1F2328"/>
        </w:rPr>
      </w:pPr>
      <w:r>
        <w:rPr>
          <w:color w:val="1F2328"/>
        </w:rPr>
        <w:t>&lt;!DOCTYPE html&gt;</w:t>
      </w:r>
    </w:p>
    <w:p w14:paraId="2E334CD5" w14:textId="77777777" w:rsidR="002557A2" w:rsidRDefault="002557A2" w:rsidP="002557A2">
      <w:pPr>
        <w:pStyle w:val="HTMLPreformatted"/>
        <w:shd w:val="clear" w:color="auto" w:fill="FFFFFF"/>
        <w:spacing w:after="240"/>
        <w:rPr>
          <w:color w:val="1F2328"/>
        </w:rPr>
      </w:pPr>
      <w:r>
        <w:rPr>
          <w:color w:val="1F2328"/>
        </w:rPr>
        <w:t>&lt;html lang="en"&gt;</w:t>
      </w:r>
    </w:p>
    <w:p w14:paraId="01175C6D" w14:textId="77777777" w:rsidR="002557A2" w:rsidRDefault="002557A2" w:rsidP="002557A2">
      <w:pPr>
        <w:pStyle w:val="HTMLPreformatted"/>
        <w:shd w:val="clear" w:color="auto" w:fill="FFFFFF"/>
        <w:spacing w:after="240"/>
        <w:rPr>
          <w:color w:val="1F2328"/>
        </w:rPr>
      </w:pPr>
      <w:r>
        <w:rPr>
          <w:color w:val="1F2328"/>
        </w:rPr>
        <w:t>&lt;head&gt;</w:t>
      </w:r>
    </w:p>
    <w:p w14:paraId="78417B4A" w14:textId="77777777" w:rsidR="002557A2" w:rsidRDefault="002557A2" w:rsidP="002557A2">
      <w:pPr>
        <w:pStyle w:val="HTMLPreformatted"/>
        <w:shd w:val="clear" w:color="auto" w:fill="FFFFFF"/>
        <w:spacing w:after="240"/>
        <w:rPr>
          <w:color w:val="1F2328"/>
        </w:rPr>
      </w:pPr>
      <w:r>
        <w:rPr>
          <w:color w:val="1F2328"/>
        </w:rPr>
        <w:t xml:space="preserve">    &lt;meta charset="UTF-8"&gt;</w:t>
      </w:r>
    </w:p>
    <w:p w14:paraId="0323C0D8" w14:textId="77777777" w:rsidR="002557A2" w:rsidRDefault="002557A2" w:rsidP="002557A2">
      <w:pPr>
        <w:pStyle w:val="HTMLPreformatted"/>
        <w:shd w:val="clear" w:color="auto" w:fill="FFFFFF"/>
        <w:spacing w:after="240"/>
        <w:rPr>
          <w:color w:val="1F2328"/>
        </w:rPr>
      </w:pPr>
      <w:r>
        <w:rPr>
          <w:color w:val="1F2328"/>
        </w:rPr>
        <w:t xml:space="preserve">    &lt;meta name="viewport" content="width=device-width, initial-scale=1.0"&gt;</w:t>
      </w:r>
    </w:p>
    <w:p w14:paraId="0DA9E056" w14:textId="77777777" w:rsidR="002557A2" w:rsidRDefault="002557A2" w:rsidP="002557A2">
      <w:pPr>
        <w:pStyle w:val="HTMLPreformatted"/>
        <w:shd w:val="clear" w:color="auto" w:fill="FFFFFF"/>
        <w:spacing w:after="240"/>
        <w:rPr>
          <w:color w:val="1F2328"/>
        </w:rPr>
      </w:pPr>
      <w:r>
        <w:rPr>
          <w:color w:val="1F2328"/>
        </w:rPr>
        <w:t xml:space="preserve">    &lt;title&gt;Label Example&lt;/title&gt;</w:t>
      </w:r>
    </w:p>
    <w:p w14:paraId="490FE9C2" w14:textId="77777777" w:rsidR="002557A2" w:rsidRDefault="002557A2" w:rsidP="002557A2">
      <w:pPr>
        <w:pStyle w:val="HTMLPreformatted"/>
        <w:shd w:val="clear" w:color="auto" w:fill="FFFFFF"/>
        <w:spacing w:after="240"/>
        <w:rPr>
          <w:color w:val="1F2328"/>
        </w:rPr>
      </w:pPr>
      <w:r>
        <w:rPr>
          <w:color w:val="1F2328"/>
        </w:rPr>
        <w:t>&lt;/head&gt;</w:t>
      </w:r>
    </w:p>
    <w:p w14:paraId="02878FE5" w14:textId="77777777" w:rsidR="002557A2" w:rsidRDefault="002557A2" w:rsidP="002557A2">
      <w:pPr>
        <w:pStyle w:val="HTMLPreformatted"/>
        <w:shd w:val="clear" w:color="auto" w:fill="FFFFFF"/>
        <w:spacing w:after="240"/>
        <w:rPr>
          <w:color w:val="1F2328"/>
        </w:rPr>
      </w:pPr>
      <w:r>
        <w:rPr>
          <w:color w:val="1F2328"/>
        </w:rPr>
        <w:t>&lt;body&gt;</w:t>
      </w:r>
    </w:p>
    <w:p w14:paraId="25A8048F" w14:textId="77777777" w:rsidR="002557A2" w:rsidRDefault="002557A2" w:rsidP="002557A2">
      <w:pPr>
        <w:pStyle w:val="HTMLPreformatted"/>
        <w:shd w:val="clear" w:color="auto" w:fill="FFFFFF"/>
        <w:spacing w:after="240"/>
        <w:rPr>
          <w:color w:val="1F2328"/>
        </w:rPr>
      </w:pPr>
    </w:p>
    <w:p w14:paraId="39C3968D" w14:textId="77777777" w:rsidR="002557A2" w:rsidRDefault="002557A2" w:rsidP="002557A2">
      <w:pPr>
        <w:pStyle w:val="HTMLPreformatted"/>
        <w:shd w:val="clear" w:color="auto" w:fill="FFFFFF"/>
        <w:spacing w:after="240"/>
        <w:rPr>
          <w:color w:val="1F2328"/>
        </w:rPr>
      </w:pPr>
      <w:r>
        <w:rPr>
          <w:color w:val="1F2328"/>
        </w:rPr>
        <w:t>&lt;form&gt;</w:t>
      </w:r>
    </w:p>
    <w:p w14:paraId="1F737D56" w14:textId="77777777" w:rsidR="002557A2" w:rsidRDefault="002557A2" w:rsidP="002557A2">
      <w:pPr>
        <w:pStyle w:val="HTMLPreformatted"/>
        <w:shd w:val="clear" w:color="auto" w:fill="FFFFFF"/>
        <w:spacing w:after="240"/>
        <w:rPr>
          <w:color w:val="1F2328"/>
        </w:rPr>
      </w:pPr>
      <w:r>
        <w:rPr>
          <w:color w:val="1F2328"/>
        </w:rPr>
        <w:t xml:space="preserve">    &lt;label&gt;Username:</w:t>
      </w:r>
    </w:p>
    <w:p w14:paraId="2C9C051D" w14:textId="77777777" w:rsidR="002557A2" w:rsidRDefault="002557A2" w:rsidP="002557A2">
      <w:pPr>
        <w:pStyle w:val="HTMLPreformatted"/>
        <w:shd w:val="clear" w:color="auto" w:fill="FFFFFF"/>
        <w:spacing w:after="240"/>
        <w:rPr>
          <w:color w:val="1F2328"/>
        </w:rPr>
      </w:pPr>
      <w:r>
        <w:rPr>
          <w:color w:val="1F2328"/>
        </w:rPr>
        <w:t xml:space="preserve">        &lt;input type="text" name="username"&gt;</w:t>
      </w:r>
    </w:p>
    <w:p w14:paraId="787CFE33" w14:textId="77777777" w:rsidR="002557A2" w:rsidRDefault="002557A2" w:rsidP="002557A2">
      <w:pPr>
        <w:pStyle w:val="HTMLPreformatted"/>
        <w:shd w:val="clear" w:color="auto" w:fill="FFFFFF"/>
        <w:spacing w:after="240"/>
        <w:rPr>
          <w:color w:val="1F2328"/>
        </w:rPr>
      </w:pPr>
      <w:r>
        <w:rPr>
          <w:color w:val="1F2328"/>
        </w:rPr>
        <w:t xml:space="preserve">    &lt;/label&gt;&lt;br&gt;&lt;br&gt;</w:t>
      </w:r>
    </w:p>
    <w:p w14:paraId="6E30F478" w14:textId="77777777" w:rsidR="002557A2" w:rsidRDefault="002557A2" w:rsidP="002557A2">
      <w:pPr>
        <w:pStyle w:val="HTMLPreformatted"/>
        <w:shd w:val="clear" w:color="auto" w:fill="FFFFFF"/>
        <w:spacing w:after="240"/>
        <w:rPr>
          <w:color w:val="1F2328"/>
        </w:rPr>
      </w:pPr>
    </w:p>
    <w:p w14:paraId="671F88DE" w14:textId="77777777" w:rsidR="002557A2" w:rsidRDefault="002557A2" w:rsidP="002557A2">
      <w:pPr>
        <w:pStyle w:val="HTMLPreformatted"/>
        <w:shd w:val="clear" w:color="auto" w:fill="FFFFFF"/>
        <w:spacing w:after="240"/>
        <w:rPr>
          <w:color w:val="1F2328"/>
        </w:rPr>
      </w:pPr>
      <w:r>
        <w:rPr>
          <w:color w:val="1F2328"/>
        </w:rPr>
        <w:t xml:space="preserve">    &lt;label&gt;Password:</w:t>
      </w:r>
    </w:p>
    <w:p w14:paraId="3FD28E6E" w14:textId="77777777" w:rsidR="002557A2" w:rsidRDefault="002557A2" w:rsidP="002557A2">
      <w:pPr>
        <w:pStyle w:val="HTMLPreformatted"/>
        <w:shd w:val="clear" w:color="auto" w:fill="FFFFFF"/>
        <w:spacing w:after="240"/>
        <w:rPr>
          <w:color w:val="1F2328"/>
        </w:rPr>
      </w:pPr>
      <w:r>
        <w:rPr>
          <w:color w:val="1F2328"/>
        </w:rPr>
        <w:t xml:space="preserve">        &lt;input type="password" name="password"&gt;</w:t>
      </w:r>
    </w:p>
    <w:p w14:paraId="0BAEED61" w14:textId="77777777" w:rsidR="002557A2" w:rsidRDefault="002557A2" w:rsidP="002557A2">
      <w:pPr>
        <w:pStyle w:val="HTMLPreformatted"/>
        <w:shd w:val="clear" w:color="auto" w:fill="FFFFFF"/>
        <w:spacing w:after="240"/>
        <w:rPr>
          <w:color w:val="1F2328"/>
        </w:rPr>
      </w:pPr>
      <w:r>
        <w:rPr>
          <w:color w:val="1F2328"/>
        </w:rPr>
        <w:t xml:space="preserve">    &lt;/label&gt;&lt;br&gt;&lt;br&gt;</w:t>
      </w:r>
    </w:p>
    <w:p w14:paraId="50D5466E" w14:textId="77777777" w:rsidR="002557A2" w:rsidRDefault="002557A2" w:rsidP="002557A2">
      <w:pPr>
        <w:pStyle w:val="HTMLPreformatted"/>
        <w:shd w:val="clear" w:color="auto" w:fill="FFFFFF"/>
        <w:spacing w:after="240"/>
        <w:rPr>
          <w:color w:val="1F2328"/>
        </w:rPr>
      </w:pPr>
    </w:p>
    <w:p w14:paraId="20FBB989" w14:textId="77777777" w:rsidR="002557A2" w:rsidRDefault="002557A2" w:rsidP="002557A2">
      <w:pPr>
        <w:pStyle w:val="HTMLPreformatted"/>
        <w:shd w:val="clear" w:color="auto" w:fill="FFFFFF"/>
        <w:spacing w:after="240"/>
        <w:rPr>
          <w:color w:val="1F2328"/>
        </w:rPr>
      </w:pPr>
      <w:r>
        <w:rPr>
          <w:color w:val="1F2328"/>
        </w:rPr>
        <w:t xml:space="preserve">    &lt;label&gt;Remember me:</w:t>
      </w:r>
    </w:p>
    <w:p w14:paraId="740992DC" w14:textId="77777777" w:rsidR="002557A2" w:rsidRDefault="002557A2" w:rsidP="002557A2">
      <w:pPr>
        <w:pStyle w:val="HTMLPreformatted"/>
        <w:shd w:val="clear" w:color="auto" w:fill="FFFFFF"/>
        <w:spacing w:after="240"/>
        <w:rPr>
          <w:color w:val="1F2328"/>
        </w:rPr>
      </w:pPr>
      <w:r>
        <w:rPr>
          <w:color w:val="1F2328"/>
        </w:rPr>
        <w:t xml:space="preserve">        &lt;input type="checkbox" name="remember"&gt;</w:t>
      </w:r>
    </w:p>
    <w:p w14:paraId="2E53F6D0" w14:textId="77777777" w:rsidR="002557A2" w:rsidRDefault="002557A2" w:rsidP="002557A2">
      <w:pPr>
        <w:pStyle w:val="HTMLPreformatted"/>
        <w:shd w:val="clear" w:color="auto" w:fill="FFFFFF"/>
        <w:spacing w:after="240"/>
        <w:rPr>
          <w:color w:val="1F2328"/>
        </w:rPr>
      </w:pPr>
      <w:r>
        <w:rPr>
          <w:color w:val="1F2328"/>
        </w:rPr>
        <w:t xml:space="preserve">    &lt;/label&gt;&lt;br&gt;&lt;br&gt;</w:t>
      </w:r>
    </w:p>
    <w:p w14:paraId="66304AD3" w14:textId="77777777" w:rsidR="002557A2" w:rsidRDefault="002557A2" w:rsidP="002557A2">
      <w:pPr>
        <w:pStyle w:val="HTMLPreformatted"/>
        <w:shd w:val="clear" w:color="auto" w:fill="FFFFFF"/>
        <w:spacing w:after="240"/>
        <w:rPr>
          <w:color w:val="1F2328"/>
        </w:rPr>
      </w:pPr>
    </w:p>
    <w:p w14:paraId="65B36282" w14:textId="77777777" w:rsidR="002557A2" w:rsidRDefault="002557A2" w:rsidP="002557A2">
      <w:pPr>
        <w:pStyle w:val="HTMLPreformatted"/>
        <w:shd w:val="clear" w:color="auto" w:fill="FFFFFF"/>
        <w:spacing w:after="240"/>
        <w:rPr>
          <w:color w:val="1F2328"/>
        </w:rPr>
      </w:pPr>
      <w:r>
        <w:rPr>
          <w:color w:val="1F2328"/>
        </w:rPr>
        <w:t xml:space="preserve">    &lt;input type="submit" value="Submit"&gt;</w:t>
      </w:r>
    </w:p>
    <w:p w14:paraId="2DD6F79C" w14:textId="77777777" w:rsidR="002557A2" w:rsidRDefault="002557A2" w:rsidP="002557A2">
      <w:pPr>
        <w:pStyle w:val="HTMLPreformatted"/>
        <w:shd w:val="clear" w:color="auto" w:fill="FFFFFF"/>
        <w:spacing w:after="240"/>
        <w:rPr>
          <w:color w:val="1F2328"/>
        </w:rPr>
      </w:pPr>
      <w:r>
        <w:rPr>
          <w:color w:val="1F2328"/>
        </w:rPr>
        <w:t>&lt;/form&gt;</w:t>
      </w:r>
    </w:p>
    <w:p w14:paraId="2AE5E21B" w14:textId="77777777" w:rsidR="002557A2" w:rsidRDefault="002557A2" w:rsidP="002557A2">
      <w:pPr>
        <w:pStyle w:val="HTMLPreformatted"/>
        <w:shd w:val="clear" w:color="auto" w:fill="FFFFFF"/>
        <w:spacing w:after="240"/>
        <w:rPr>
          <w:color w:val="1F2328"/>
        </w:rPr>
      </w:pPr>
    </w:p>
    <w:p w14:paraId="501FF5C2" w14:textId="77777777" w:rsidR="002557A2" w:rsidRDefault="002557A2" w:rsidP="002557A2">
      <w:pPr>
        <w:pStyle w:val="HTMLPreformatted"/>
        <w:shd w:val="clear" w:color="auto" w:fill="FFFFFF"/>
        <w:spacing w:after="240"/>
        <w:rPr>
          <w:color w:val="1F2328"/>
        </w:rPr>
      </w:pPr>
      <w:r>
        <w:rPr>
          <w:color w:val="1F2328"/>
        </w:rPr>
        <w:t>&lt;/body&gt;</w:t>
      </w:r>
    </w:p>
    <w:p w14:paraId="7523E60B" w14:textId="77777777" w:rsidR="002557A2" w:rsidRDefault="002557A2" w:rsidP="002557A2">
      <w:pPr>
        <w:pStyle w:val="HTMLPreformatted"/>
        <w:shd w:val="clear" w:color="auto" w:fill="FFFFFF"/>
        <w:spacing w:after="240"/>
        <w:rPr>
          <w:color w:val="1F2328"/>
        </w:rPr>
      </w:pPr>
      <w:r>
        <w:rPr>
          <w:color w:val="1F2328"/>
        </w:rPr>
        <w:t>&lt;/html&gt;</w:t>
      </w:r>
    </w:p>
    <w:p w14:paraId="7D3D3AA4" w14:textId="77777777" w:rsidR="002557A2" w:rsidRDefault="006770BE" w:rsidP="002557A2">
      <w:pPr>
        <w:shd w:val="clear" w:color="auto" w:fill="FFFFFF"/>
        <w:spacing w:before="360" w:after="360"/>
        <w:rPr>
          <w:rFonts w:ascii="Segoe UI" w:hAnsi="Segoe UI" w:cs="Segoe UI"/>
          <w:color w:val="1F2328"/>
        </w:rPr>
      </w:pPr>
      <w:r>
        <w:rPr>
          <w:rFonts w:ascii="Segoe UI" w:hAnsi="Segoe UI" w:cs="Segoe UI"/>
          <w:color w:val="1F2328"/>
        </w:rPr>
        <w:pict w14:anchorId="3028420E">
          <v:rect id="_x0000_i1030" style="width:0;height:3pt" o:hralign="center" o:hrstd="t" o:hr="t" fillcolor="#a0a0a0" stroked="f"/>
        </w:pict>
      </w:r>
    </w:p>
    <w:p w14:paraId="30FF8F27" w14:textId="77777777" w:rsidR="002557A2" w:rsidRDefault="002557A2" w:rsidP="002557A2">
      <w:pPr>
        <w:pStyle w:val="HTMLPreformatted"/>
        <w:shd w:val="clear" w:color="auto" w:fill="FFFFFF"/>
        <w:spacing w:after="240"/>
        <w:rPr>
          <w:color w:val="1F2328"/>
        </w:rPr>
      </w:pPr>
      <w:r>
        <w:rPr>
          <w:color w:val="1F2328"/>
        </w:rPr>
        <w:t>&lt;!DOCTYPE html&gt;</w:t>
      </w:r>
    </w:p>
    <w:p w14:paraId="5723A275" w14:textId="77777777" w:rsidR="002557A2" w:rsidRDefault="002557A2" w:rsidP="002557A2">
      <w:pPr>
        <w:pStyle w:val="HTMLPreformatted"/>
        <w:shd w:val="clear" w:color="auto" w:fill="FFFFFF"/>
        <w:spacing w:after="240"/>
        <w:rPr>
          <w:color w:val="1F2328"/>
        </w:rPr>
      </w:pPr>
      <w:r>
        <w:rPr>
          <w:color w:val="1F2328"/>
        </w:rPr>
        <w:t>&lt;html lang="en"&gt;</w:t>
      </w:r>
    </w:p>
    <w:p w14:paraId="0D1C53CD" w14:textId="77777777" w:rsidR="002557A2" w:rsidRDefault="002557A2" w:rsidP="002557A2">
      <w:pPr>
        <w:pStyle w:val="HTMLPreformatted"/>
        <w:shd w:val="clear" w:color="auto" w:fill="FFFFFF"/>
        <w:spacing w:after="240"/>
        <w:rPr>
          <w:color w:val="1F2328"/>
        </w:rPr>
      </w:pPr>
      <w:r>
        <w:rPr>
          <w:color w:val="1F2328"/>
        </w:rPr>
        <w:t>&lt;head&gt;</w:t>
      </w:r>
    </w:p>
    <w:p w14:paraId="12C7852A" w14:textId="77777777" w:rsidR="002557A2" w:rsidRDefault="002557A2" w:rsidP="002557A2">
      <w:pPr>
        <w:pStyle w:val="HTMLPreformatted"/>
        <w:shd w:val="clear" w:color="auto" w:fill="FFFFFF"/>
        <w:spacing w:after="240"/>
        <w:rPr>
          <w:color w:val="1F2328"/>
        </w:rPr>
      </w:pPr>
      <w:r>
        <w:rPr>
          <w:color w:val="1F2328"/>
        </w:rPr>
        <w:t>&lt;meta charset="UTF-8"&gt;</w:t>
      </w:r>
    </w:p>
    <w:p w14:paraId="0B4C5DC0" w14:textId="77777777" w:rsidR="002557A2" w:rsidRDefault="002557A2" w:rsidP="002557A2">
      <w:pPr>
        <w:pStyle w:val="HTMLPreformatted"/>
        <w:shd w:val="clear" w:color="auto" w:fill="FFFFFF"/>
        <w:spacing w:after="240"/>
        <w:rPr>
          <w:color w:val="1F2328"/>
        </w:rPr>
      </w:pPr>
      <w:r>
        <w:rPr>
          <w:color w:val="1F2328"/>
        </w:rPr>
        <w:t>&lt;meta name="viewport" content="width=device-width, initial-scale=1.0"&gt;</w:t>
      </w:r>
    </w:p>
    <w:p w14:paraId="0BB538CA" w14:textId="77777777" w:rsidR="002557A2" w:rsidRDefault="002557A2" w:rsidP="002557A2">
      <w:pPr>
        <w:pStyle w:val="HTMLPreformatted"/>
        <w:shd w:val="clear" w:color="auto" w:fill="FFFFFF"/>
        <w:spacing w:after="240"/>
        <w:rPr>
          <w:color w:val="1F2328"/>
        </w:rPr>
      </w:pPr>
      <w:r>
        <w:rPr>
          <w:color w:val="1F2328"/>
        </w:rPr>
        <w:t>&lt;title&gt;HTML Form Example&lt;/title&gt;</w:t>
      </w:r>
    </w:p>
    <w:p w14:paraId="42504D0A" w14:textId="77777777" w:rsidR="002557A2" w:rsidRDefault="002557A2" w:rsidP="002557A2">
      <w:pPr>
        <w:pStyle w:val="HTMLPreformatted"/>
        <w:shd w:val="clear" w:color="auto" w:fill="FFFFFF"/>
        <w:spacing w:after="240"/>
        <w:rPr>
          <w:color w:val="1F2328"/>
        </w:rPr>
      </w:pPr>
      <w:r>
        <w:rPr>
          <w:color w:val="1F2328"/>
        </w:rPr>
        <w:t>&lt;/head&gt;</w:t>
      </w:r>
    </w:p>
    <w:p w14:paraId="1DA84031" w14:textId="77777777" w:rsidR="002557A2" w:rsidRDefault="002557A2" w:rsidP="002557A2">
      <w:pPr>
        <w:pStyle w:val="HTMLPreformatted"/>
        <w:shd w:val="clear" w:color="auto" w:fill="FFFFFF"/>
        <w:spacing w:after="240"/>
        <w:rPr>
          <w:color w:val="1F2328"/>
        </w:rPr>
      </w:pPr>
      <w:r>
        <w:rPr>
          <w:color w:val="1F2328"/>
        </w:rPr>
        <w:t>&lt;body&gt;</w:t>
      </w:r>
    </w:p>
    <w:p w14:paraId="5AB35D2F" w14:textId="77777777" w:rsidR="002557A2" w:rsidRDefault="002557A2" w:rsidP="002557A2">
      <w:pPr>
        <w:pStyle w:val="HTMLPreformatted"/>
        <w:shd w:val="clear" w:color="auto" w:fill="FFFFFF"/>
        <w:spacing w:after="240"/>
        <w:rPr>
          <w:color w:val="1F2328"/>
        </w:rPr>
      </w:pPr>
    </w:p>
    <w:p w14:paraId="2E0AB58F" w14:textId="77777777" w:rsidR="002557A2" w:rsidRDefault="002557A2" w:rsidP="002557A2">
      <w:pPr>
        <w:pStyle w:val="HTMLPreformatted"/>
        <w:shd w:val="clear" w:color="auto" w:fill="FFFFFF"/>
        <w:spacing w:after="240"/>
        <w:rPr>
          <w:color w:val="1F2328"/>
        </w:rPr>
      </w:pPr>
      <w:r>
        <w:rPr>
          <w:color w:val="1F2328"/>
        </w:rPr>
        <w:t>&lt;form action="/submit" method="post"&gt;</w:t>
      </w:r>
    </w:p>
    <w:p w14:paraId="6BE3EE7C" w14:textId="77777777" w:rsidR="002557A2" w:rsidRDefault="002557A2" w:rsidP="002557A2">
      <w:pPr>
        <w:pStyle w:val="HTMLPreformatted"/>
        <w:shd w:val="clear" w:color="auto" w:fill="FFFFFF"/>
        <w:spacing w:after="240"/>
        <w:rPr>
          <w:color w:val="1F2328"/>
        </w:rPr>
      </w:pPr>
      <w:r>
        <w:rPr>
          <w:color w:val="1F2328"/>
        </w:rPr>
        <w:t xml:space="preserve">  &lt;!-- Text Fields --&gt;</w:t>
      </w:r>
    </w:p>
    <w:p w14:paraId="22410C73" w14:textId="77777777" w:rsidR="002557A2" w:rsidRDefault="002557A2" w:rsidP="002557A2">
      <w:pPr>
        <w:pStyle w:val="HTMLPreformatted"/>
        <w:shd w:val="clear" w:color="auto" w:fill="FFFFFF"/>
        <w:spacing w:after="240"/>
        <w:rPr>
          <w:color w:val="1F2328"/>
        </w:rPr>
      </w:pPr>
      <w:r>
        <w:rPr>
          <w:color w:val="1F2328"/>
        </w:rPr>
        <w:t xml:space="preserve">  &lt;label for="name"&gt;Name:&lt;/label&gt;</w:t>
      </w:r>
    </w:p>
    <w:p w14:paraId="348765EE" w14:textId="77777777" w:rsidR="002557A2" w:rsidRDefault="002557A2" w:rsidP="002557A2">
      <w:pPr>
        <w:pStyle w:val="HTMLPreformatted"/>
        <w:shd w:val="clear" w:color="auto" w:fill="FFFFFF"/>
        <w:spacing w:after="240"/>
        <w:rPr>
          <w:color w:val="1F2328"/>
        </w:rPr>
      </w:pPr>
      <w:r>
        <w:rPr>
          <w:color w:val="1F2328"/>
        </w:rPr>
        <w:t xml:space="preserve">  &lt;input type="text" id="name" name="name" required&gt;&lt;br&gt;</w:t>
      </w:r>
    </w:p>
    <w:p w14:paraId="495E203F" w14:textId="77777777" w:rsidR="002557A2" w:rsidRDefault="002557A2" w:rsidP="002557A2">
      <w:pPr>
        <w:pStyle w:val="HTMLPreformatted"/>
        <w:shd w:val="clear" w:color="auto" w:fill="FFFFFF"/>
        <w:spacing w:after="240"/>
        <w:rPr>
          <w:color w:val="1F2328"/>
        </w:rPr>
      </w:pPr>
    </w:p>
    <w:p w14:paraId="3B07E0FC" w14:textId="77777777" w:rsidR="002557A2" w:rsidRDefault="002557A2" w:rsidP="002557A2">
      <w:pPr>
        <w:pStyle w:val="HTMLPreformatted"/>
        <w:shd w:val="clear" w:color="auto" w:fill="FFFFFF"/>
        <w:spacing w:after="240"/>
        <w:rPr>
          <w:color w:val="1F2328"/>
        </w:rPr>
      </w:pPr>
      <w:r>
        <w:rPr>
          <w:color w:val="1F2328"/>
        </w:rPr>
        <w:t xml:space="preserve">  &lt;label for="email"&gt;Email:&lt;/label&gt;</w:t>
      </w:r>
    </w:p>
    <w:p w14:paraId="384F040E" w14:textId="77777777" w:rsidR="002557A2" w:rsidRDefault="002557A2" w:rsidP="002557A2">
      <w:pPr>
        <w:pStyle w:val="HTMLPreformatted"/>
        <w:shd w:val="clear" w:color="auto" w:fill="FFFFFF"/>
        <w:spacing w:after="240"/>
        <w:rPr>
          <w:color w:val="1F2328"/>
        </w:rPr>
      </w:pPr>
      <w:r>
        <w:rPr>
          <w:color w:val="1F2328"/>
        </w:rPr>
        <w:t xml:space="preserve">  &lt;input type="email" id="email" name="email" required&gt;&lt;br&gt;</w:t>
      </w:r>
    </w:p>
    <w:p w14:paraId="4A5B6520" w14:textId="77777777" w:rsidR="002557A2" w:rsidRDefault="002557A2" w:rsidP="002557A2">
      <w:pPr>
        <w:pStyle w:val="HTMLPreformatted"/>
        <w:shd w:val="clear" w:color="auto" w:fill="FFFFFF"/>
        <w:spacing w:after="240"/>
        <w:rPr>
          <w:color w:val="1F2328"/>
        </w:rPr>
      </w:pPr>
    </w:p>
    <w:p w14:paraId="2F4366E0" w14:textId="77777777" w:rsidR="002557A2" w:rsidRDefault="002557A2" w:rsidP="002557A2">
      <w:pPr>
        <w:pStyle w:val="HTMLPreformatted"/>
        <w:shd w:val="clear" w:color="auto" w:fill="FFFFFF"/>
        <w:spacing w:after="240"/>
        <w:rPr>
          <w:color w:val="1F2328"/>
        </w:rPr>
      </w:pPr>
      <w:r>
        <w:rPr>
          <w:color w:val="1F2328"/>
        </w:rPr>
        <w:t xml:space="preserve">  &lt;!-- Checkboxes --&gt;</w:t>
      </w:r>
    </w:p>
    <w:p w14:paraId="47CE6894" w14:textId="77777777" w:rsidR="002557A2" w:rsidRDefault="002557A2" w:rsidP="002557A2">
      <w:pPr>
        <w:pStyle w:val="HTMLPreformatted"/>
        <w:shd w:val="clear" w:color="auto" w:fill="FFFFFF"/>
        <w:spacing w:after="240"/>
        <w:rPr>
          <w:color w:val="1F2328"/>
        </w:rPr>
      </w:pPr>
      <w:r>
        <w:rPr>
          <w:color w:val="1F2328"/>
        </w:rPr>
        <w:lastRenderedPageBreak/>
        <w:t xml:space="preserve">  &lt;input type="checkbox" id="subscribe" name="subscribe" value="subscribe"&gt;</w:t>
      </w:r>
    </w:p>
    <w:p w14:paraId="548EE15D" w14:textId="77777777" w:rsidR="002557A2" w:rsidRDefault="002557A2" w:rsidP="002557A2">
      <w:pPr>
        <w:pStyle w:val="HTMLPreformatted"/>
        <w:shd w:val="clear" w:color="auto" w:fill="FFFFFF"/>
        <w:spacing w:after="240"/>
        <w:rPr>
          <w:color w:val="1F2328"/>
        </w:rPr>
      </w:pPr>
      <w:r>
        <w:rPr>
          <w:color w:val="1F2328"/>
        </w:rPr>
        <w:t xml:space="preserve">  &lt;label for="subscribe"&gt;Subscribe to our newsletter&lt;/label&gt;&lt;br&gt;</w:t>
      </w:r>
    </w:p>
    <w:p w14:paraId="08688055" w14:textId="77777777" w:rsidR="002557A2" w:rsidRDefault="002557A2" w:rsidP="002557A2">
      <w:pPr>
        <w:pStyle w:val="HTMLPreformatted"/>
        <w:shd w:val="clear" w:color="auto" w:fill="FFFFFF"/>
        <w:spacing w:after="240"/>
        <w:rPr>
          <w:color w:val="1F2328"/>
        </w:rPr>
      </w:pPr>
    </w:p>
    <w:p w14:paraId="2C1004A9" w14:textId="77777777" w:rsidR="002557A2" w:rsidRDefault="002557A2" w:rsidP="002557A2">
      <w:pPr>
        <w:pStyle w:val="HTMLPreformatted"/>
        <w:shd w:val="clear" w:color="auto" w:fill="FFFFFF"/>
        <w:spacing w:after="240"/>
        <w:rPr>
          <w:color w:val="1F2328"/>
        </w:rPr>
      </w:pPr>
      <w:r>
        <w:rPr>
          <w:color w:val="1F2328"/>
        </w:rPr>
        <w:t xml:space="preserve">  &lt;input type="checkbox" id="terms" name="terms" value="accepted" required&gt;</w:t>
      </w:r>
    </w:p>
    <w:p w14:paraId="7D8FA1AE" w14:textId="77777777" w:rsidR="002557A2" w:rsidRDefault="002557A2" w:rsidP="002557A2">
      <w:pPr>
        <w:pStyle w:val="HTMLPreformatted"/>
        <w:shd w:val="clear" w:color="auto" w:fill="FFFFFF"/>
        <w:spacing w:after="240"/>
        <w:rPr>
          <w:color w:val="1F2328"/>
        </w:rPr>
      </w:pPr>
      <w:r>
        <w:rPr>
          <w:color w:val="1F2328"/>
        </w:rPr>
        <w:t xml:space="preserve">  &lt;label for="terms"&gt;I accept the terms and conditions&lt;/label&gt;&lt;br&gt;</w:t>
      </w:r>
    </w:p>
    <w:p w14:paraId="0A3A8BB2" w14:textId="77777777" w:rsidR="002557A2" w:rsidRDefault="002557A2" w:rsidP="002557A2">
      <w:pPr>
        <w:pStyle w:val="HTMLPreformatted"/>
        <w:shd w:val="clear" w:color="auto" w:fill="FFFFFF"/>
        <w:spacing w:after="240"/>
        <w:rPr>
          <w:color w:val="1F2328"/>
        </w:rPr>
      </w:pPr>
    </w:p>
    <w:p w14:paraId="030DEC55" w14:textId="77777777" w:rsidR="002557A2" w:rsidRDefault="002557A2" w:rsidP="002557A2">
      <w:pPr>
        <w:pStyle w:val="HTMLPreformatted"/>
        <w:shd w:val="clear" w:color="auto" w:fill="FFFFFF"/>
        <w:spacing w:after="240"/>
        <w:rPr>
          <w:color w:val="1F2328"/>
        </w:rPr>
      </w:pPr>
      <w:r>
        <w:rPr>
          <w:color w:val="1F2328"/>
        </w:rPr>
        <w:t xml:space="preserve">  &lt;!-- Radio Buttons --&gt;</w:t>
      </w:r>
    </w:p>
    <w:p w14:paraId="483022FD" w14:textId="77777777" w:rsidR="002557A2" w:rsidRDefault="002557A2" w:rsidP="002557A2">
      <w:pPr>
        <w:pStyle w:val="HTMLPreformatted"/>
        <w:shd w:val="clear" w:color="auto" w:fill="FFFFFF"/>
        <w:spacing w:after="240"/>
        <w:rPr>
          <w:color w:val="1F2328"/>
        </w:rPr>
      </w:pPr>
      <w:r>
        <w:rPr>
          <w:color w:val="1F2328"/>
        </w:rPr>
        <w:t xml:space="preserve">  &lt;label&gt;Gender:&lt;/label&gt;&lt;br&gt;</w:t>
      </w:r>
    </w:p>
    <w:p w14:paraId="79BB20E5" w14:textId="77777777" w:rsidR="002557A2" w:rsidRDefault="002557A2" w:rsidP="002557A2">
      <w:pPr>
        <w:pStyle w:val="HTMLPreformatted"/>
        <w:shd w:val="clear" w:color="auto" w:fill="FFFFFF"/>
        <w:spacing w:after="240"/>
        <w:rPr>
          <w:color w:val="1F2328"/>
        </w:rPr>
      </w:pPr>
      <w:r>
        <w:rPr>
          <w:color w:val="1F2328"/>
        </w:rPr>
        <w:t xml:space="preserve">  &lt;input type="radio" id="male" name="gender" value="male" required&gt;</w:t>
      </w:r>
    </w:p>
    <w:p w14:paraId="1AE9F1FF" w14:textId="77777777" w:rsidR="002557A2" w:rsidRDefault="002557A2" w:rsidP="002557A2">
      <w:pPr>
        <w:pStyle w:val="HTMLPreformatted"/>
        <w:shd w:val="clear" w:color="auto" w:fill="FFFFFF"/>
        <w:spacing w:after="240"/>
        <w:rPr>
          <w:color w:val="1F2328"/>
        </w:rPr>
      </w:pPr>
      <w:r>
        <w:rPr>
          <w:color w:val="1F2328"/>
        </w:rPr>
        <w:t xml:space="preserve">  &lt;label for="male"&gt;Male&lt;/label&gt;&lt;br&gt;</w:t>
      </w:r>
    </w:p>
    <w:p w14:paraId="1BF58068" w14:textId="77777777" w:rsidR="002557A2" w:rsidRDefault="002557A2" w:rsidP="002557A2">
      <w:pPr>
        <w:pStyle w:val="HTMLPreformatted"/>
        <w:shd w:val="clear" w:color="auto" w:fill="FFFFFF"/>
        <w:spacing w:after="240"/>
        <w:rPr>
          <w:color w:val="1F2328"/>
        </w:rPr>
      </w:pPr>
    </w:p>
    <w:p w14:paraId="344BD52C" w14:textId="77777777" w:rsidR="002557A2" w:rsidRDefault="002557A2" w:rsidP="002557A2">
      <w:pPr>
        <w:pStyle w:val="HTMLPreformatted"/>
        <w:shd w:val="clear" w:color="auto" w:fill="FFFFFF"/>
        <w:spacing w:after="240"/>
        <w:rPr>
          <w:color w:val="1F2328"/>
        </w:rPr>
      </w:pPr>
      <w:r>
        <w:rPr>
          <w:color w:val="1F2328"/>
        </w:rPr>
        <w:t xml:space="preserve">  &lt;input type="radio" id="female" name="gender" value="female"&gt;</w:t>
      </w:r>
    </w:p>
    <w:p w14:paraId="5C3DC616" w14:textId="77777777" w:rsidR="002557A2" w:rsidRDefault="002557A2" w:rsidP="002557A2">
      <w:pPr>
        <w:pStyle w:val="HTMLPreformatted"/>
        <w:shd w:val="clear" w:color="auto" w:fill="FFFFFF"/>
        <w:spacing w:after="240"/>
        <w:rPr>
          <w:color w:val="1F2328"/>
        </w:rPr>
      </w:pPr>
      <w:r>
        <w:rPr>
          <w:color w:val="1F2328"/>
        </w:rPr>
        <w:t xml:space="preserve">  &lt;label for="female"&gt;Female&lt;/label&gt;&lt;br&gt;</w:t>
      </w:r>
    </w:p>
    <w:p w14:paraId="48E5104F" w14:textId="77777777" w:rsidR="002557A2" w:rsidRDefault="002557A2" w:rsidP="002557A2">
      <w:pPr>
        <w:pStyle w:val="HTMLPreformatted"/>
        <w:shd w:val="clear" w:color="auto" w:fill="FFFFFF"/>
        <w:spacing w:after="240"/>
        <w:rPr>
          <w:color w:val="1F2328"/>
        </w:rPr>
      </w:pPr>
    </w:p>
    <w:p w14:paraId="16AF8A22" w14:textId="77777777" w:rsidR="002557A2" w:rsidRDefault="002557A2" w:rsidP="002557A2">
      <w:pPr>
        <w:pStyle w:val="HTMLPreformatted"/>
        <w:shd w:val="clear" w:color="auto" w:fill="FFFFFF"/>
        <w:spacing w:after="240"/>
        <w:rPr>
          <w:color w:val="1F2328"/>
        </w:rPr>
      </w:pPr>
      <w:r>
        <w:rPr>
          <w:color w:val="1F2328"/>
        </w:rPr>
        <w:t xml:space="preserve">  &lt;!-- Submit Button --&gt;</w:t>
      </w:r>
    </w:p>
    <w:p w14:paraId="6752EF40" w14:textId="77777777" w:rsidR="002557A2" w:rsidRDefault="002557A2" w:rsidP="002557A2">
      <w:pPr>
        <w:pStyle w:val="HTMLPreformatted"/>
        <w:shd w:val="clear" w:color="auto" w:fill="FFFFFF"/>
        <w:spacing w:after="240"/>
        <w:rPr>
          <w:color w:val="1F2328"/>
        </w:rPr>
      </w:pPr>
      <w:r>
        <w:rPr>
          <w:color w:val="1F2328"/>
        </w:rPr>
        <w:t xml:space="preserve">  &lt;input type="submit" value="Submit"&gt;</w:t>
      </w:r>
    </w:p>
    <w:p w14:paraId="73B14D3A" w14:textId="77777777" w:rsidR="002557A2" w:rsidRDefault="002557A2" w:rsidP="002557A2">
      <w:pPr>
        <w:pStyle w:val="HTMLPreformatted"/>
        <w:shd w:val="clear" w:color="auto" w:fill="FFFFFF"/>
        <w:spacing w:after="240"/>
        <w:rPr>
          <w:color w:val="1F2328"/>
        </w:rPr>
      </w:pPr>
      <w:r>
        <w:rPr>
          <w:color w:val="1F2328"/>
        </w:rPr>
        <w:t>&lt;/form&gt;</w:t>
      </w:r>
    </w:p>
    <w:p w14:paraId="73ECA83F" w14:textId="77777777" w:rsidR="002557A2" w:rsidRDefault="002557A2" w:rsidP="002557A2">
      <w:pPr>
        <w:pStyle w:val="HTMLPreformatted"/>
        <w:shd w:val="clear" w:color="auto" w:fill="FFFFFF"/>
        <w:spacing w:after="240"/>
        <w:rPr>
          <w:color w:val="1F2328"/>
        </w:rPr>
      </w:pPr>
    </w:p>
    <w:p w14:paraId="58FF7498" w14:textId="77777777" w:rsidR="002557A2" w:rsidRDefault="002557A2" w:rsidP="002557A2">
      <w:pPr>
        <w:pStyle w:val="HTMLPreformatted"/>
        <w:shd w:val="clear" w:color="auto" w:fill="FFFFFF"/>
        <w:spacing w:after="240"/>
        <w:rPr>
          <w:color w:val="1F2328"/>
        </w:rPr>
      </w:pPr>
      <w:r>
        <w:rPr>
          <w:color w:val="1F2328"/>
        </w:rPr>
        <w:t>&lt;/body&gt;</w:t>
      </w:r>
    </w:p>
    <w:p w14:paraId="5B28C0DC" w14:textId="77777777" w:rsidR="002557A2" w:rsidRDefault="002557A2" w:rsidP="002557A2">
      <w:pPr>
        <w:pStyle w:val="HTMLPreformatted"/>
        <w:shd w:val="clear" w:color="auto" w:fill="FFFFFF"/>
        <w:spacing w:after="240"/>
        <w:rPr>
          <w:color w:val="1F2328"/>
        </w:rPr>
      </w:pPr>
      <w:r>
        <w:rPr>
          <w:color w:val="1F2328"/>
        </w:rPr>
        <w:t>&lt;/html&gt;</w:t>
      </w:r>
    </w:p>
    <w:p w14:paraId="5665E6E9" w14:textId="13041CF5" w:rsidR="00304AEA" w:rsidRDefault="005742C2">
      <w:pPr>
        <w:rPr>
          <w:sz w:val="24"/>
          <w:szCs w:val="24"/>
        </w:rPr>
      </w:pPr>
      <w:r>
        <w:rPr>
          <w:sz w:val="24"/>
          <w:szCs w:val="24"/>
        </w:rPr>
        <w:t>Eg 2:</w:t>
      </w:r>
    </w:p>
    <w:p w14:paraId="72120386"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DOCTYPE</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html</w:t>
      </w:r>
      <w:r w:rsidRPr="005742C2">
        <w:rPr>
          <w:rFonts w:ascii="Consolas" w:eastAsia="Times New Roman" w:hAnsi="Consolas" w:cs="Times New Roman"/>
          <w:color w:val="808080"/>
          <w:kern w:val="0"/>
          <w:sz w:val="21"/>
          <w:szCs w:val="21"/>
          <w:lang w:eastAsia="en-IN"/>
          <w14:ligatures w14:val="none"/>
        </w:rPr>
        <w:t>&gt;</w:t>
      </w:r>
    </w:p>
    <w:p w14:paraId="381E11A8"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html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lang</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"en"</w:t>
      </w:r>
      <w:r w:rsidRPr="005742C2">
        <w:rPr>
          <w:rFonts w:ascii="Consolas" w:eastAsia="Times New Roman" w:hAnsi="Consolas" w:cs="Times New Roman"/>
          <w:color w:val="808080"/>
          <w:kern w:val="0"/>
          <w:sz w:val="21"/>
          <w:szCs w:val="21"/>
          <w:lang w:eastAsia="en-IN"/>
          <w14:ligatures w14:val="none"/>
        </w:rPr>
        <w:t>&gt;</w:t>
      </w:r>
    </w:p>
    <w:p w14:paraId="74983C1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head</w:t>
      </w:r>
      <w:r w:rsidRPr="005742C2">
        <w:rPr>
          <w:rFonts w:ascii="Consolas" w:eastAsia="Times New Roman" w:hAnsi="Consolas" w:cs="Times New Roman"/>
          <w:color w:val="808080"/>
          <w:kern w:val="0"/>
          <w:sz w:val="21"/>
          <w:szCs w:val="21"/>
          <w:lang w:eastAsia="en-IN"/>
          <w14:ligatures w14:val="none"/>
        </w:rPr>
        <w:t>&gt;</w:t>
      </w:r>
    </w:p>
    <w:p w14:paraId="0F46F576"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meta</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charset</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"UTF-8"</w:t>
      </w:r>
      <w:r w:rsidRPr="005742C2">
        <w:rPr>
          <w:rFonts w:ascii="Consolas" w:eastAsia="Times New Roman" w:hAnsi="Consolas" w:cs="Times New Roman"/>
          <w:color w:val="808080"/>
          <w:kern w:val="0"/>
          <w:sz w:val="21"/>
          <w:szCs w:val="21"/>
          <w:lang w:eastAsia="en-IN"/>
          <w14:ligatures w14:val="none"/>
        </w:rPr>
        <w:t>&gt;</w:t>
      </w:r>
    </w:p>
    <w:p w14:paraId="304369F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meta</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"viewport"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content</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"width=device-width, initial-scale=1.0"</w:t>
      </w:r>
      <w:r w:rsidRPr="005742C2">
        <w:rPr>
          <w:rFonts w:ascii="Consolas" w:eastAsia="Times New Roman" w:hAnsi="Consolas" w:cs="Times New Roman"/>
          <w:color w:val="808080"/>
          <w:kern w:val="0"/>
          <w:sz w:val="21"/>
          <w:szCs w:val="21"/>
          <w:lang w:eastAsia="en-IN"/>
          <w14:ligatures w14:val="none"/>
        </w:rPr>
        <w:t>&gt;</w:t>
      </w:r>
    </w:p>
    <w:p w14:paraId="2543ED4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title</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Document</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title</w:t>
      </w:r>
      <w:r w:rsidRPr="005742C2">
        <w:rPr>
          <w:rFonts w:ascii="Consolas" w:eastAsia="Times New Roman" w:hAnsi="Consolas" w:cs="Times New Roman"/>
          <w:color w:val="808080"/>
          <w:kern w:val="0"/>
          <w:sz w:val="21"/>
          <w:szCs w:val="21"/>
          <w:lang w:eastAsia="en-IN"/>
          <w14:ligatures w14:val="none"/>
        </w:rPr>
        <w:t>&gt;</w:t>
      </w:r>
    </w:p>
    <w:p w14:paraId="39F1EB5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head</w:t>
      </w:r>
      <w:r w:rsidRPr="005742C2">
        <w:rPr>
          <w:rFonts w:ascii="Consolas" w:eastAsia="Times New Roman" w:hAnsi="Consolas" w:cs="Times New Roman"/>
          <w:color w:val="808080"/>
          <w:kern w:val="0"/>
          <w:sz w:val="21"/>
          <w:szCs w:val="21"/>
          <w:lang w:eastAsia="en-IN"/>
          <w14:ligatures w14:val="none"/>
        </w:rPr>
        <w:t>&gt;</w:t>
      </w:r>
    </w:p>
    <w:p w14:paraId="10DE7E2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body</w:t>
      </w:r>
      <w:r w:rsidRPr="005742C2">
        <w:rPr>
          <w:rFonts w:ascii="Consolas" w:eastAsia="Times New Roman" w:hAnsi="Consolas" w:cs="Times New Roman"/>
          <w:color w:val="808080"/>
          <w:kern w:val="0"/>
          <w:sz w:val="21"/>
          <w:szCs w:val="21"/>
          <w:lang w:eastAsia="en-IN"/>
          <w14:ligatures w14:val="none"/>
        </w:rPr>
        <w:t>&gt;</w:t>
      </w:r>
    </w:p>
    <w:p w14:paraId="429ADA0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form</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action</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"/submit"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method</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"post"</w:t>
      </w:r>
      <w:r w:rsidRPr="005742C2">
        <w:rPr>
          <w:rFonts w:ascii="Consolas" w:eastAsia="Times New Roman" w:hAnsi="Consolas" w:cs="Times New Roman"/>
          <w:color w:val="808080"/>
          <w:kern w:val="0"/>
          <w:sz w:val="21"/>
          <w:szCs w:val="21"/>
          <w:lang w:eastAsia="en-IN"/>
          <w14:ligatures w14:val="none"/>
        </w:rPr>
        <w:t>&gt;</w:t>
      </w:r>
    </w:p>
    <w:p w14:paraId="49AA8D3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"fn"</w:t>
      </w:r>
      <w:r w:rsidRPr="005742C2">
        <w:rPr>
          <w:rFonts w:ascii="Consolas" w:eastAsia="Times New Roman" w:hAnsi="Consolas" w:cs="Times New Roman"/>
          <w:color w:val="808080"/>
          <w:kern w:val="0"/>
          <w:sz w:val="21"/>
          <w:szCs w:val="21"/>
          <w:lang w:eastAsia="en-IN"/>
          <w14:ligatures w14:val="none"/>
        </w:rPr>
        <w:t>&gt;</w:t>
      </w:r>
    </w:p>
    <w:p w14:paraId="2EF9496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First Name:</w:t>
      </w:r>
    </w:p>
    <w:p w14:paraId="2C82ECD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35C57CF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"text"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id</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"fn"</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placeholder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"firstname"</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"fn"</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458607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"ln"</w:t>
      </w:r>
      <w:r w:rsidRPr="005742C2">
        <w:rPr>
          <w:rFonts w:ascii="Consolas" w:eastAsia="Times New Roman" w:hAnsi="Consolas" w:cs="Times New Roman"/>
          <w:color w:val="808080"/>
          <w:kern w:val="0"/>
          <w:sz w:val="21"/>
          <w:szCs w:val="21"/>
          <w:lang w:eastAsia="en-IN"/>
          <w14:ligatures w14:val="none"/>
        </w:rPr>
        <w:t>&gt;</w:t>
      </w:r>
    </w:p>
    <w:p w14:paraId="7D7A2A78"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lastRenderedPageBreak/>
        <w:t>            Last Name:</w:t>
      </w:r>
    </w:p>
    <w:p w14:paraId="52BC2B1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17CCED3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"text"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id</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"ln"</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placeholder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"lastname"</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"ln"</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2BB4254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"file"</w:t>
      </w:r>
      <w:r w:rsidRPr="005742C2">
        <w:rPr>
          <w:rFonts w:ascii="Consolas" w:eastAsia="Times New Roman" w:hAnsi="Consolas" w:cs="Times New Roman"/>
          <w:color w:val="808080"/>
          <w:kern w:val="0"/>
          <w:sz w:val="21"/>
          <w:szCs w:val="21"/>
          <w:lang w:eastAsia="en-IN"/>
          <w14:ligatures w14:val="none"/>
        </w:rPr>
        <w:t>&gt;</w:t>
      </w:r>
    </w:p>
    <w:p w14:paraId="3905E7C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choose file:</w:t>
      </w:r>
    </w:p>
    <w:p w14:paraId="3299D43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526E7B9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"file"</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3896D7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"color"</w:t>
      </w:r>
      <w:r w:rsidRPr="005742C2">
        <w:rPr>
          <w:rFonts w:ascii="Consolas" w:eastAsia="Times New Roman" w:hAnsi="Consolas" w:cs="Times New Roman"/>
          <w:color w:val="808080"/>
          <w:kern w:val="0"/>
          <w:sz w:val="21"/>
          <w:szCs w:val="21"/>
          <w:lang w:eastAsia="en-IN"/>
          <w14:ligatures w14:val="none"/>
        </w:rPr>
        <w:t>&gt;</w:t>
      </w:r>
    </w:p>
    <w:p w14:paraId="7A391484"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choose your favourate color</w:t>
      </w:r>
    </w:p>
    <w:p w14:paraId="7AD5054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5937B82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"color"</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49A1724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51AA2F7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datetime local</w:t>
      </w:r>
    </w:p>
    <w:p w14:paraId="08ECA78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79E2B236"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"datetime-local"</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08DBC43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720362E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datetime </w:t>
      </w:r>
    </w:p>
    <w:p w14:paraId="06F5E12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21CA853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"datetime"</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16604E4"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71D6A49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date</w:t>
      </w:r>
    </w:p>
    <w:p w14:paraId="52747E1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5A15CE0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"date"</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118D0F87"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6B9957A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email</w:t>
      </w:r>
    </w:p>
    <w:p w14:paraId="74C38E0E"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0D2DB5E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"email"</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2DA7704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0B8A163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password</w:t>
      </w:r>
    </w:p>
    <w:p w14:paraId="4B8373C7"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0CFD88C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"password"</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5756BA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34AF96F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click on image</w:t>
      </w:r>
    </w:p>
    <w:p w14:paraId="4F3F960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556ADCD6"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"image"</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src</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"https://www.google.com/images/branding/googlelogo/2x/googlelogo_color_272x92dp.png"</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width</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"100"</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height</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"20"</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FA6DF38"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CE739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6E3602B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range</w:t>
      </w:r>
    </w:p>
    <w:p w14:paraId="2912CE3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517D122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"range"</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462D5E2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5581895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month</w:t>
      </w:r>
    </w:p>
    <w:p w14:paraId="657E5E3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3BF04F4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"month"</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0D1D0EB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2ECB1CE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week</w:t>
      </w:r>
    </w:p>
    <w:p w14:paraId="411FFB18"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lastRenderedPageBreak/>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02F09E44"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"week"</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63F4424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2CA0C5F7"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number</w:t>
      </w:r>
    </w:p>
    <w:p w14:paraId="2ED7697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18F6318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"number"</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37D606F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28D526A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search</w:t>
      </w:r>
    </w:p>
    <w:p w14:paraId="14391CCE"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w:t>
      </w:r>
    </w:p>
    <w:p w14:paraId="6E12C487"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"search"</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610A6A00"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67915EA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checkbox</w:t>
      </w:r>
    </w:p>
    <w:p w14:paraId="4EEA53D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0EA01B88"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"checkbox"</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item1</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2F4CE68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"checkbox"</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item2</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3433C23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"checkbox"</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item3</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40AFCD7E"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"checkbox"</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item4</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336B361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"checkbox"</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item5</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3307BA1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for</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w:t>
      </w:r>
      <w:r w:rsidRPr="005742C2">
        <w:rPr>
          <w:rFonts w:ascii="Consolas" w:eastAsia="Times New Roman" w:hAnsi="Consolas" w:cs="Times New Roman"/>
          <w:color w:val="808080"/>
          <w:kern w:val="0"/>
          <w:sz w:val="21"/>
          <w:szCs w:val="21"/>
          <w:lang w:eastAsia="en-IN"/>
          <w14:ligatures w14:val="none"/>
        </w:rPr>
        <w:t>&gt;</w:t>
      </w:r>
    </w:p>
    <w:p w14:paraId="4A7C0AF5"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radio</w:t>
      </w:r>
    </w:p>
    <w:p w14:paraId="13BD2EB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label</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5BB6414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"radio"</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item1</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9F2307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"radio"</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item2</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5B3ABEA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"radio"</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item3</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77B173D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"radio"</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item4</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6DB526FD"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"radio"</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"cb"</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item5</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59A5A0B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form</w:t>
      </w:r>
      <w:r w:rsidRPr="005742C2">
        <w:rPr>
          <w:rFonts w:ascii="Consolas" w:eastAsia="Times New Roman" w:hAnsi="Consolas" w:cs="Times New Roman"/>
          <w:color w:val="808080"/>
          <w:kern w:val="0"/>
          <w:sz w:val="21"/>
          <w:szCs w:val="21"/>
          <w:lang w:eastAsia="en-IN"/>
          <w14:ligatures w14:val="none"/>
        </w:rPr>
        <w:t>&gt;</w:t>
      </w:r>
    </w:p>
    <w:p w14:paraId="42142AA2"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AB456A1"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select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name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"sel"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id</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"sel"</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multiple</w:t>
      </w:r>
      <w:r w:rsidRPr="005742C2">
        <w:rPr>
          <w:rFonts w:ascii="Consolas" w:eastAsia="Times New Roman" w:hAnsi="Consolas" w:cs="Times New Roman"/>
          <w:color w:val="808080"/>
          <w:kern w:val="0"/>
          <w:sz w:val="21"/>
          <w:szCs w:val="21"/>
          <w:lang w:eastAsia="en-IN"/>
          <w14:ligatures w14:val="none"/>
        </w:rPr>
        <w:t>&gt;</w:t>
      </w:r>
    </w:p>
    <w:p w14:paraId="136C26C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item1</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p>
    <w:p w14:paraId="37191E7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item2</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p>
    <w:p w14:paraId="59B20069"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item3</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p>
    <w:p w14:paraId="1CC6A5CC"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r w:rsidRPr="005742C2">
        <w:rPr>
          <w:rFonts w:ascii="Consolas" w:eastAsia="Times New Roman" w:hAnsi="Consolas" w:cs="Times New Roman"/>
          <w:color w:val="CCCCCC"/>
          <w:kern w:val="0"/>
          <w:sz w:val="21"/>
          <w:szCs w:val="21"/>
          <w:lang w:eastAsia="en-IN"/>
          <w14:ligatures w14:val="none"/>
        </w:rPr>
        <w:t>item4</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option</w:t>
      </w:r>
      <w:r w:rsidRPr="005742C2">
        <w:rPr>
          <w:rFonts w:ascii="Consolas" w:eastAsia="Times New Roman" w:hAnsi="Consolas" w:cs="Times New Roman"/>
          <w:color w:val="808080"/>
          <w:kern w:val="0"/>
          <w:sz w:val="21"/>
          <w:szCs w:val="21"/>
          <w:lang w:eastAsia="en-IN"/>
          <w14:ligatures w14:val="none"/>
        </w:rPr>
        <w:t>&gt;</w:t>
      </w:r>
    </w:p>
    <w:p w14:paraId="0BD33AE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select</w:t>
      </w:r>
      <w:r w:rsidRPr="005742C2">
        <w:rPr>
          <w:rFonts w:ascii="Consolas" w:eastAsia="Times New Roman" w:hAnsi="Consolas" w:cs="Times New Roman"/>
          <w:color w:val="808080"/>
          <w:kern w:val="0"/>
          <w:sz w:val="21"/>
          <w:szCs w:val="21"/>
          <w:lang w:eastAsia="en-IN"/>
          <w14:ligatures w14:val="none"/>
        </w:rPr>
        <w:t>&gt;&lt;</w:t>
      </w:r>
      <w:r w:rsidRPr="005742C2">
        <w:rPr>
          <w:rFonts w:ascii="Consolas" w:eastAsia="Times New Roman" w:hAnsi="Consolas" w:cs="Times New Roman"/>
          <w:color w:val="569CD6"/>
          <w:kern w:val="0"/>
          <w:sz w:val="21"/>
          <w:szCs w:val="21"/>
          <w:lang w:eastAsia="en-IN"/>
          <w14:ligatures w14:val="none"/>
        </w:rPr>
        <w:t>br</w:t>
      </w:r>
      <w:r w:rsidRPr="005742C2">
        <w:rPr>
          <w:rFonts w:ascii="Consolas" w:eastAsia="Times New Roman" w:hAnsi="Consolas" w:cs="Times New Roman"/>
          <w:color w:val="808080"/>
          <w:kern w:val="0"/>
          <w:sz w:val="21"/>
          <w:szCs w:val="21"/>
          <w:lang w:eastAsia="en-IN"/>
          <w14:ligatures w14:val="none"/>
        </w:rPr>
        <w:t>&gt;</w:t>
      </w:r>
    </w:p>
    <w:p w14:paraId="4188A2A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D5244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p>
    <w:p w14:paraId="58DEA84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input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type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"reset"</w:t>
      </w:r>
      <w:r w:rsidRPr="005742C2">
        <w:rPr>
          <w:rFonts w:ascii="Consolas" w:eastAsia="Times New Roman" w:hAnsi="Consolas" w:cs="Times New Roman"/>
          <w:color w:val="CCCCCC"/>
          <w:kern w:val="0"/>
          <w:sz w:val="21"/>
          <w:szCs w:val="21"/>
          <w:lang w:eastAsia="en-IN"/>
          <w14:ligatures w14:val="none"/>
        </w:rPr>
        <w:t xml:space="preserve"> </w:t>
      </w:r>
      <w:r w:rsidRPr="005742C2">
        <w:rPr>
          <w:rFonts w:ascii="Consolas" w:eastAsia="Times New Roman" w:hAnsi="Consolas" w:cs="Times New Roman"/>
          <w:color w:val="9CDCFE"/>
          <w:kern w:val="0"/>
          <w:sz w:val="21"/>
          <w:szCs w:val="21"/>
          <w:lang w:eastAsia="en-IN"/>
          <w14:ligatures w14:val="none"/>
        </w:rPr>
        <w:t>value</w:t>
      </w:r>
      <w:r w:rsidRPr="005742C2">
        <w:rPr>
          <w:rFonts w:ascii="Consolas" w:eastAsia="Times New Roman" w:hAnsi="Consolas" w:cs="Times New Roman"/>
          <w:color w:val="CCCCCC"/>
          <w:kern w:val="0"/>
          <w:sz w:val="21"/>
          <w:szCs w:val="21"/>
          <w:lang w:eastAsia="en-IN"/>
          <w14:ligatures w14:val="none"/>
        </w:rPr>
        <w:t>=</w:t>
      </w:r>
      <w:r w:rsidRPr="005742C2">
        <w:rPr>
          <w:rFonts w:ascii="Consolas" w:eastAsia="Times New Roman" w:hAnsi="Consolas" w:cs="Times New Roman"/>
          <w:color w:val="CE9178"/>
          <w:kern w:val="0"/>
          <w:sz w:val="21"/>
          <w:szCs w:val="21"/>
          <w:lang w:eastAsia="en-IN"/>
          <w14:ligatures w14:val="none"/>
        </w:rPr>
        <w:t>"submit"</w:t>
      </w:r>
      <w:r w:rsidRPr="005742C2">
        <w:rPr>
          <w:rFonts w:ascii="Consolas" w:eastAsia="Times New Roman" w:hAnsi="Consolas" w:cs="Times New Roman"/>
          <w:color w:val="808080"/>
          <w:kern w:val="0"/>
          <w:sz w:val="21"/>
          <w:szCs w:val="21"/>
          <w:lang w:eastAsia="en-IN"/>
          <w14:ligatures w14:val="none"/>
        </w:rPr>
        <w:t>&gt;</w:t>
      </w:r>
    </w:p>
    <w:p w14:paraId="70EB048F"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1ACE73"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body</w:t>
      </w:r>
      <w:r w:rsidRPr="005742C2">
        <w:rPr>
          <w:rFonts w:ascii="Consolas" w:eastAsia="Times New Roman" w:hAnsi="Consolas" w:cs="Times New Roman"/>
          <w:color w:val="808080"/>
          <w:kern w:val="0"/>
          <w:sz w:val="21"/>
          <w:szCs w:val="21"/>
          <w:lang w:eastAsia="en-IN"/>
          <w14:ligatures w14:val="none"/>
        </w:rPr>
        <w:t>&gt;</w:t>
      </w:r>
    </w:p>
    <w:p w14:paraId="366EC5DA" w14:textId="77777777" w:rsidR="005742C2" w:rsidRPr="005742C2" w:rsidRDefault="005742C2" w:rsidP="005742C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42C2">
        <w:rPr>
          <w:rFonts w:ascii="Consolas" w:eastAsia="Times New Roman" w:hAnsi="Consolas" w:cs="Times New Roman"/>
          <w:color w:val="808080"/>
          <w:kern w:val="0"/>
          <w:sz w:val="21"/>
          <w:szCs w:val="21"/>
          <w:lang w:eastAsia="en-IN"/>
          <w14:ligatures w14:val="none"/>
        </w:rPr>
        <w:t>&lt;/</w:t>
      </w:r>
      <w:r w:rsidRPr="005742C2">
        <w:rPr>
          <w:rFonts w:ascii="Consolas" w:eastAsia="Times New Roman" w:hAnsi="Consolas" w:cs="Times New Roman"/>
          <w:color w:val="569CD6"/>
          <w:kern w:val="0"/>
          <w:sz w:val="21"/>
          <w:szCs w:val="21"/>
          <w:lang w:eastAsia="en-IN"/>
          <w14:ligatures w14:val="none"/>
        </w:rPr>
        <w:t>html</w:t>
      </w:r>
      <w:r w:rsidRPr="005742C2">
        <w:rPr>
          <w:rFonts w:ascii="Consolas" w:eastAsia="Times New Roman" w:hAnsi="Consolas" w:cs="Times New Roman"/>
          <w:color w:val="808080"/>
          <w:kern w:val="0"/>
          <w:sz w:val="21"/>
          <w:szCs w:val="21"/>
          <w:lang w:eastAsia="en-IN"/>
          <w14:ligatures w14:val="none"/>
        </w:rPr>
        <w:t>&gt;</w:t>
      </w:r>
    </w:p>
    <w:p w14:paraId="32D1F09D" w14:textId="77777777" w:rsidR="00DA29F1" w:rsidRDefault="00DA29F1" w:rsidP="00DA29F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2.12. HTTP Get</w:t>
      </w:r>
    </w:p>
    <w:p w14:paraId="3B087C32" w14:textId="77777777" w:rsidR="00DA29F1" w:rsidRDefault="006770BE" w:rsidP="00DA29F1">
      <w:pPr>
        <w:pStyle w:val="NormalWeb"/>
        <w:numPr>
          <w:ilvl w:val="0"/>
          <w:numId w:val="10"/>
        </w:numPr>
        <w:shd w:val="clear" w:color="auto" w:fill="FFFFFF"/>
        <w:spacing w:before="240" w:beforeAutospacing="0" w:after="240" w:afterAutospacing="0"/>
        <w:rPr>
          <w:rFonts w:ascii="Segoe UI" w:hAnsi="Segoe UI" w:cs="Segoe UI"/>
          <w:color w:val="1F2328"/>
        </w:rPr>
      </w:pPr>
      <w:hyperlink r:id="rId110" w:history="1">
        <w:r w:rsidR="00DA29F1">
          <w:rPr>
            <w:rStyle w:val="Hyperlink"/>
            <w:rFonts w:ascii="Segoe UI" w:hAnsi="Segoe UI" w:cs="Segoe UI"/>
          </w:rPr>
          <w:t>https://restful-api.dev/</w:t>
        </w:r>
      </w:hyperlink>
    </w:p>
    <w:p w14:paraId="4F9156BD" w14:textId="77777777" w:rsidR="00DA29F1" w:rsidRDefault="00DA29F1" w:rsidP="00DA29F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Let’s delve into each of these points regarding the HTTP GET method:</w:t>
      </w:r>
    </w:p>
    <w:p w14:paraId="15B982EE" w14:textId="77777777" w:rsidR="00DA29F1" w:rsidRDefault="00DA29F1" w:rsidP="00DA29F1">
      <w:pPr>
        <w:pStyle w:val="NormalWeb"/>
        <w:numPr>
          <w:ilvl w:val="0"/>
          <w:numId w:val="1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Remains in the browser history</w:t>
      </w:r>
      <w:r>
        <w:rPr>
          <w:rFonts w:ascii="Segoe UI" w:hAnsi="Segoe UI" w:cs="Segoe UI"/>
          <w:color w:val="1F2328"/>
        </w:rPr>
        <w:t>:</w:t>
      </w:r>
    </w:p>
    <w:p w14:paraId="08E09804"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When a user accesses a web page or resource using a GET request, the URL containing the parameters of the request is typically stored in the browser’s history.</w:t>
      </w:r>
    </w:p>
    <w:p w14:paraId="2B3483BB"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This means that users can revisit pages they accessed via GET requests by using their browser’s history navigation features.</w:t>
      </w:r>
    </w:p>
    <w:p w14:paraId="18AE7234" w14:textId="77777777" w:rsidR="00DA29F1" w:rsidRDefault="00DA29F1" w:rsidP="00DA29F1">
      <w:pPr>
        <w:pStyle w:val="NormalWeb"/>
        <w:numPr>
          <w:ilvl w:val="0"/>
          <w:numId w:val="1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Can be bookmarked</w:t>
      </w:r>
      <w:r>
        <w:rPr>
          <w:rFonts w:ascii="Segoe UI" w:hAnsi="Segoe UI" w:cs="Segoe UI"/>
          <w:color w:val="1F2328"/>
        </w:rPr>
        <w:t>:</w:t>
      </w:r>
    </w:p>
    <w:p w14:paraId="7760037D"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GET requests produce URLs that reflect the parameters of the request. Since these URLs are often meaningful and represent specific resources or pages, they can be bookmarked by users for future reference.</w:t>
      </w:r>
    </w:p>
    <w:p w14:paraId="3972C101"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Bookmarking a GET request allows users to quickly access the same resource again without having to navigate through the website.</w:t>
      </w:r>
    </w:p>
    <w:p w14:paraId="0263211A" w14:textId="77777777" w:rsidR="00DA29F1" w:rsidRDefault="00DA29F1" w:rsidP="00DA29F1">
      <w:pPr>
        <w:pStyle w:val="NormalWeb"/>
        <w:numPr>
          <w:ilvl w:val="0"/>
          <w:numId w:val="1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Is never used when dealing with sensitive data</w:t>
      </w:r>
      <w:r>
        <w:rPr>
          <w:rFonts w:ascii="Segoe UI" w:hAnsi="Segoe UI" w:cs="Segoe UI"/>
          <w:color w:val="1F2328"/>
        </w:rPr>
        <w:t>:</w:t>
      </w:r>
    </w:p>
    <w:p w14:paraId="2FF99ED7"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GET requests transmit data through the URL query string, which is visible in the browser’s address bar and may be logged by various systems, including the user’s browser, proxies, and servers.</w:t>
      </w:r>
    </w:p>
    <w:p w14:paraId="164F6106"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Because the data transmitted via GET requests is exposed in the URL, it is considered insecure for transmitting sensitive information like passwords or personal details. Such data could be intercepted or logged by malicious actors or inadvertently stored in places where it could be accessed by unauthorized parties.</w:t>
      </w:r>
    </w:p>
    <w:p w14:paraId="7E49CF29" w14:textId="77777777" w:rsidR="00DA29F1" w:rsidRDefault="00DA29F1" w:rsidP="00DA29F1">
      <w:pPr>
        <w:pStyle w:val="NormalWeb"/>
        <w:numPr>
          <w:ilvl w:val="0"/>
          <w:numId w:val="1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Has length restrictions</w:t>
      </w:r>
      <w:r>
        <w:rPr>
          <w:rFonts w:ascii="Segoe UI" w:hAnsi="Segoe UI" w:cs="Segoe UI"/>
          <w:color w:val="1F2328"/>
        </w:rPr>
        <w:t>:</w:t>
      </w:r>
    </w:p>
    <w:p w14:paraId="709D49A2"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GET requests have limitations on the length of the URL due to browser and server constraints. While the HTTP specification does not impose a specific limit on URL length, practical limits are imposed by browsers and servers.</w:t>
      </w:r>
    </w:p>
    <w:p w14:paraId="5D1EC1DD"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Browsers typically have a maximum URL length that they can handle, which varies across different browsers. Servers may also have their own limits on URL length to prevent denial-of-service attacks or to ensure compatibility with other components in the web stack.</w:t>
      </w:r>
    </w:p>
    <w:p w14:paraId="0000186D" w14:textId="77777777" w:rsidR="00DA29F1" w:rsidRDefault="00DA29F1" w:rsidP="00DA29F1">
      <w:pPr>
        <w:pStyle w:val="NormalWeb"/>
        <w:numPr>
          <w:ilvl w:val="0"/>
          <w:numId w:val="11"/>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Is used only to request data</w:t>
      </w:r>
      <w:r>
        <w:rPr>
          <w:rFonts w:ascii="Segoe UI" w:hAnsi="Segoe UI" w:cs="Segoe UI"/>
          <w:color w:val="1F2328"/>
        </w:rPr>
        <w:t>:</w:t>
      </w:r>
    </w:p>
    <w:p w14:paraId="1EB5B89C"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 primary purpose of the GET method is to retrieve data from a server. It is used to request resources like HTML pages, images, stylesheets, scripts, or API endpoints from a web server.</w:t>
      </w:r>
    </w:p>
    <w:p w14:paraId="3C77F631" w14:textId="77777777" w:rsidR="00DA29F1" w:rsidRDefault="00DA29F1" w:rsidP="00DA29F1">
      <w:pPr>
        <w:pStyle w:val="NormalWeb"/>
        <w:numPr>
          <w:ilvl w:val="1"/>
          <w:numId w:val="1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GET requests are idempotent, meaning that multiple identical requests produce the same result as a single request. They are safe to be retried without causing unintended side effects on the server or the application state.</w:t>
      </w:r>
    </w:p>
    <w:p w14:paraId="612C7BEF" w14:textId="77777777" w:rsidR="00DA29F1" w:rsidRDefault="00DA29F1" w:rsidP="00DA29F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Overall, the HTTP GET method is widely used for retrieving resources from web servers and is suitable for scenarios where data transmission is public, non-sensitive, and does not require large payloads.</w:t>
      </w:r>
    </w:p>
    <w:p w14:paraId="029B5A44" w14:textId="77777777" w:rsidR="00DA29F1" w:rsidRDefault="00DA29F1" w:rsidP="00DA29F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2.13. HTTP Post</w:t>
      </w:r>
    </w:p>
    <w:p w14:paraId="1CE29F66" w14:textId="77777777" w:rsidR="00DA29F1" w:rsidRDefault="006770BE" w:rsidP="00DA29F1">
      <w:pPr>
        <w:pStyle w:val="NormalWeb"/>
        <w:numPr>
          <w:ilvl w:val="0"/>
          <w:numId w:val="12"/>
        </w:numPr>
        <w:shd w:val="clear" w:color="auto" w:fill="FFFFFF"/>
        <w:spacing w:before="240" w:beforeAutospacing="0" w:after="240" w:afterAutospacing="0"/>
        <w:rPr>
          <w:rFonts w:ascii="Segoe UI" w:hAnsi="Segoe UI" w:cs="Segoe UI"/>
          <w:color w:val="1F2328"/>
        </w:rPr>
      </w:pPr>
      <w:hyperlink r:id="rId111" w:history="1">
        <w:r w:rsidR="00DA29F1">
          <w:rPr>
            <w:rStyle w:val="Hyperlink"/>
            <w:rFonts w:ascii="Segoe UI" w:hAnsi="Segoe UI" w:cs="Segoe UI"/>
          </w:rPr>
          <w:t>https://reqbin.com/post-online</w:t>
        </w:r>
      </w:hyperlink>
    </w:p>
    <w:p w14:paraId="3D09C47B" w14:textId="77777777" w:rsidR="00DA29F1" w:rsidRDefault="00DA29F1" w:rsidP="00DA29F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Let’s break down each of these points regarding the HTTP POST method:</w:t>
      </w:r>
    </w:p>
    <w:p w14:paraId="3AC3648C" w14:textId="77777777" w:rsidR="00DA29F1" w:rsidRDefault="00DA29F1" w:rsidP="00DA29F1">
      <w:pPr>
        <w:pStyle w:val="NormalWeb"/>
        <w:numPr>
          <w:ilvl w:val="0"/>
          <w:numId w:val="1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Is never cached</w:t>
      </w:r>
      <w:r>
        <w:rPr>
          <w:rFonts w:ascii="Segoe UI" w:hAnsi="Segoe UI" w:cs="Segoe UI"/>
          <w:color w:val="1F2328"/>
        </w:rPr>
        <w:t>:</w:t>
      </w:r>
    </w:p>
    <w:p w14:paraId="74F51BBC"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When a POST request is made, it typically includes data that modifies server-side resources. Because of this, caching the response of a POST request could lead to unintended consequences, such as replaying the same modification multiple times.</w:t>
      </w:r>
    </w:p>
    <w:p w14:paraId="7A35E312"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Therefore, browsers and intermediaries like proxies generally do not cache responses to POST requests. Each POST request is typically treated as unique and triggers a fresh request/response cycle with the server.</w:t>
      </w:r>
    </w:p>
    <w:p w14:paraId="00551969" w14:textId="77777777" w:rsidR="00DA29F1" w:rsidRDefault="00DA29F1" w:rsidP="00DA29F1">
      <w:pPr>
        <w:pStyle w:val="NormalWeb"/>
        <w:numPr>
          <w:ilvl w:val="0"/>
          <w:numId w:val="1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Does not remain in the browser history</w:t>
      </w:r>
      <w:r>
        <w:rPr>
          <w:rFonts w:ascii="Segoe UI" w:hAnsi="Segoe UI" w:cs="Segoe UI"/>
          <w:color w:val="1F2328"/>
        </w:rPr>
        <w:t>:</w:t>
      </w:r>
    </w:p>
    <w:p w14:paraId="5BBC8BF6"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Since POST requests are often used for submitting sensitive information like login credentials or form data, browsers typically do not include POST requests in the browsing history.</w:t>
      </w:r>
    </w:p>
    <w:p w14:paraId="6B524CC2"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This helps to maintain the privacy and security of the user’s data. If POST requests were stored in the browser history, it could potentially expose sensitive information to anyone with access to the browsing history.</w:t>
      </w:r>
    </w:p>
    <w:p w14:paraId="4F57A862" w14:textId="77777777" w:rsidR="00DA29F1" w:rsidRDefault="00DA29F1" w:rsidP="00DA29F1">
      <w:pPr>
        <w:pStyle w:val="NormalWeb"/>
        <w:numPr>
          <w:ilvl w:val="0"/>
          <w:numId w:val="1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Cannot be bookmarked</w:t>
      </w:r>
      <w:r>
        <w:rPr>
          <w:rFonts w:ascii="Segoe UI" w:hAnsi="Segoe UI" w:cs="Segoe UI"/>
          <w:color w:val="1F2328"/>
        </w:rPr>
        <w:t>:</w:t>
      </w:r>
    </w:p>
    <w:p w14:paraId="70E3A5D2"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Similar to not being stored in the browsing history, POST requests are also typically not bookmarkable.</w:t>
      </w:r>
    </w:p>
    <w:p w14:paraId="685D4A8B"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This is because POST requests often involve submitting data that is specific to a particular session or action on the website. Bookmarking a </w:t>
      </w:r>
      <w:r>
        <w:rPr>
          <w:rFonts w:ascii="Segoe UI" w:hAnsi="Segoe UI" w:cs="Segoe UI"/>
          <w:color w:val="1F2328"/>
        </w:rPr>
        <w:lastRenderedPageBreak/>
        <w:t>POST request could result in the bookmarked URL being tied to outdated or invalid data.</w:t>
      </w:r>
    </w:p>
    <w:p w14:paraId="5E01AE01" w14:textId="77777777" w:rsidR="00DA29F1" w:rsidRDefault="00DA29F1" w:rsidP="00DA29F1">
      <w:pPr>
        <w:pStyle w:val="NormalWeb"/>
        <w:numPr>
          <w:ilvl w:val="0"/>
          <w:numId w:val="13"/>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Has no restrictions on data length</w:t>
      </w:r>
      <w:r>
        <w:rPr>
          <w:rFonts w:ascii="Segoe UI" w:hAnsi="Segoe UI" w:cs="Segoe UI"/>
          <w:color w:val="1F2328"/>
        </w:rPr>
        <w:t>:</w:t>
      </w:r>
    </w:p>
    <w:p w14:paraId="017D51B5"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Unlike the HTTP GET method, which has limitations on the length of the URL due to browser and server restrictions, POST requests have no such limitations on the size of the data being transmitted.</w:t>
      </w:r>
    </w:p>
    <w:p w14:paraId="3FB42B1A" w14:textId="77777777" w:rsidR="00DA29F1" w:rsidRDefault="00DA29F1" w:rsidP="00DA29F1">
      <w:pPr>
        <w:pStyle w:val="NormalWeb"/>
        <w:numPr>
          <w:ilvl w:val="1"/>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POST requests transmit data in the request body, allowing for larger amounts of data to be sent compared to GET requests, which transmit data in the URL query string. However, servers may still impose their own limits on the size of POST data for practical or security reasons.</w:t>
      </w:r>
    </w:p>
    <w:p w14:paraId="7DE64D93" w14:textId="77777777" w:rsidR="00DA29F1" w:rsidRDefault="00DA29F1" w:rsidP="00DA29F1">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Overall, these characteristics of the HTTP POST method help to ensure the security, privacy, and reliability of data transmitted using POST requests in web applications.</w:t>
      </w:r>
    </w:p>
    <w:p w14:paraId="073AF080" w14:textId="77777777" w:rsidR="00DA29F1" w:rsidRDefault="00DA29F1" w:rsidP="00DA29F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2.14. HTTP GET V/s POST</w:t>
      </w:r>
    </w:p>
    <w:tbl>
      <w:tblPr>
        <w:tblW w:w="0" w:type="auto"/>
        <w:tblCellMar>
          <w:top w:w="15" w:type="dxa"/>
          <w:left w:w="15" w:type="dxa"/>
          <w:bottom w:w="15" w:type="dxa"/>
          <w:right w:w="15" w:type="dxa"/>
        </w:tblCellMar>
        <w:tblLook w:val="04A0" w:firstRow="1" w:lastRow="0" w:firstColumn="1" w:lastColumn="0" w:noHBand="0" w:noVBand="1"/>
      </w:tblPr>
      <w:tblGrid>
        <w:gridCol w:w="3898"/>
        <w:gridCol w:w="5128"/>
      </w:tblGrid>
      <w:tr w:rsidR="00DA29F1" w14:paraId="1176FB30" w14:textId="77777777" w:rsidTr="00DA29F1">
        <w:trPr>
          <w:tblHeader/>
        </w:trPr>
        <w:tc>
          <w:tcPr>
            <w:tcW w:w="0" w:type="auto"/>
            <w:tcMar>
              <w:top w:w="90" w:type="dxa"/>
              <w:left w:w="195" w:type="dxa"/>
              <w:bottom w:w="90" w:type="dxa"/>
              <w:right w:w="195" w:type="dxa"/>
            </w:tcMar>
            <w:vAlign w:val="center"/>
            <w:hideMark/>
          </w:tcPr>
          <w:p w14:paraId="7B2907C8" w14:textId="77777777" w:rsidR="00DA29F1" w:rsidRDefault="00DA29F1">
            <w:pPr>
              <w:spacing w:after="240"/>
              <w:jc w:val="center"/>
              <w:rPr>
                <w:rFonts w:ascii="Times New Roman" w:hAnsi="Times New Roman" w:cs="Times New Roman"/>
                <w:b/>
                <w:bCs/>
              </w:rPr>
            </w:pPr>
            <w:r>
              <w:rPr>
                <w:b/>
                <w:bCs/>
              </w:rPr>
              <w:t>GET</w:t>
            </w:r>
          </w:p>
        </w:tc>
        <w:tc>
          <w:tcPr>
            <w:tcW w:w="0" w:type="auto"/>
            <w:tcMar>
              <w:top w:w="90" w:type="dxa"/>
              <w:left w:w="195" w:type="dxa"/>
              <w:bottom w:w="90" w:type="dxa"/>
              <w:right w:w="195" w:type="dxa"/>
            </w:tcMar>
            <w:vAlign w:val="center"/>
            <w:hideMark/>
          </w:tcPr>
          <w:p w14:paraId="701C8714" w14:textId="77777777" w:rsidR="00DA29F1" w:rsidRDefault="00DA29F1">
            <w:pPr>
              <w:spacing w:after="240"/>
              <w:jc w:val="center"/>
              <w:rPr>
                <w:b/>
                <w:bCs/>
              </w:rPr>
            </w:pPr>
            <w:r>
              <w:rPr>
                <w:b/>
                <w:bCs/>
              </w:rPr>
              <w:t>POST</w:t>
            </w:r>
          </w:p>
        </w:tc>
      </w:tr>
      <w:tr w:rsidR="00DA29F1" w14:paraId="3C0CB079" w14:textId="77777777" w:rsidTr="00DA29F1">
        <w:tc>
          <w:tcPr>
            <w:tcW w:w="0" w:type="auto"/>
            <w:tcMar>
              <w:top w:w="90" w:type="dxa"/>
              <w:left w:w="195" w:type="dxa"/>
              <w:bottom w:w="90" w:type="dxa"/>
              <w:right w:w="195" w:type="dxa"/>
            </w:tcMar>
            <w:vAlign w:val="center"/>
            <w:hideMark/>
          </w:tcPr>
          <w:p w14:paraId="1C8F09BA" w14:textId="77777777" w:rsidR="00DA29F1" w:rsidRDefault="00DA29F1">
            <w:pPr>
              <w:pStyle w:val="NormalWeb"/>
              <w:spacing w:before="0" w:beforeAutospacing="0" w:after="0" w:afterAutospacing="0"/>
            </w:pPr>
            <w:r>
              <w:t>Used to request data from a specified resource.</w:t>
            </w:r>
          </w:p>
        </w:tc>
        <w:tc>
          <w:tcPr>
            <w:tcW w:w="0" w:type="auto"/>
            <w:tcMar>
              <w:top w:w="90" w:type="dxa"/>
              <w:left w:w="195" w:type="dxa"/>
              <w:bottom w:w="90" w:type="dxa"/>
              <w:right w:w="195" w:type="dxa"/>
            </w:tcMar>
            <w:vAlign w:val="center"/>
            <w:hideMark/>
          </w:tcPr>
          <w:p w14:paraId="3674DB45" w14:textId="77777777" w:rsidR="00DA29F1" w:rsidRDefault="00DA29F1">
            <w:pPr>
              <w:pStyle w:val="NormalWeb"/>
              <w:spacing w:before="0" w:beforeAutospacing="0" w:after="0" w:afterAutospacing="0"/>
            </w:pPr>
            <w:r>
              <w:t>Used to submit data to be processed to a specified resource.</w:t>
            </w:r>
          </w:p>
        </w:tc>
      </w:tr>
      <w:tr w:rsidR="00DA29F1" w14:paraId="5D29B15C" w14:textId="77777777" w:rsidTr="00DA29F1">
        <w:tc>
          <w:tcPr>
            <w:tcW w:w="0" w:type="auto"/>
            <w:tcMar>
              <w:top w:w="90" w:type="dxa"/>
              <w:left w:w="195" w:type="dxa"/>
              <w:bottom w:w="90" w:type="dxa"/>
              <w:right w:w="195" w:type="dxa"/>
            </w:tcMar>
            <w:vAlign w:val="center"/>
            <w:hideMark/>
          </w:tcPr>
          <w:p w14:paraId="4DDAD398" w14:textId="77777777" w:rsidR="00DA29F1" w:rsidRDefault="00DA29F1">
            <w:pPr>
              <w:pStyle w:val="NormalWeb"/>
              <w:spacing w:before="0" w:beforeAutospacing="0" w:after="0" w:afterAutospacing="0"/>
            </w:pPr>
            <w:r>
              <w:t>Data is appended to the URL in the form of query parameters.</w:t>
            </w:r>
          </w:p>
        </w:tc>
        <w:tc>
          <w:tcPr>
            <w:tcW w:w="0" w:type="auto"/>
            <w:tcMar>
              <w:top w:w="90" w:type="dxa"/>
              <w:left w:w="195" w:type="dxa"/>
              <w:bottom w:w="90" w:type="dxa"/>
              <w:right w:w="195" w:type="dxa"/>
            </w:tcMar>
            <w:vAlign w:val="center"/>
            <w:hideMark/>
          </w:tcPr>
          <w:p w14:paraId="5EF44C8D" w14:textId="77777777" w:rsidR="00DA29F1" w:rsidRDefault="00DA29F1">
            <w:pPr>
              <w:pStyle w:val="NormalWeb"/>
              <w:spacing w:before="0" w:beforeAutospacing="0" w:after="0" w:afterAutospacing="0"/>
            </w:pPr>
            <w:r>
              <w:t>Data is sent in the request body, which is hidden from users and not appended to the URL.</w:t>
            </w:r>
          </w:p>
        </w:tc>
      </w:tr>
      <w:tr w:rsidR="00DA29F1" w14:paraId="6DD3A615" w14:textId="77777777" w:rsidTr="00DA29F1">
        <w:tc>
          <w:tcPr>
            <w:tcW w:w="0" w:type="auto"/>
            <w:tcMar>
              <w:top w:w="90" w:type="dxa"/>
              <w:left w:w="195" w:type="dxa"/>
              <w:bottom w:w="90" w:type="dxa"/>
              <w:right w:w="195" w:type="dxa"/>
            </w:tcMar>
            <w:vAlign w:val="center"/>
            <w:hideMark/>
          </w:tcPr>
          <w:p w14:paraId="23860518" w14:textId="77777777" w:rsidR="00DA29F1" w:rsidRDefault="00DA29F1">
            <w:pPr>
              <w:pStyle w:val="NormalWeb"/>
              <w:spacing w:before="0" w:beforeAutospacing="0" w:after="0" w:afterAutospacing="0"/>
            </w:pPr>
            <w:r>
              <w:t>Limited amount of data can be sent because data is sent via the URL.</w:t>
            </w:r>
          </w:p>
        </w:tc>
        <w:tc>
          <w:tcPr>
            <w:tcW w:w="0" w:type="auto"/>
            <w:tcMar>
              <w:top w:w="90" w:type="dxa"/>
              <w:left w:w="195" w:type="dxa"/>
              <w:bottom w:w="90" w:type="dxa"/>
              <w:right w:w="195" w:type="dxa"/>
            </w:tcMar>
            <w:vAlign w:val="center"/>
            <w:hideMark/>
          </w:tcPr>
          <w:p w14:paraId="677E280F" w14:textId="77777777" w:rsidR="00DA29F1" w:rsidRDefault="00DA29F1">
            <w:pPr>
              <w:pStyle w:val="NormalWeb"/>
              <w:spacing w:before="0" w:beforeAutospacing="0" w:after="0" w:afterAutospacing="0"/>
            </w:pPr>
            <w:r>
              <w:t>Can send a larger amount of data because it is sent in the request body.</w:t>
            </w:r>
          </w:p>
        </w:tc>
      </w:tr>
      <w:tr w:rsidR="00DA29F1" w14:paraId="0C68FED8" w14:textId="77777777" w:rsidTr="00DA29F1">
        <w:tc>
          <w:tcPr>
            <w:tcW w:w="0" w:type="auto"/>
            <w:tcMar>
              <w:top w:w="90" w:type="dxa"/>
              <w:left w:w="195" w:type="dxa"/>
              <w:bottom w:w="90" w:type="dxa"/>
              <w:right w:w="195" w:type="dxa"/>
            </w:tcMar>
            <w:vAlign w:val="center"/>
            <w:hideMark/>
          </w:tcPr>
          <w:p w14:paraId="6B975D47" w14:textId="77777777" w:rsidR="00DA29F1" w:rsidRDefault="00DA29F1">
            <w:pPr>
              <w:pStyle w:val="NormalWeb"/>
              <w:spacing w:before="0" w:beforeAutospacing="0" w:after="0" w:afterAutospacing="0"/>
            </w:pPr>
            <w:r>
              <w:t>Data is visible in the URL, which may pose security risks for sensitive information.</w:t>
            </w:r>
          </w:p>
        </w:tc>
        <w:tc>
          <w:tcPr>
            <w:tcW w:w="0" w:type="auto"/>
            <w:tcMar>
              <w:top w:w="90" w:type="dxa"/>
              <w:left w:w="195" w:type="dxa"/>
              <w:bottom w:w="90" w:type="dxa"/>
              <w:right w:w="195" w:type="dxa"/>
            </w:tcMar>
            <w:vAlign w:val="center"/>
            <w:hideMark/>
          </w:tcPr>
          <w:p w14:paraId="28E24B21" w14:textId="77777777" w:rsidR="00DA29F1" w:rsidRDefault="00DA29F1">
            <w:pPr>
              <w:pStyle w:val="NormalWeb"/>
              <w:spacing w:before="0" w:beforeAutospacing="0" w:after="0" w:afterAutospacing="0"/>
            </w:pPr>
            <w:r>
              <w:t>Data is not visible in the URL, providing better security for sensitive information.</w:t>
            </w:r>
          </w:p>
        </w:tc>
      </w:tr>
      <w:tr w:rsidR="00DA29F1" w14:paraId="71B9F14C" w14:textId="77777777" w:rsidTr="00DA29F1">
        <w:tc>
          <w:tcPr>
            <w:tcW w:w="0" w:type="auto"/>
            <w:tcMar>
              <w:top w:w="90" w:type="dxa"/>
              <w:left w:w="195" w:type="dxa"/>
              <w:bottom w:w="90" w:type="dxa"/>
              <w:right w:w="195" w:type="dxa"/>
            </w:tcMar>
            <w:vAlign w:val="center"/>
            <w:hideMark/>
          </w:tcPr>
          <w:p w14:paraId="33054D61" w14:textId="77777777" w:rsidR="00DA29F1" w:rsidRDefault="00DA29F1">
            <w:pPr>
              <w:pStyle w:val="NormalWeb"/>
              <w:spacing w:before="0" w:beforeAutospacing="0" w:after="0" w:afterAutospacing="0"/>
            </w:pPr>
            <w:r>
              <w:t>Suitable for data retrieval, such as searching or fetching data.</w:t>
            </w:r>
          </w:p>
        </w:tc>
        <w:tc>
          <w:tcPr>
            <w:tcW w:w="0" w:type="auto"/>
            <w:tcMar>
              <w:top w:w="90" w:type="dxa"/>
              <w:left w:w="195" w:type="dxa"/>
              <w:bottom w:w="90" w:type="dxa"/>
              <w:right w:w="195" w:type="dxa"/>
            </w:tcMar>
            <w:vAlign w:val="center"/>
            <w:hideMark/>
          </w:tcPr>
          <w:p w14:paraId="6D7662D2" w14:textId="77777777" w:rsidR="00DA29F1" w:rsidRDefault="00DA29F1">
            <w:pPr>
              <w:pStyle w:val="NormalWeb"/>
              <w:spacing w:before="0" w:beforeAutospacing="0" w:after="0" w:afterAutospacing="0"/>
            </w:pPr>
            <w:r>
              <w:t>Suitable for data submission, such as form submissions or updating data.</w:t>
            </w:r>
          </w:p>
        </w:tc>
      </w:tr>
      <w:tr w:rsidR="00DA29F1" w14:paraId="5E101E1B" w14:textId="77777777" w:rsidTr="00DA29F1">
        <w:tc>
          <w:tcPr>
            <w:tcW w:w="0" w:type="auto"/>
            <w:tcMar>
              <w:top w:w="90" w:type="dxa"/>
              <w:left w:w="195" w:type="dxa"/>
              <w:bottom w:w="90" w:type="dxa"/>
              <w:right w:w="195" w:type="dxa"/>
            </w:tcMar>
            <w:vAlign w:val="center"/>
            <w:hideMark/>
          </w:tcPr>
          <w:p w14:paraId="056AD6BE" w14:textId="77777777" w:rsidR="00DA29F1" w:rsidRDefault="00DA29F1">
            <w:pPr>
              <w:pStyle w:val="NormalWeb"/>
              <w:spacing w:before="0" w:beforeAutospacing="0" w:after="0" w:afterAutospacing="0"/>
            </w:pPr>
            <w:r>
              <w:t>Data is cached by browsers and can be bookmarked.</w:t>
            </w:r>
          </w:p>
        </w:tc>
        <w:tc>
          <w:tcPr>
            <w:tcW w:w="0" w:type="auto"/>
            <w:tcMar>
              <w:top w:w="90" w:type="dxa"/>
              <w:left w:w="195" w:type="dxa"/>
              <w:bottom w:w="90" w:type="dxa"/>
              <w:right w:w="195" w:type="dxa"/>
            </w:tcMar>
            <w:vAlign w:val="center"/>
            <w:hideMark/>
          </w:tcPr>
          <w:p w14:paraId="6EBCDA50" w14:textId="77777777" w:rsidR="00DA29F1" w:rsidRDefault="00DA29F1">
            <w:pPr>
              <w:pStyle w:val="NormalWeb"/>
              <w:spacing w:before="0" w:beforeAutospacing="0" w:after="0" w:afterAutospacing="0"/>
            </w:pPr>
            <w:r>
              <w:t>Data is not cached by browsers, and it’s not bookmarkable.</w:t>
            </w:r>
          </w:p>
        </w:tc>
      </w:tr>
      <w:tr w:rsidR="00DA29F1" w14:paraId="5FC05D46" w14:textId="77777777" w:rsidTr="00DA29F1">
        <w:tc>
          <w:tcPr>
            <w:tcW w:w="0" w:type="auto"/>
            <w:tcMar>
              <w:top w:w="90" w:type="dxa"/>
              <w:left w:w="195" w:type="dxa"/>
              <w:bottom w:w="90" w:type="dxa"/>
              <w:right w:w="195" w:type="dxa"/>
            </w:tcMar>
            <w:vAlign w:val="center"/>
            <w:hideMark/>
          </w:tcPr>
          <w:p w14:paraId="2B5FD324" w14:textId="77777777" w:rsidR="00DA29F1" w:rsidRDefault="00DA29F1">
            <w:pPr>
              <w:pStyle w:val="NormalWeb"/>
              <w:spacing w:before="0" w:beforeAutospacing="0" w:after="0" w:afterAutospacing="0"/>
            </w:pPr>
            <w:r>
              <w:t>Can be bookmarked and revisited easily.</w:t>
            </w:r>
          </w:p>
        </w:tc>
        <w:tc>
          <w:tcPr>
            <w:tcW w:w="0" w:type="auto"/>
            <w:tcMar>
              <w:top w:w="90" w:type="dxa"/>
              <w:left w:w="195" w:type="dxa"/>
              <w:bottom w:w="90" w:type="dxa"/>
              <w:right w:w="195" w:type="dxa"/>
            </w:tcMar>
            <w:vAlign w:val="center"/>
            <w:hideMark/>
          </w:tcPr>
          <w:p w14:paraId="1633E40C" w14:textId="77777777" w:rsidR="00DA29F1" w:rsidRDefault="00DA29F1">
            <w:pPr>
              <w:pStyle w:val="NormalWeb"/>
              <w:spacing w:before="0" w:beforeAutospacing="0" w:after="0" w:afterAutospacing="0"/>
            </w:pPr>
            <w:r>
              <w:t>Not bookmarkable because data is not included in the URL.</w:t>
            </w:r>
          </w:p>
        </w:tc>
      </w:tr>
      <w:tr w:rsidR="00DA29F1" w14:paraId="375F8867" w14:textId="77777777" w:rsidTr="00DA29F1">
        <w:tc>
          <w:tcPr>
            <w:tcW w:w="0" w:type="auto"/>
            <w:tcMar>
              <w:top w:w="90" w:type="dxa"/>
              <w:left w:w="195" w:type="dxa"/>
              <w:bottom w:w="90" w:type="dxa"/>
              <w:right w:w="195" w:type="dxa"/>
            </w:tcMar>
            <w:vAlign w:val="center"/>
            <w:hideMark/>
          </w:tcPr>
          <w:p w14:paraId="71C73A1E" w14:textId="77777777" w:rsidR="00DA29F1" w:rsidRDefault="00DA29F1">
            <w:pPr>
              <w:pStyle w:val="NormalWeb"/>
              <w:spacing w:before="0" w:beforeAutospacing="0" w:after="0" w:afterAutospacing="0"/>
            </w:pPr>
            <w:r>
              <w:t>Parameters are limited by the URL length restrictions (usually around 2,048 characters).</w:t>
            </w:r>
          </w:p>
        </w:tc>
        <w:tc>
          <w:tcPr>
            <w:tcW w:w="0" w:type="auto"/>
            <w:tcMar>
              <w:top w:w="90" w:type="dxa"/>
              <w:left w:w="195" w:type="dxa"/>
              <w:bottom w:w="90" w:type="dxa"/>
              <w:right w:w="195" w:type="dxa"/>
            </w:tcMar>
            <w:vAlign w:val="center"/>
            <w:hideMark/>
          </w:tcPr>
          <w:p w14:paraId="030D7C20" w14:textId="77777777" w:rsidR="00DA29F1" w:rsidRDefault="00DA29F1">
            <w:pPr>
              <w:pStyle w:val="NormalWeb"/>
              <w:spacing w:before="0" w:beforeAutospacing="0" w:after="0" w:afterAutospacing="0"/>
            </w:pPr>
            <w:r>
              <w:t>No such limitations on data length.</w:t>
            </w:r>
          </w:p>
        </w:tc>
      </w:tr>
      <w:tr w:rsidR="00DA29F1" w14:paraId="7ADC741A" w14:textId="77777777" w:rsidTr="00DA29F1">
        <w:tc>
          <w:tcPr>
            <w:tcW w:w="0" w:type="auto"/>
            <w:tcMar>
              <w:top w:w="90" w:type="dxa"/>
              <w:left w:w="195" w:type="dxa"/>
              <w:bottom w:w="90" w:type="dxa"/>
              <w:right w:w="195" w:type="dxa"/>
            </w:tcMar>
            <w:vAlign w:val="center"/>
            <w:hideMark/>
          </w:tcPr>
          <w:p w14:paraId="6700BAC6" w14:textId="77777777" w:rsidR="00DA29F1" w:rsidRDefault="00DA29F1">
            <w:pPr>
              <w:pStyle w:val="NormalWeb"/>
              <w:spacing w:before="0" w:beforeAutospacing="0" w:after="0" w:afterAutospacing="0"/>
            </w:pPr>
            <w:r>
              <w:t>Not suitable for sending sensitive information, such as passwords, because data is visible in the URL.</w:t>
            </w:r>
          </w:p>
        </w:tc>
        <w:tc>
          <w:tcPr>
            <w:tcW w:w="0" w:type="auto"/>
            <w:tcMar>
              <w:top w:w="90" w:type="dxa"/>
              <w:left w:w="195" w:type="dxa"/>
              <w:bottom w:w="90" w:type="dxa"/>
              <w:right w:w="195" w:type="dxa"/>
            </w:tcMar>
            <w:vAlign w:val="center"/>
            <w:hideMark/>
          </w:tcPr>
          <w:p w14:paraId="220A293B" w14:textId="77777777" w:rsidR="00DA29F1" w:rsidRDefault="00DA29F1">
            <w:pPr>
              <w:pStyle w:val="NormalWeb"/>
              <w:spacing w:before="0" w:beforeAutospacing="0" w:after="0" w:afterAutospacing="0"/>
            </w:pPr>
            <w:r>
              <w:t>More suitable for sending sensitive information, such as passwords, because data is not visible in the URL.</w:t>
            </w:r>
          </w:p>
        </w:tc>
      </w:tr>
      <w:tr w:rsidR="00DA29F1" w14:paraId="55ABBE52" w14:textId="77777777" w:rsidTr="00DA29F1">
        <w:tc>
          <w:tcPr>
            <w:tcW w:w="0" w:type="auto"/>
            <w:tcMar>
              <w:top w:w="90" w:type="dxa"/>
              <w:left w:w="195" w:type="dxa"/>
              <w:bottom w:w="90" w:type="dxa"/>
              <w:right w:w="195" w:type="dxa"/>
            </w:tcMar>
            <w:vAlign w:val="center"/>
            <w:hideMark/>
          </w:tcPr>
          <w:p w14:paraId="765F0812" w14:textId="77777777" w:rsidR="00DA29F1" w:rsidRDefault="00DA29F1">
            <w:pPr>
              <w:pStyle w:val="NormalWeb"/>
              <w:spacing w:before="0" w:beforeAutospacing="0" w:after="0" w:afterAutospacing="0"/>
            </w:pPr>
            <w:r>
              <w:lastRenderedPageBreak/>
              <w:t>Requests are idempotent, meaning making the same request multiple times will produce the same result.</w:t>
            </w:r>
          </w:p>
        </w:tc>
        <w:tc>
          <w:tcPr>
            <w:tcW w:w="0" w:type="auto"/>
            <w:tcMar>
              <w:top w:w="90" w:type="dxa"/>
              <w:left w:w="195" w:type="dxa"/>
              <w:bottom w:w="90" w:type="dxa"/>
              <w:right w:w="195" w:type="dxa"/>
            </w:tcMar>
            <w:vAlign w:val="center"/>
            <w:hideMark/>
          </w:tcPr>
          <w:p w14:paraId="36C599D8" w14:textId="77777777" w:rsidR="00DA29F1" w:rsidRDefault="00DA29F1">
            <w:pPr>
              <w:pStyle w:val="NormalWeb"/>
              <w:spacing w:before="0" w:beforeAutospacing="0" w:after="0" w:afterAutospacing="0"/>
            </w:pPr>
            <w:r>
              <w:t>Requests are not necessarily idempotent, meaning making the same request multiple times may produce different results, especially if it results in data modification.</w:t>
            </w:r>
          </w:p>
        </w:tc>
      </w:tr>
      <w:tr w:rsidR="00DA29F1" w14:paraId="136C4D98" w14:textId="77777777" w:rsidTr="00DA29F1">
        <w:tc>
          <w:tcPr>
            <w:tcW w:w="0" w:type="auto"/>
            <w:tcMar>
              <w:top w:w="90" w:type="dxa"/>
              <w:left w:w="195" w:type="dxa"/>
              <w:bottom w:w="90" w:type="dxa"/>
              <w:right w:w="195" w:type="dxa"/>
            </w:tcMar>
            <w:vAlign w:val="center"/>
            <w:hideMark/>
          </w:tcPr>
          <w:p w14:paraId="38B13B3D" w14:textId="77777777" w:rsidR="00DA29F1" w:rsidRDefault="00DA29F1">
            <w:pPr>
              <w:pStyle w:val="NormalWeb"/>
              <w:spacing w:before="0" w:beforeAutospacing="0" w:after="0" w:afterAutospacing="0"/>
            </w:pPr>
            <w:r>
              <w:t>Can be cached by browsers, proxies, and other intermediaries.</w:t>
            </w:r>
          </w:p>
        </w:tc>
        <w:tc>
          <w:tcPr>
            <w:tcW w:w="0" w:type="auto"/>
            <w:tcMar>
              <w:top w:w="90" w:type="dxa"/>
              <w:left w:w="195" w:type="dxa"/>
              <w:bottom w:w="90" w:type="dxa"/>
              <w:right w:w="195" w:type="dxa"/>
            </w:tcMar>
            <w:vAlign w:val="center"/>
            <w:hideMark/>
          </w:tcPr>
          <w:p w14:paraId="023A58C6" w14:textId="77777777" w:rsidR="00DA29F1" w:rsidRDefault="00DA29F1">
            <w:pPr>
              <w:pStyle w:val="NormalWeb"/>
              <w:spacing w:before="0" w:beforeAutospacing="0" w:after="0" w:afterAutospacing="0"/>
            </w:pPr>
            <w:r>
              <w:t>Cannot be cached by browsers, proxies, or other intermediaries by default, but caching can be implemented with appropriate headers.</w:t>
            </w:r>
          </w:p>
        </w:tc>
      </w:tr>
      <w:tr w:rsidR="00DA29F1" w14:paraId="19B19E5E" w14:textId="77777777" w:rsidTr="00DA29F1">
        <w:tc>
          <w:tcPr>
            <w:tcW w:w="0" w:type="auto"/>
            <w:tcMar>
              <w:top w:w="90" w:type="dxa"/>
              <w:left w:w="195" w:type="dxa"/>
              <w:bottom w:w="90" w:type="dxa"/>
              <w:right w:w="195" w:type="dxa"/>
            </w:tcMar>
            <w:vAlign w:val="center"/>
            <w:hideMark/>
          </w:tcPr>
          <w:p w14:paraId="3CE97366" w14:textId="77777777" w:rsidR="00DA29F1" w:rsidRDefault="00DA29F1">
            <w:pPr>
              <w:pStyle w:val="NormalWeb"/>
              <w:spacing w:before="0" w:beforeAutospacing="0" w:after="0" w:afterAutospacing="0"/>
            </w:pPr>
            <w:r>
              <w:t>May be cached by browsers, proxies, and other intermediaries, depending on caching headers and directives.</w:t>
            </w:r>
          </w:p>
        </w:tc>
        <w:tc>
          <w:tcPr>
            <w:tcW w:w="0" w:type="auto"/>
            <w:tcMar>
              <w:top w:w="90" w:type="dxa"/>
              <w:left w:w="195" w:type="dxa"/>
              <w:bottom w:w="90" w:type="dxa"/>
              <w:right w:w="195" w:type="dxa"/>
            </w:tcMar>
            <w:vAlign w:val="center"/>
            <w:hideMark/>
          </w:tcPr>
          <w:p w14:paraId="62FCDCDB" w14:textId="77777777" w:rsidR="00DA29F1" w:rsidRDefault="00DA29F1">
            <w:pPr>
              <w:pStyle w:val="NormalWeb"/>
              <w:spacing w:before="0" w:beforeAutospacing="0" w:after="0" w:afterAutospacing="0"/>
            </w:pPr>
            <w:r>
              <w:t>Cannot be cached by browsers, proxies, or other intermediaries by default, but caching can be implemented with appropriate headers.</w:t>
            </w:r>
          </w:p>
        </w:tc>
      </w:tr>
    </w:tbl>
    <w:p w14:paraId="4E1549B3" w14:textId="77777777" w:rsidR="00DA29F1" w:rsidRDefault="00DA29F1" w:rsidP="00DA29F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2.15. Escape Characters in HTML</w:t>
      </w:r>
    </w:p>
    <w:p w14:paraId="21B931CB" w14:textId="77777777" w:rsidR="00DA29F1" w:rsidRDefault="00DA29F1" w:rsidP="00DA29F1">
      <w:pPr>
        <w:pStyle w:val="HTMLPreformatted"/>
        <w:shd w:val="clear" w:color="auto" w:fill="FFFFFF"/>
        <w:spacing w:after="240"/>
        <w:rPr>
          <w:color w:val="1F2328"/>
        </w:rPr>
      </w:pPr>
      <w:r>
        <w:rPr>
          <w:color w:val="1F2328"/>
        </w:rPr>
        <w:t>&lt;!DOCTYPE html&gt;</w:t>
      </w:r>
    </w:p>
    <w:p w14:paraId="58B80373" w14:textId="77777777" w:rsidR="00DA29F1" w:rsidRDefault="00DA29F1" w:rsidP="00DA29F1">
      <w:pPr>
        <w:pStyle w:val="HTMLPreformatted"/>
        <w:shd w:val="clear" w:color="auto" w:fill="FFFFFF"/>
        <w:spacing w:after="240"/>
        <w:rPr>
          <w:color w:val="1F2328"/>
        </w:rPr>
      </w:pPr>
      <w:r>
        <w:rPr>
          <w:color w:val="1F2328"/>
        </w:rPr>
        <w:t>&lt;html lang="en"&gt;</w:t>
      </w:r>
    </w:p>
    <w:p w14:paraId="2669304A" w14:textId="77777777" w:rsidR="00DA29F1" w:rsidRDefault="00DA29F1" w:rsidP="00DA29F1">
      <w:pPr>
        <w:pStyle w:val="HTMLPreformatted"/>
        <w:shd w:val="clear" w:color="auto" w:fill="FFFFFF"/>
        <w:spacing w:after="240"/>
        <w:rPr>
          <w:color w:val="1F2328"/>
        </w:rPr>
      </w:pPr>
      <w:r>
        <w:rPr>
          <w:color w:val="1F2328"/>
        </w:rPr>
        <w:t>&lt;head&gt;</w:t>
      </w:r>
    </w:p>
    <w:p w14:paraId="2C6E54BC" w14:textId="77777777" w:rsidR="00DA29F1" w:rsidRDefault="00DA29F1" w:rsidP="00DA29F1">
      <w:pPr>
        <w:pStyle w:val="HTMLPreformatted"/>
        <w:shd w:val="clear" w:color="auto" w:fill="FFFFFF"/>
        <w:spacing w:after="240"/>
        <w:rPr>
          <w:color w:val="1F2328"/>
        </w:rPr>
      </w:pPr>
      <w:r>
        <w:rPr>
          <w:color w:val="1F2328"/>
        </w:rPr>
        <w:t xml:space="preserve">    &lt;meta charset="UTF-8"&gt;</w:t>
      </w:r>
    </w:p>
    <w:p w14:paraId="1FB57F93" w14:textId="77777777" w:rsidR="00DA29F1" w:rsidRDefault="00DA29F1" w:rsidP="00DA29F1">
      <w:pPr>
        <w:pStyle w:val="HTMLPreformatted"/>
        <w:shd w:val="clear" w:color="auto" w:fill="FFFFFF"/>
        <w:spacing w:after="240"/>
        <w:rPr>
          <w:color w:val="1F2328"/>
        </w:rPr>
      </w:pPr>
      <w:r>
        <w:rPr>
          <w:color w:val="1F2328"/>
        </w:rPr>
        <w:t xml:space="preserve">    &lt;meta name="viewport" content="width=device-width, initial-scale=1.0"&gt;</w:t>
      </w:r>
    </w:p>
    <w:p w14:paraId="10EBE4A0" w14:textId="77777777" w:rsidR="00DA29F1" w:rsidRDefault="00DA29F1" w:rsidP="00DA29F1">
      <w:pPr>
        <w:pStyle w:val="HTMLPreformatted"/>
        <w:shd w:val="clear" w:color="auto" w:fill="FFFFFF"/>
        <w:spacing w:after="240"/>
        <w:rPr>
          <w:color w:val="1F2328"/>
        </w:rPr>
      </w:pPr>
      <w:r>
        <w:rPr>
          <w:color w:val="1F2328"/>
        </w:rPr>
        <w:t xml:space="preserve">    &lt;title&gt;HTML Escape Characters Example&lt;/title&gt;</w:t>
      </w:r>
    </w:p>
    <w:p w14:paraId="44AE86C5" w14:textId="77777777" w:rsidR="00DA29F1" w:rsidRDefault="00DA29F1" w:rsidP="00DA29F1">
      <w:pPr>
        <w:pStyle w:val="HTMLPreformatted"/>
        <w:shd w:val="clear" w:color="auto" w:fill="FFFFFF"/>
        <w:spacing w:after="240"/>
        <w:rPr>
          <w:color w:val="1F2328"/>
        </w:rPr>
      </w:pPr>
      <w:r>
        <w:rPr>
          <w:color w:val="1F2328"/>
        </w:rPr>
        <w:t>&lt;/head&gt;</w:t>
      </w:r>
    </w:p>
    <w:p w14:paraId="767519B1" w14:textId="77777777" w:rsidR="00DA29F1" w:rsidRDefault="00DA29F1" w:rsidP="00DA29F1">
      <w:pPr>
        <w:pStyle w:val="HTMLPreformatted"/>
        <w:shd w:val="clear" w:color="auto" w:fill="FFFFFF"/>
        <w:spacing w:after="240"/>
        <w:rPr>
          <w:color w:val="1F2328"/>
        </w:rPr>
      </w:pPr>
      <w:r>
        <w:rPr>
          <w:color w:val="1F2328"/>
        </w:rPr>
        <w:t>&lt;body&gt;</w:t>
      </w:r>
    </w:p>
    <w:p w14:paraId="05678B3F" w14:textId="77777777" w:rsidR="00DA29F1" w:rsidRDefault="00DA29F1" w:rsidP="00DA29F1">
      <w:pPr>
        <w:pStyle w:val="HTMLPreformatted"/>
        <w:shd w:val="clear" w:color="auto" w:fill="FFFFFF"/>
        <w:spacing w:after="240"/>
        <w:rPr>
          <w:color w:val="1F2328"/>
        </w:rPr>
      </w:pPr>
    </w:p>
    <w:p w14:paraId="7055B1BF" w14:textId="77777777" w:rsidR="00DA29F1" w:rsidRDefault="00DA29F1" w:rsidP="00DA29F1">
      <w:pPr>
        <w:pStyle w:val="HTMLPreformatted"/>
        <w:shd w:val="clear" w:color="auto" w:fill="FFFFFF"/>
        <w:spacing w:after="240"/>
        <w:rPr>
          <w:color w:val="1F2328"/>
        </w:rPr>
      </w:pPr>
      <w:r>
        <w:rPr>
          <w:color w:val="1F2328"/>
        </w:rPr>
        <w:t xml:space="preserve">    &lt;h2&gt;Escape Characters Example&lt;/h2&gt;</w:t>
      </w:r>
    </w:p>
    <w:p w14:paraId="2290DFA1" w14:textId="77777777" w:rsidR="00DA29F1" w:rsidRDefault="00DA29F1" w:rsidP="00DA29F1">
      <w:pPr>
        <w:pStyle w:val="HTMLPreformatted"/>
        <w:shd w:val="clear" w:color="auto" w:fill="FFFFFF"/>
        <w:spacing w:after="240"/>
        <w:rPr>
          <w:color w:val="1F2328"/>
        </w:rPr>
      </w:pPr>
    </w:p>
    <w:p w14:paraId="2ADFE50D" w14:textId="77777777" w:rsidR="00DA29F1" w:rsidRDefault="00DA29F1" w:rsidP="00DA29F1">
      <w:pPr>
        <w:pStyle w:val="HTMLPreformatted"/>
        <w:shd w:val="clear" w:color="auto" w:fill="FFFFFF"/>
        <w:spacing w:after="240"/>
        <w:rPr>
          <w:color w:val="1F2328"/>
        </w:rPr>
      </w:pPr>
      <w:r>
        <w:rPr>
          <w:color w:val="1F2328"/>
        </w:rPr>
        <w:t xml:space="preserve">    &lt;p&gt;&amp;lt;p&amp;gt;This is a paragraph tag&amp;lt;/p&amp;gt;&lt;/p&gt;</w:t>
      </w:r>
    </w:p>
    <w:p w14:paraId="6A62FB16" w14:textId="77777777" w:rsidR="00DA29F1" w:rsidRDefault="00DA29F1" w:rsidP="00DA29F1">
      <w:pPr>
        <w:pStyle w:val="HTMLPreformatted"/>
        <w:shd w:val="clear" w:color="auto" w:fill="FFFFFF"/>
        <w:spacing w:after="240"/>
        <w:rPr>
          <w:color w:val="1F2328"/>
        </w:rPr>
      </w:pPr>
      <w:r>
        <w:rPr>
          <w:color w:val="1F2328"/>
        </w:rPr>
        <w:t xml:space="preserve">    &lt;!-- The above will be rendered as: &lt;p&gt;This is a paragraph tag&lt;/p&gt; --&gt;</w:t>
      </w:r>
    </w:p>
    <w:p w14:paraId="72477340" w14:textId="77777777" w:rsidR="00DA29F1" w:rsidRDefault="00DA29F1" w:rsidP="00DA29F1">
      <w:pPr>
        <w:pStyle w:val="HTMLPreformatted"/>
        <w:shd w:val="clear" w:color="auto" w:fill="FFFFFF"/>
        <w:spacing w:after="240"/>
        <w:rPr>
          <w:color w:val="1F2328"/>
        </w:rPr>
      </w:pPr>
    </w:p>
    <w:p w14:paraId="3A1D4C8C" w14:textId="77777777" w:rsidR="00DA29F1" w:rsidRDefault="00DA29F1" w:rsidP="00DA29F1">
      <w:pPr>
        <w:pStyle w:val="HTMLPreformatted"/>
        <w:shd w:val="clear" w:color="auto" w:fill="FFFFFF"/>
        <w:spacing w:after="240"/>
        <w:rPr>
          <w:color w:val="1F2328"/>
        </w:rPr>
      </w:pPr>
      <w:r>
        <w:rPr>
          <w:color w:val="1F2328"/>
        </w:rPr>
        <w:t xml:space="preserve">    &lt;p&gt;This is an &amp;amp; symbol&lt;/p&gt;</w:t>
      </w:r>
    </w:p>
    <w:p w14:paraId="110E58B9" w14:textId="77777777" w:rsidR="00DA29F1" w:rsidRDefault="00DA29F1" w:rsidP="00DA29F1">
      <w:pPr>
        <w:pStyle w:val="HTMLPreformatted"/>
        <w:shd w:val="clear" w:color="auto" w:fill="FFFFFF"/>
        <w:spacing w:after="240"/>
        <w:rPr>
          <w:color w:val="1F2328"/>
        </w:rPr>
      </w:pPr>
      <w:r>
        <w:rPr>
          <w:color w:val="1F2328"/>
        </w:rPr>
        <w:t xml:space="preserve">    &lt;!-- The above will be rendered as: This is an &amp; symbol --&gt;</w:t>
      </w:r>
    </w:p>
    <w:p w14:paraId="6E6E7E15" w14:textId="77777777" w:rsidR="00DA29F1" w:rsidRDefault="00DA29F1" w:rsidP="00DA29F1">
      <w:pPr>
        <w:pStyle w:val="HTMLPreformatted"/>
        <w:shd w:val="clear" w:color="auto" w:fill="FFFFFF"/>
        <w:spacing w:after="240"/>
        <w:rPr>
          <w:color w:val="1F2328"/>
        </w:rPr>
      </w:pPr>
    </w:p>
    <w:p w14:paraId="1FE7D368" w14:textId="77777777" w:rsidR="00DA29F1" w:rsidRDefault="00DA29F1" w:rsidP="00DA29F1">
      <w:pPr>
        <w:pStyle w:val="HTMLPreformatted"/>
        <w:shd w:val="clear" w:color="auto" w:fill="FFFFFF"/>
        <w:spacing w:after="240"/>
        <w:rPr>
          <w:color w:val="1F2328"/>
        </w:rPr>
      </w:pPr>
      <w:r>
        <w:rPr>
          <w:color w:val="1F2328"/>
        </w:rPr>
        <w:t xml:space="preserve">    &lt;p&gt;This is a &amp;copy; symbol&lt;/p&gt;</w:t>
      </w:r>
    </w:p>
    <w:p w14:paraId="1BA6064A" w14:textId="77777777" w:rsidR="00DA29F1" w:rsidRDefault="00DA29F1" w:rsidP="00DA29F1">
      <w:pPr>
        <w:pStyle w:val="HTMLPreformatted"/>
        <w:shd w:val="clear" w:color="auto" w:fill="FFFFFF"/>
        <w:spacing w:after="240"/>
        <w:rPr>
          <w:color w:val="1F2328"/>
        </w:rPr>
      </w:pPr>
      <w:r>
        <w:rPr>
          <w:color w:val="1F2328"/>
        </w:rPr>
        <w:t xml:space="preserve">    &lt;!-- The above will be rendered as: This is a © symbol --&gt;</w:t>
      </w:r>
    </w:p>
    <w:p w14:paraId="4B4BFFA0" w14:textId="77777777" w:rsidR="00DA29F1" w:rsidRDefault="00DA29F1" w:rsidP="00DA29F1">
      <w:pPr>
        <w:pStyle w:val="HTMLPreformatted"/>
        <w:shd w:val="clear" w:color="auto" w:fill="FFFFFF"/>
        <w:spacing w:after="240"/>
        <w:rPr>
          <w:color w:val="1F2328"/>
        </w:rPr>
      </w:pPr>
    </w:p>
    <w:p w14:paraId="3D9A868D" w14:textId="77777777" w:rsidR="00DA29F1" w:rsidRDefault="00DA29F1" w:rsidP="00DA29F1">
      <w:pPr>
        <w:pStyle w:val="HTMLPreformatted"/>
        <w:shd w:val="clear" w:color="auto" w:fill="FFFFFF"/>
        <w:spacing w:after="240"/>
        <w:rPr>
          <w:color w:val="1F2328"/>
        </w:rPr>
      </w:pPr>
      <w:r>
        <w:rPr>
          <w:color w:val="1F2328"/>
        </w:rPr>
        <w:t xml:space="preserve">    &lt;p&gt;This is a &amp;lt;script&amp;gt; tag&lt;/p&gt;</w:t>
      </w:r>
    </w:p>
    <w:p w14:paraId="6C289880" w14:textId="77777777" w:rsidR="00DA29F1" w:rsidRDefault="00DA29F1" w:rsidP="00DA29F1">
      <w:pPr>
        <w:pStyle w:val="HTMLPreformatted"/>
        <w:shd w:val="clear" w:color="auto" w:fill="FFFFFF"/>
        <w:spacing w:after="240"/>
        <w:rPr>
          <w:color w:val="1F2328"/>
        </w:rPr>
      </w:pPr>
      <w:r>
        <w:rPr>
          <w:color w:val="1F2328"/>
        </w:rPr>
        <w:t xml:space="preserve">    &lt;!-- The above will be rendered as: This is a &lt;script&gt; tag --&gt;</w:t>
      </w:r>
    </w:p>
    <w:p w14:paraId="6C6F5910" w14:textId="77777777" w:rsidR="00DA29F1" w:rsidRDefault="00DA29F1" w:rsidP="00DA29F1">
      <w:pPr>
        <w:pStyle w:val="HTMLPreformatted"/>
        <w:shd w:val="clear" w:color="auto" w:fill="FFFFFF"/>
        <w:spacing w:after="240"/>
        <w:rPr>
          <w:color w:val="1F2328"/>
        </w:rPr>
      </w:pPr>
    </w:p>
    <w:p w14:paraId="06B8B0AE" w14:textId="77777777" w:rsidR="00DA29F1" w:rsidRDefault="00DA29F1" w:rsidP="00DA29F1">
      <w:pPr>
        <w:pStyle w:val="HTMLPreformatted"/>
        <w:shd w:val="clear" w:color="auto" w:fill="FFFFFF"/>
        <w:spacing w:after="240"/>
        <w:rPr>
          <w:color w:val="1F2328"/>
        </w:rPr>
      </w:pPr>
      <w:r>
        <w:rPr>
          <w:color w:val="1F2328"/>
        </w:rPr>
        <w:t>&lt;/body&gt;</w:t>
      </w:r>
    </w:p>
    <w:p w14:paraId="765EAC0B" w14:textId="77777777" w:rsidR="00DA29F1" w:rsidRDefault="00DA29F1" w:rsidP="00DA29F1">
      <w:pPr>
        <w:pStyle w:val="HTMLPreformatted"/>
        <w:shd w:val="clear" w:color="auto" w:fill="FFFFFF"/>
        <w:spacing w:after="240"/>
        <w:rPr>
          <w:color w:val="1F2328"/>
        </w:rPr>
      </w:pPr>
      <w:r>
        <w:rPr>
          <w:color w:val="1F2328"/>
        </w:rPr>
        <w:t>&lt;/html&gt;</w:t>
      </w:r>
    </w:p>
    <w:p w14:paraId="2B86EBF0" w14:textId="18DB858E" w:rsidR="005742C2" w:rsidRDefault="00794286">
      <w:pPr>
        <w:rPr>
          <w:sz w:val="24"/>
          <w:szCs w:val="24"/>
        </w:rPr>
      </w:pPr>
      <w:r>
        <w:rPr>
          <w:sz w:val="24"/>
          <w:szCs w:val="24"/>
        </w:rPr>
        <w:t>&amp;amp-&amp;,&amp;copy-</w:t>
      </w:r>
      <w:r w:rsidR="007B4590">
        <w:rPr>
          <w:sz w:val="24"/>
          <w:szCs w:val="24"/>
        </w:rPr>
        <w:t>@,&amp;lt-&lt;,&amp;gt-&gt;,&amp;</w:t>
      </w:r>
      <w:r w:rsidR="00FC1EE7">
        <w:rPr>
          <w:sz w:val="24"/>
          <w:szCs w:val="24"/>
        </w:rPr>
        <w:t>nbsp,&amp;reg-R,&amp;trade-TM,&amp;quot-“”</w:t>
      </w:r>
      <w:r w:rsidR="00CF533E">
        <w:rPr>
          <w:sz w:val="24"/>
          <w:szCs w:val="24"/>
        </w:rPr>
        <w:t>,&amp;ldquo-“</w:t>
      </w:r>
      <w:r w:rsidR="006C11F1">
        <w:rPr>
          <w:sz w:val="24"/>
          <w:szCs w:val="24"/>
        </w:rPr>
        <w:t>,&amp;rdquo,&amp;lsquo,&amp;rsquo</w:t>
      </w:r>
    </w:p>
    <w:p w14:paraId="11CE4359" w14:textId="77777777" w:rsidR="00506D18" w:rsidRDefault="00506D18" w:rsidP="00506D18">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2.16. Video Tag</w:t>
      </w:r>
    </w:p>
    <w:p w14:paraId="30FA64DB"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Sure, here’s an example of how you can use the </w:t>
      </w:r>
      <w:r>
        <w:rPr>
          <w:rStyle w:val="HTMLCode"/>
          <w:color w:val="1F2328"/>
        </w:rPr>
        <w:t>&lt;video&gt;</w:t>
      </w:r>
      <w:r>
        <w:rPr>
          <w:rFonts w:ascii="Segoe UI" w:hAnsi="Segoe UI" w:cs="Segoe UI"/>
          <w:color w:val="1F2328"/>
        </w:rPr>
        <w:t> tag in HTML to embed a video:</w:t>
      </w:r>
    </w:p>
    <w:p w14:paraId="10FBEFE4" w14:textId="77777777" w:rsidR="00506D18" w:rsidRDefault="00506D18" w:rsidP="00506D18">
      <w:pPr>
        <w:pStyle w:val="HTMLPreformatted"/>
        <w:shd w:val="clear" w:color="auto" w:fill="FFFFFF"/>
        <w:rPr>
          <w:color w:val="1F2328"/>
        </w:rPr>
      </w:pPr>
      <w:r>
        <w:rPr>
          <w:rStyle w:val="pl-c1"/>
          <w:color w:val="1F2328"/>
        </w:rPr>
        <w:t>&lt;!DOCTYPE html</w:t>
      </w:r>
      <w:r>
        <w:rPr>
          <w:rStyle w:val="pl-kos"/>
          <w:color w:val="1F2328"/>
        </w:rPr>
        <w:t>&gt;</w:t>
      </w:r>
    </w:p>
    <w:p w14:paraId="2C2EB880"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1768C298"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8FE0E9F"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3583B597"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18DA34CE"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title</w:t>
      </w:r>
      <w:r>
        <w:rPr>
          <w:rStyle w:val="pl-kos"/>
          <w:color w:val="1F2328"/>
        </w:rPr>
        <w:t>&gt;</w:t>
      </w:r>
      <w:r>
        <w:rPr>
          <w:color w:val="1F2328"/>
        </w:rPr>
        <w:t>HTML Video Tag Example</w:t>
      </w:r>
      <w:r>
        <w:rPr>
          <w:rStyle w:val="pl-kos"/>
          <w:color w:val="1F2328"/>
        </w:rPr>
        <w:t>&lt;/</w:t>
      </w:r>
      <w:r>
        <w:rPr>
          <w:rStyle w:val="pl-ent"/>
          <w:color w:val="1F2328"/>
        </w:rPr>
        <w:t>title</w:t>
      </w:r>
      <w:r>
        <w:rPr>
          <w:rStyle w:val="pl-kos"/>
          <w:color w:val="1F2328"/>
        </w:rPr>
        <w:t>&gt;</w:t>
      </w:r>
    </w:p>
    <w:p w14:paraId="0628793D"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59BFC7B0"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2D5CA36C" w14:textId="77777777" w:rsidR="00506D18" w:rsidRDefault="00506D18" w:rsidP="00506D18">
      <w:pPr>
        <w:pStyle w:val="HTMLPreformatted"/>
        <w:shd w:val="clear" w:color="auto" w:fill="FFFFFF"/>
        <w:rPr>
          <w:color w:val="1F2328"/>
        </w:rPr>
      </w:pPr>
    </w:p>
    <w:p w14:paraId="55F64312"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h2</w:t>
      </w:r>
      <w:r>
        <w:rPr>
          <w:rStyle w:val="pl-kos"/>
          <w:color w:val="1F2328"/>
        </w:rPr>
        <w:t>&gt;</w:t>
      </w:r>
      <w:r>
        <w:rPr>
          <w:color w:val="1F2328"/>
        </w:rPr>
        <w:t>Video Tag Example</w:t>
      </w:r>
      <w:r>
        <w:rPr>
          <w:rStyle w:val="pl-kos"/>
          <w:color w:val="1F2328"/>
        </w:rPr>
        <w:t>&lt;/</w:t>
      </w:r>
      <w:r>
        <w:rPr>
          <w:rStyle w:val="pl-ent"/>
          <w:color w:val="1F2328"/>
        </w:rPr>
        <w:t>h2</w:t>
      </w:r>
      <w:r>
        <w:rPr>
          <w:rStyle w:val="pl-kos"/>
          <w:color w:val="1F2328"/>
        </w:rPr>
        <w:t>&gt;</w:t>
      </w:r>
    </w:p>
    <w:p w14:paraId="6377E566" w14:textId="77777777" w:rsidR="00506D18" w:rsidRDefault="00506D18" w:rsidP="00506D18">
      <w:pPr>
        <w:pStyle w:val="HTMLPreformatted"/>
        <w:shd w:val="clear" w:color="auto" w:fill="FFFFFF"/>
        <w:rPr>
          <w:color w:val="1F2328"/>
        </w:rPr>
      </w:pPr>
    </w:p>
    <w:p w14:paraId="09A86E6C"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video</w:t>
      </w:r>
      <w:r>
        <w:rPr>
          <w:color w:val="1F2328"/>
        </w:rPr>
        <w:t xml:space="preserve"> </w:t>
      </w:r>
      <w:r>
        <w:rPr>
          <w:rStyle w:val="pl-c1"/>
          <w:color w:val="1F2328"/>
        </w:rPr>
        <w:t>width</w:t>
      </w:r>
      <w:r>
        <w:rPr>
          <w:color w:val="1F2328"/>
        </w:rPr>
        <w:t>="</w:t>
      </w:r>
      <w:r>
        <w:rPr>
          <w:rStyle w:val="pl-s"/>
          <w:color w:val="1F2328"/>
        </w:rPr>
        <w:t>640</w:t>
      </w:r>
      <w:r>
        <w:rPr>
          <w:color w:val="1F2328"/>
        </w:rPr>
        <w:t xml:space="preserve">" </w:t>
      </w:r>
      <w:r>
        <w:rPr>
          <w:rStyle w:val="pl-c1"/>
          <w:color w:val="1F2328"/>
        </w:rPr>
        <w:t>height</w:t>
      </w:r>
      <w:r>
        <w:rPr>
          <w:color w:val="1F2328"/>
        </w:rPr>
        <w:t>="</w:t>
      </w:r>
      <w:r>
        <w:rPr>
          <w:rStyle w:val="pl-s"/>
          <w:color w:val="1F2328"/>
        </w:rPr>
        <w:t>360</w:t>
      </w:r>
      <w:r>
        <w:rPr>
          <w:color w:val="1F2328"/>
        </w:rPr>
        <w:t xml:space="preserve">" </w:t>
      </w:r>
      <w:r>
        <w:rPr>
          <w:rStyle w:val="pl-c1"/>
          <w:color w:val="1F2328"/>
        </w:rPr>
        <w:t>controls</w:t>
      </w:r>
      <w:r>
        <w:rPr>
          <w:rStyle w:val="pl-kos"/>
          <w:color w:val="1F2328"/>
        </w:rPr>
        <w:t>&gt;</w:t>
      </w:r>
    </w:p>
    <w:p w14:paraId="1DA0DC16"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source</w:t>
      </w:r>
      <w:r>
        <w:rPr>
          <w:color w:val="1F2328"/>
        </w:rPr>
        <w:t xml:space="preserve"> </w:t>
      </w:r>
      <w:r>
        <w:rPr>
          <w:rStyle w:val="pl-c1"/>
          <w:color w:val="1F2328"/>
        </w:rPr>
        <w:t>src</w:t>
      </w:r>
      <w:r>
        <w:rPr>
          <w:color w:val="1F2328"/>
        </w:rPr>
        <w:t>="</w:t>
      </w:r>
      <w:r>
        <w:rPr>
          <w:rStyle w:val="pl-s"/>
          <w:color w:val="1F2328"/>
        </w:rPr>
        <w:t>example.mp4</w:t>
      </w:r>
      <w:r>
        <w:rPr>
          <w:color w:val="1F2328"/>
        </w:rPr>
        <w:t xml:space="preserve">" </w:t>
      </w:r>
      <w:r>
        <w:rPr>
          <w:rStyle w:val="pl-c1"/>
          <w:color w:val="1F2328"/>
        </w:rPr>
        <w:t>type</w:t>
      </w:r>
      <w:r>
        <w:rPr>
          <w:color w:val="1F2328"/>
        </w:rPr>
        <w:t>="</w:t>
      </w:r>
      <w:r>
        <w:rPr>
          <w:rStyle w:val="pl-s"/>
          <w:color w:val="1F2328"/>
        </w:rPr>
        <w:t>video/mp4</w:t>
      </w:r>
      <w:r>
        <w:rPr>
          <w:color w:val="1F2328"/>
        </w:rPr>
        <w:t>"</w:t>
      </w:r>
      <w:r>
        <w:rPr>
          <w:rStyle w:val="pl-kos"/>
          <w:color w:val="1F2328"/>
        </w:rPr>
        <w:t>&gt;</w:t>
      </w:r>
    </w:p>
    <w:p w14:paraId="3F27E9F8" w14:textId="77777777" w:rsidR="00506D18" w:rsidRDefault="00506D18" w:rsidP="00506D18">
      <w:pPr>
        <w:pStyle w:val="HTMLPreformatted"/>
        <w:shd w:val="clear" w:color="auto" w:fill="FFFFFF"/>
        <w:rPr>
          <w:color w:val="1F2328"/>
        </w:rPr>
      </w:pPr>
      <w:r>
        <w:rPr>
          <w:color w:val="1F2328"/>
        </w:rPr>
        <w:t xml:space="preserve">        Your browser does not support the video tag.</w:t>
      </w:r>
    </w:p>
    <w:p w14:paraId="7947AED9"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video</w:t>
      </w:r>
      <w:r>
        <w:rPr>
          <w:rStyle w:val="pl-kos"/>
          <w:color w:val="1F2328"/>
        </w:rPr>
        <w:t>&gt;</w:t>
      </w:r>
    </w:p>
    <w:p w14:paraId="4E0BC047" w14:textId="77777777" w:rsidR="00506D18" w:rsidRDefault="00506D18" w:rsidP="00506D18">
      <w:pPr>
        <w:pStyle w:val="HTMLPreformatted"/>
        <w:shd w:val="clear" w:color="auto" w:fill="FFFFFF"/>
        <w:rPr>
          <w:color w:val="1F2328"/>
        </w:rPr>
      </w:pPr>
    </w:p>
    <w:p w14:paraId="33DC50F7"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261AE029"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701642DC" w14:textId="77777777" w:rsidR="00506D18" w:rsidRDefault="00506D18" w:rsidP="00506D18">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210FD415" w14:textId="77777777" w:rsidR="00506D18" w:rsidRDefault="00506D18" w:rsidP="00506D18">
      <w:pPr>
        <w:pStyle w:val="NormalWeb"/>
        <w:numPr>
          <w:ilvl w:val="0"/>
          <w:numId w:val="14"/>
        </w:numPr>
        <w:shd w:val="clear" w:color="auto" w:fill="FFFFFF"/>
        <w:spacing w:before="0" w:beforeAutospacing="0" w:after="0" w:afterAutospacing="0"/>
        <w:rPr>
          <w:rFonts w:ascii="Segoe UI" w:hAnsi="Segoe UI" w:cs="Segoe UI"/>
          <w:color w:val="1F2328"/>
        </w:rPr>
      </w:pPr>
      <w:r>
        <w:rPr>
          <w:rStyle w:val="HTMLCode"/>
          <w:color w:val="1F2328"/>
        </w:rPr>
        <w:t>&lt;video&gt;</w:t>
      </w:r>
      <w:r>
        <w:rPr>
          <w:rFonts w:ascii="Segoe UI" w:hAnsi="Segoe UI" w:cs="Segoe UI"/>
          <w:color w:val="1F2328"/>
        </w:rPr>
        <w:t> is the video tag.</w:t>
      </w:r>
    </w:p>
    <w:p w14:paraId="7747DB4E" w14:textId="77777777" w:rsidR="00506D18" w:rsidRDefault="00506D18" w:rsidP="00506D18">
      <w:pPr>
        <w:pStyle w:val="NormalWeb"/>
        <w:numPr>
          <w:ilvl w:val="0"/>
          <w:numId w:val="14"/>
        </w:numPr>
        <w:shd w:val="clear" w:color="auto" w:fill="FFFFFF"/>
        <w:spacing w:before="0" w:beforeAutospacing="0" w:after="0" w:afterAutospacing="0"/>
        <w:rPr>
          <w:rFonts w:ascii="Segoe UI" w:hAnsi="Segoe UI" w:cs="Segoe UI"/>
          <w:color w:val="1F2328"/>
        </w:rPr>
      </w:pPr>
      <w:r>
        <w:rPr>
          <w:rStyle w:val="HTMLCode"/>
          <w:color w:val="1F2328"/>
        </w:rPr>
        <w:t>width</w:t>
      </w:r>
      <w:r>
        <w:rPr>
          <w:rFonts w:ascii="Segoe UI" w:hAnsi="Segoe UI" w:cs="Segoe UI"/>
          <w:color w:val="1F2328"/>
        </w:rPr>
        <w:t> and </w:t>
      </w:r>
      <w:r>
        <w:rPr>
          <w:rStyle w:val="HTMLCode"/>
          <w:color w:val="1F2328"/>
        </w:rPr>
        <w:t>height</w:t>
      </w:r>
      <w:r>
        <w:rPr>
          <w:rFonts w:ascii="Segoe UI" w:hAnsi="Segoe UI" w:cs="Segoe UI"/>
          <w:color w:val="1F2328"/>
        </w:rPr>
        <w:t> attributes specify the dimensions of the video player.</w:t>
      </w:r>
    </w:p>
    <w:p w14:paraId="1AB52996" w14:textId="77777777" w:rsidR="00506D18" w:rsidRDefault="00506D18" w:rsidP="00506D18">
      <w:pPr>
        <w:pStyle w:val="NormalWeb"/>
        <w:numPr>
          <w:ilvl w:val="0"/>
          <w:numId w:val="14"/>
        </w:numPr>
        <w:shd w:val="clear" w:color="auto" w:fill="FFFFFF"/>
        <w:spacing w:before="0" w:beforeAutospacing="0" w:after="0" w:afterAutospacing="0"/>
        <w:rPr>
          <w:rFonts w:ascii="Segoe UI" w:hAnsi="Segoe UI" w:cs="Segoe UI"/>
          <w:color w:val="1F2328"/>
        </w:rPr>
      </w:pPr>
      <w:r>
        <w:rPr>
          <w:rStyle w:val="HTMLCode"/>
          <w:color w:val="1F2328"/>
        </w:rPr>
        <w:t>controls</w:t>
      </w:r>
      <w:r>
        <w:rPr>
          <w:rFonts w:ascii="Segoe UI" w:hAnsi="Segoe UI" w:cs="Segoe UI"/>
          <w:color w:val="1F2328"/>
        </w:rPr>
        <w:t> attribute adds playback controls (play, pause, volume, etc.) to the video player.</w:t>
      </w:r>
    </w:p>
    <w:p w14:paraId="330928D9" w14:textId="77777777" w:rsidR="00506D18" w:rsidRDefault="00506D18" w:rsidP="00506D18">
      <w:pPr>
        <w:pStyle w:val="NormalWeb"/>
        <w:numPr>
          <w:ilvl w:val="0"/>
          <w:numId w:val="14"/>
        </w:numPr>
        <w:shd w:val="clear" w:color="auto" w:fill="FFFFFF"/>
        <w:spacing w:before="0" w:beforeAutospacing="0" w:after="0" w:afterAutospacing="0"/>
        <w:rPr>
          <w:rFonts w:ascii="Segoe UI" w:hAnsi="Segoe UI" w:cs="Segoe UI"/>
          <w:color w:val="1F2328"/>
        </w:rPr>
      </w:pPr>
      <w:r>
        <w:rPr>
          <w:rStyle w:val="HTMLCode"/>
          <w:color w:val="1F2328"/>
        </w:rPr>
        <w:t>&lt;source&gt;</w:t>
      </w:r>
      <w:r>
        <w:rPr>
          <w:rFonts w:ascii="Segoe UI" w:hAnsi="Segoe UI" w:cs="Segoe UI"/>
          <w:color w:val="1F2328"/>
        </w:rPr>
        <w:t> tag is nested within the </w:t>
      </w:r>
      <w:r>
        <w:rPr>
          <w:rStyle w:val="HTMLCode"/>
          <w:color w:val="1F2328"/>
        </w:rPr>
        <w:t>&lt;video&gt;</w:t>
      </w:r>
      <w:r>
        <w:rPr>
          <w:rFonts w:ascii="Segoe UI" w:hAnsi="Segoe UI" w:cs="Segoe UI"/>
          <w:color w:val="1F2328"/>
        </w:rPr>
        <w:t> tag to specify the video file (</w:t>
      </w:r>
      <w:r>
        <w:rPr>
          <w:rStyle w:val="HTMLCode"/>
          <w:color w:val="1F2328"/>
        </w:rPr>
        <w:t>example.mp4</w:t>
      </w:r>
      <w:r>
        <w:rPr>
          <w:rFonts w:ascii="Segoe UI" w:hAnsi="Segoe UI" w:cs="Segoe UI"/>
          <w:color w:val="1F2328"/>
        </w:rPr>
        <w:t>) and its MIME type (</w:t>
      </w:r>
      <w:r>
        <w:rPr>
          <w:rStyle w:val="HTMLCode"/>
          <w:color w:val="1F2328"/>
        </w:rPr>
        <w:t>video/mp4</w:t>
      </w:r>
      <w:r>
        <w:rPr>
          <w:rFonts w:ascii="Segoe UI" w:hAnsi="Segoe UI" w:cs="Segoe UI"/>
          <w:color w:val="1F2328"/>
        </w:rPr>
        <w:t>). Multiple </w:t>
      </w:r>
      <w:r>
        <w:rPr>
          <w:rStyle w:val="HTMLCode"/>
          <w:color w:val="1F2328"/>
        </w:rPr>
        <w:t>&lt;source&gt;</w:t>
      </w:r>
      <w:r>
        <w:rPr>
          <w:rFonts w:ascii="Segoe UI" w:hAnsi="Segoe UI" w:cs="Segoe UI"/>
          <w:color w:val="1F2328"/>
        </w:rPr>
        <w:t> tags can be used to provide different video formats for compatibility across browsers.</w:t>
      </w:r>
    </w:p>
    <w:p w14:paraId="0170E002" w14:textId="77777777" w:rsidR="00506D18" w:rsidRDefault="00506D18" w:rsidP="00506D18">
      <w:pPr>
        <w:pStyle w:val="NormalWeb"/>
        <w:numPr>
          <w:ilvl w:val="0"/>
          <w:numId w:val="14"/>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text "Your browser does not support the video tag." will be displayed if the browser does not support the </w:t>
      </w:r>
      <w:r>
        <w:rPr>
          <w:rStyle w:val="HTMLCode"/>
          <w:color w:val="1F2328"/>
        </w:rPr>
        <w:t>&lt;video&gt;</w:t>
      </w:r>
      <w:r>
        <w:rPr>
          <w:rFonts w:ascii="Segoe UI" w:hAnsi="Segoe UI" w:cs="Segoe UI"/>
          <w:color w:val="1F2328"/>
        </w:rPr>
        <w:t> tag or any of the specified video formats.</w:t>
      </w:r>
    </w:p>
    <w:p w14:paraId="624E51AA"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Replace </w:t>
      </w:r>
      <w:r>
        <w:rPr>
          <w:rStyle w:val="HTMLCode"/>
          <w:color w:val="1F2328"/>
        </w:rPr>
        <w:t>"example.mp4"</w:t>
      </w:r>
      <w:r>
        <w:rPr>
          <w:rFonts w:ascii="Segoe UI" w:hAnsi="Segoe UI" w:cs="Segoe UI"/>
          <w:color w:val="1F2328"/>
        </w:rPr>
        <w:t> with the path to your actual video file, and consider providing additional formats like WebM and Ogg for broader browser compatibility.</w:t>
      </w:r>
    </w:p>
    <w:p w14:paraId="719FD5A6" w14:textId="77777777" w:rsidR="00506D18" w:rsidRDefault="00506D18" w:rsidP="00506D18">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lastRenderedPageBreak/>
        <w:t>2.17. Video Tag: YouTube</w:t>
      </w:r>
    </w:p>
    <w:p w14:paraId="1BD44661"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 you cannot directly specify a YouTube video link as the </w:t>
      </w:r>
      <w:r>
        <w:rPr>
          <w:rStyle w:val="HTMLCode"/>
          <w:color w:val="1F2328"/>
        </w:rPr>
        <w:t>src</w:t>
      </w:r>
      <w:r>
        <w:rPr>
          <w:rFonts w:ascii="Segoe UI" w:hAnsi="Segoe UI" w:cs="Segoe UI"/>
          <w:color w:val="1F2328"/>
        </w:rPr>
        <w:t> attribute of the </w:t>
      </w:r>
      <w:r>
        <w:rPr>
          <w:rStyle w:val="HTMLCode"/>
          <w:color w:val="1F2328"/>
        </w:rPr>
        <w:t>&lt;video&gt;</w:t>
      </w:r>
      <w:r>
        <w:rPr>
          <w:rFonts w:ascii="Segoe UI" w:hAnsi="Segoe UI" w:cs="Segoe UI"/>
          <w:color w:val="1F2328"/>
        </w:rPr>
        <w:t> tag. YouTube videos are not hosted as standalone video files like </w:t>
      </w:r>
      <w:r>
        <w:rPr>
          <w:rStyle w:val="HTMLCode"/>
          <w:color w:val="1F2328"/>
        </w:rPr>
        <w:t>.mp4</w:t>
      </w:r>
      <w:r>
        <w:rPr>
          <w:rFonts w:ascii="Segoe UI" w:hAnsi="Segoe UI" w:cs="Segoe UI"/>
          <w:color w:val="1F2328"/>
        </w:rPr>
        <w:t> or </w:t>
      </w:r>
      <w:r>
        <w:rPr>
          <w:rStyle w:val="HTMLCode"/>
          <w:color w:val="1F2328"/>
        </w:rPr>
        <w:t>.webm</w:t>
      </w:r>
      <w:r>
        <w:rPr>
          <w:rFonts w:ascii="Segoe UI" w:hAnsi="Segoe UI" w:cs="Segoe UI"/>
          <w:color w:val="1F2328"/>
        </w:rPr>
        <w:t> files; they are streamed from YouTube’s servers.</w:t>
      </w:r>
    </w:p>
    <w:p w14:paraId="399CC17E"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However, you can embed YouTube videos in your HTML page using the </w:t>
      </w:r>
      <w:r>
        <w:rPr>
          <w:rStyle w:val="HTMLCode"/>
          <w:color w:val="1F2328"/>
        </w:rPr>
        <w:t>&lt;iframe&gt;</w:t>
      </w:r>
      <w:r>
        <w:rPr>
          <w:rFonts w:ascii="Segoe UI" w:hAnsi="Segoe UI" w:cs="Segoe UI"/>
          <w:color w:val="1F2328"/>
        </w:rPr>
        <w:t> tag and specifying the YouTube video’s URL as the </w:t>
      </w:r>
      <w:r>
        <w:rPr>
          <w:rStyle w:val="HTMLCode"/>
          <w:color w:val="1F2328"/>
        </w:rPr>
        <w:t>src</w:t>
      </w:r>
      <w:r>
        <w:rPr>
          <w:rFonts w:ascii="Segoe UI" w:hAnsi="Segoe UI" w:cs="Segoe UI"/>
          <w:color w:val="1F2328"/>
        </w:rPr>
        <w:t> attribute. Here’s how you can do it:</w:t>
      </w:r>
    </w:p>
    <w:p w14:paraId="4DB7D8D6" w14:textId="77777777" w:rsidR="00506D18" w:rsidRDefault="00506D18" w:rsidP="00506D18">
      <w:pPr>
        <w:pStyle w:val="HTMLPreformatted"/>
        <w:shd w:val="clear" w:color="auto" w:fill="FFFFFF"/>
        <w:rPr>
          <w:color w:val="1F2328"/>
        </w:rPr>
      </w:pPr>
      <w:r>
        <w:rPr>
          <w:rStyle w:val="pl-c1"/>
          <w:color w:val="1F2328"/>
        </w:rPr>
        <w:t>&lt;!DOCTYPE html</w:t>
      </w:r>
      <w:r>
        <w:rPr>
          <w:rStyle w:val="pl-kos"/>
          <w:color w:val="1F2328"/>
        </w:rPr>
        <w:t>&gt;</w:t>
      </w:r>
    </w:p>
    <w:p w14:paraId="21067052"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0F0FC6D2"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B4B0F46"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3995D7FB"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448B9339"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title</w:t>
      </w:r>
      <w:r>
        <w:rPr>
          <w:rStyle w:val="pl-kos"/>
          <w:color w:val="1F2328"/>
        </w:rPr>
        <w:t>&gt;</w:t>
      </w:r>
      <w:r>
        <w:rPr>
          <w:color w:val="1F2328"/>
        </w:rPr>
        <w:t>Embed YouTube Video Example</w:t>
      </w:r>
      <w:r>
        <w:rPr>
          <w:rStyle w:val="pl-kos"/>
          <w:color w:val="1F2328"/>
        </w:rPr>
        <w:t>&lt;/</w:t>
      </w:r>
      <w:r>
        <w:rPr>
          <w:rStyle w:val="pl-ent"/>
          <w:color w:val="1F2328"/>
        </w:rPr>
        <w:t>title</w:t>
      </w:r>
      <w:r>
        <w:rPr>
          <w:rStyle w:val="pl-kos"/>
          <w:color w:val="1F2328"/>
        </w:rPr>
        <w:t>&gt;</w:t>
      </w:r>
    </w:p>
    <w:p w14:paraId="399BBFC8"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7193FD6"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0EB2C8F7" w14:textId="77777777" w:rsidR="00506D18" w:rsidRDefault="00506D18" w:rsidP="00506D18">
      <w:pPr>
        <w:pStyle w:val="HTMLPreformatted"/>
        <w:shd w:val="clear" w:color="auto" w:fill="FFFFFF"/>
        <w:rPr>
          <w:color w:val="1F2328"/>
        </w:rPr>
      </w:pPr>
    </w:p>
    <w:p w14:paraId="7BD4657F"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h2</w:t>
      </w:r>
      <w:r>
        <w:rPr>
          <w:rStyle w:val="pl-kos"/>
          <w:color w:val="1F2328"/>
        </w:rPr>
        <w:t>&gt;</w:t>
      </w:r>
      <w:r>
        <w:rPr>
          <w:color w:val="1F2328"/>
        </w:rPr>
        <w:t>YouTube Video Example</w:t>
      </w:r>
      <w:r>
        <w:rPr>
          <w:rStyle w:val="pl-kos"/>
          <w:color w:val="1F2328"/>
        </w:rPr>
        <w:t>&lt;/</w:t>
      </w:r>
      <w:r>
        <w:rPr>
          <w:rStyle w:val="pl-ent"/>
          <w:color w:val="1F2328"/>
        </w:rPr>
        <w:t>h2</w:t>
      </w:r>
      <w:r>
        <w:rPr>
          <w:rStyle w:val="pl-kos"/>
          <w:color w:val="1F2328"/>
        </w:rPr>
        <w:t>&gt;</w:t>
      </w:r>
    </w:p>
    <w:p w14:paraId="1E46BB11" w14:textId="77777777" w:rsidR="00506D18" w:rsidRDefault="00506D18" w:rsidP="00506D18">
      <w:pPr>
        <w:pStyle w:val="HTMLPreformatted"/>
        <w:shd w:val="clear" w:color="auto" w:fill="FFFFFF"/>
        <w:rPr>
          <w:color w:val="1F2328"/>
        </w:rPr>
      </w:pPr>
    </w:p>
    <w:p w14:paraId="1A832D75" w14:textId="77777777" w:rsidR="00506D18" w:rsidRDefault="00506D18" w:rsidP="00506D18">
      <w:pPr>
        <w:pStyle w:val="HTMLPreformatted"/>
        <w:shd w:val="clear" w:color="auto" w:fill="FFFFFF"/>
        <w:rPr>
          <w:color w:val="1F2328"/>
        </w:rPr>
      </w:pPr>
      <w:r>
        <w:rPr>
          <w:color w:val="1F2328"/>
        </w:rPr>
        <w:t xml:space="preserve">    </w:t>
      </w:r>
      <w:r>
        <w:rPr>
          <w:rStyle w:val="pl-kos"/>
          <w:color w:val="1F2328"/>
        </w:rPr>
        <w:t>&lt;</w:t>
      </w:r>
      <w:r>
        <w:rPr>
          <w:rStyle w:val="pl-ent"/>
          <w:color w:val="1F2328"/>
        </w:rPr>
        <w:t>iframe</w:t>
      </w:r>
      <w:r>
        <w:rPr>
          <w:color w:val="1F2328"/>
        </w:rPr>
        <w:t xml:space="preserve"> </w:t>
      </w:r>
      <w:r>
        <w:rPr>
          <w:rStyle w:val="pl-c1"/>
          <w:color w:val="1F2328"/>
        </w:rPr>
        <w:t>width</w:t>
      </w:r>
      <w:r>
        <w:rPr>
          <w:color w:val="1F2328"/>
        </w:rPr>
        <w:t>="</w:t>
      </w:r>
      <w:r>
        <w:rPr>
          <w:rStyle w:val="pl-s"/>
          <w:color w:val="1F2328"/>
        </w:rPr>
        <w:t>560</w:t>
      </w:r>
      <w:r>
        <w:rPr>
          <w:color w:val="1F2328"/>
        </w:rPr>
        <w:t xml:space="preserve">" </w:t>
      </w:r>
      <w:r>
        <w:rPr>
          <w:rStyle w:val="pl-c1"/>
          <w:color w:val="1F2328"/>
        </w:rPr>
        <w:t>height</w:t>
      </w:r>
      <w:r>
        <w:rPr>
          <w:color w:val="1F2328"/>
        </w:rPr>
        <w:t>="</w:t>
      </w:r>
      <w:r>
        <w:rPr>
          <w:rStyle w:val="pl-s"/>
          <w:color w:val="1F2328"/>
        </w:rPr>
        <w:t>315</w:t>
      </w:r>
      <w:r>
        <w:rPr>
          <w:color w:val="1F2328"/>
        </w:rPr>
        <w:t xml:space="preserve">" </w:t>
      </w:r>
      <w:r>
        <w:rPr>
          <w:rStyle w:val="pl-c1"/>
          <w:color w:val="1F2328"/>
        </w:rPr>
        <w:t>src</w:t>
      </w:r>
      <w:r>
        <w:rPr>
          <w:color w:val="1F2328"/>
        </w:rPr>
        <w:t>="</w:t>
      </w:r>
      <w:r>
        <w:rPr>
          <w:rStyle w:val="pl-s"/>
          <w:color w:val="1F2328"/>
        </w:rPr>
        <w:t>https://www.youtube.com/embed/VIDEO_ID</w:t>
      </w:r>
      <w:r>
        <w:rPr>
          <w:color w:val="1F2328"/>
        </w:rPr>
        <w:t xml:space="preserve">" </w:t>
      </w:r>
      <w:r>
        <w:rPr>
          <w:rStyle w:val="pl-c1"/>
          <w:color w:val="1F2328"/>
        </w:rPr>
        <w:t>frameborder</w:t>
      </w:r>
      <w:r>
        <w:rPr>
          <w:color w:val="1F2328"/>
        </w:rPr>
        <w:t>="</w:t>
      </w:r>
      <w:r>
        <w:rPr>
          <w:rStyle w:val="pl-s"/>
          <w:color w:val="1F2328"/>
        </w:rPr>
        <w:t>0</w:t>
      </w:r>
      <w:r>
        <w:rPr>
          <w:color w:val="1F2328"/>
        </w:rPr>
        <w:t xml:space="preserve">" </w:t>
      </w:r>
      <w:r>
        <w:rPr>
          <w:rStyle w:val="pl-c1"/>
          <w:color w:val="1F2328"/>
        </w:rPr>
        <w:t>allowfullscreen</w:t>
      </w:r>
      <w:r>
        <w:rPr>
          <w:rStyle w:val="pl-kos"/>
          <w:color w:val="1F2328"/>
        </w:rPr>
        <w:t>&gt;&lt;/</w:t>
      </w:r>
      <w:r>
        <w:rPr>
          <w:rStyle w:val="pl-ent"/>
          <w:color w:val="1F2328"/>
        </w:rPr>
        <w:t>iframe</w:t>
      </w:r>
      <w:r>
        <w:rPr>
          <w:rStyle w:val="pl-kos"/>
          <w:color w:val="1F2328"/>
        </w:rPr>
        <w:t>&gt;</w:t>
      </w:r>
    </w:p>
    <w:p w14:paraId="35739069" w14:textId="77777777" w:rsidR="00506D18" w:rsidRDefault="00506D18" w:rsidP="00506D18">
      <w:pPr>
        <w:pStyle w:val="HTMLPreformatted"/>
        <w:shd w:val="clear" w:color="auto" w:fill="FFFFFF"/>
        <w:rPr>
          <w:color w:val="1F2328"/>
        </w:rPr>
      </w:pPr>
    </w:p>
    <w:p w14:paraId="2D77DABF"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6A0F999E" w14:textId="77777777" w:rsidR="00506D18" w:rsidRDefault="00506D18" w:rsidP="00506D18">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73852022"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Replace </w:t>
      </w:r>
      <w:r>
        <w:rPr>
          <w:rStyle w:val="HTMLCode"/>
          <w:color w:val="1F2328"/>
        </w:rPr>
        <w:t>"VIDEO_ID"</w:t>
      </w:r>
      <w:r>
        <w:rPr>
          <w:rFonts w:ascii="Segoe UI" w:hAnsi="Segoe UI" w:cs="Segoe UI"/>
          <w:color w:val="1F2328"/>
        </w:rPr>
        <w:t> in the </w:t>
      </w:r>
      <w:r>
        <w:rPr>
          <w:rStyle w:val="HTMLCode"/>
          <w:color w:val="1F2328"/>
        </w:rPr>
        <w:t>src</w:t>
      </w:r>
      <w:r>
        <w:rPr>
          <w:rFonts w:ascii="Segoe UI" w:hAnsi="Segoe UI" w:cs="Segoe UI"/>
          <w:color w:val="1F2328"/>
        </w:rPr>
        <w:t> attribute with the actual ID of the YouTube video you want to embed. You can find the video ID in the URL of the YouTube video after the </w:t>
      </w:r>
      <w:r>
        <w:rPr>
          <w:rStyle w:val="HTMLCode"/>
          <w:color w:val="1F2328"/>
        </w:rPr>
        <w:t>v=</w:t>
      </w:r>
      <w:r>
        <w:rPr>
          <w:rFonts w:ascii="Segoe UI" w:hAnsi="Segoe UI" w:cs="Segoe UI"/>
          <w:color w:val="1F2328"/>
        </w:rPr>
        <w:t> parameter.</w:t>
      </w:r>
    </w:p>
    <w:p w14:paraId="552E9B1B" w14:textId="77777777" w:rsidR="00506D18" w:rsidRDefault="00506D18" w:rsidP="00506D1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This </w:t>
      </w:r>
      <w:r>
        <w:rPr>
          <w:rStyle w:val="HTMLCode"/>
          <w:color w:val="1F2328"/>
        </w:rPr>
        <w:t>&lt;iframe&gt;</w:t>
      </w:r>
      <w:r>
        <w:rPr>
          <w:rFonts w:ascii="Segoe UI" w:hAnsi="Segoe UI" w:cs="Segoe UI"/>
          <w:color w:val="1F2328"/>
        </w:rPr>
        <w:t> code will embed the YouTube video player on your webpage, allowing users to watch the video directly within your site.</w:t>
      </w:r>
    </w:p>
    <w:p w14:paraId="56352571" w14:textId="77777777" w:rsidR="006C11F1" w:rsidRDefault="006C11F1">
      <w:pPr>
        <w:rPr>
          <w:sz w:val="24"/>
          <w:szCs w:val="24"/>
        </w:rPr>
      </w:pPr>
    </w:p>
    <w:p w14:paraId="549C1D5E" w14:textId="77777777" w:rsidR="00613D71" w:rsidRDefault="00613D71" w:rsidP="00613D7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2.19. HTML: select, textarea</w:t>
      </w:r>
    </w:p>
    <w:p w14:paraId="041F73BF" w14:textId="77777777" w:rsidR="00613D71" w:rsidRDefault="00613D71" w:rsidP="00613D71">
      <w:pPr>
        <w:pStyle w:val="HTMLPreformatted"/>
        <w:shd w:val="clear" w:color="auto" w:fill="FFFFFF"/>
        <w:spacing w:after="240"/>
        <w:rPr>
          <w:color w:val="1F2328"/>
        </w:rPr>
      </w:pPr>
      <w:r>
        <w:rPr>
          <w:color w:val="1F2328"/>
        </w:rPr>
        <w:t>&lt;!DOCTYPE html&gt;</w:t>
      </w:r>
    </w:p>
    <w:p w14:paraId="45A81CA3" w14:textId="77777777" w:rsidR="00613D71" w:rsidRDefault="00613D71" w:rsidP="00613D71">
      <w:pPr>
        <w:pStyle w:val="HTMLPreformatted"/>
        <w:shd w:val="clear" w:color="auto" w:fill="FFFFFF"/>
        <w:spacing w:after="240"/>
        <w:rPr>
          <w:color w:val="1F2328"/>
        </w:rPr>
      </w:pPr>
      <w:r>
        <w:rPr>
          <w:color w:val="1F2328"/>
        </w:rPr>
        <w:t>&lt;html lang="en"&gt;</w:t>
      </w:r>
    </w:p>
    <w:p w14:paraId="5D5F602C" w14:textId="77777777" w:rsidR="00613D71" w:rsidRDefault="00613D71" w:rsidP="00613D71">
      <w:pPr>
        <w:pStyle w:val="HTMLPreformatted"/>
        <w:shd w:val="clear" w:color="auto" w:fill="FFFFFF"/>
        <w:spacing w:after="240"/>
        <w:rPr>
          <w:color w:val="1F2328"/>
        </w:rPr>
      </w:pPr>
      <w:r>
        <w:rPr>
          <w:color w:val="1F2328"/>
        </w:rPr>
        <w:t>&lt;head&gt;</w:t>
      </w:r>
    </w:p>
    <w:p w14:paraId="2EF95259" w14:textId="77777777" w:rsidR="00613D71" w:rsidRDefault="00613D71" w:rsidP="00613D71">
      <w:pPr>
        <w:pStyle w:val="HTMLPreformatted"/>
        <w:shd w:val="clear" w:color="auto" w:fill="FFFFFF"/>
        <w:spacing w:after="240"/>
        <w:rPr>
          <w:color w:val="1F2328"/>
        </w:rPr>
      </w:pPr>
      <w:r>
        <w:rPr>
          <w:color w:val="1F2328"/>
        </w:rPr>
        <w:t>&lt;meta charset="UTF-8"&gt;</w:t>
      </w:r>
    </w:p>
    <w:p w14:paraId="2DD8FC6C" w14:textId="77777777" w:rsidR="00613D71" w:rsidRDefault="00613D71" w:rsidP="00613D71">
      <w:pPr>
        <w:pStyle w:val="HTMLPreformatted"/>
        <w:shd w:val="clear" w:color="auto" w:fill="FFFFFF"/>
        <w:spacing w:after="240"/>
        <w:rPr>
          <w:color w:val="1F2328"/>
        </w:rPr>
      </w:pPr>
      <w:r>
        <w:rPr>
          <w:color w:val="1F2328"/>
        </w:rPr>
        <w:t>&lt;meta name="viewport" content="width=device-width, initial-scale=1.0"&gt;</w:t>
      </w:r>
    </w:p>
    <w:p w14:paraId="785877C6" w14:textId="77777777" w:rsidR="00613D71" w:rsidRDefault="00613D71" w:rsidP="00613D71">
      <w:pPr>
        <w:pStyle w:val="HTMLPreformatted"/>
        <w:shd w:val="clear" w:color="auto" w:fill="FFFFFF"/>
        <w:spacing w:after="240"/>
        <w:rPr>
          <w:color w:val="1F2328"/>
        </w:rPr>
      </w:pPr>
      <w:r>
        <w:rPr>
          <w:color w:val="1F2328"/>
        </w:rPr>
        <w:t>&lt;title&gt;HTML Form Example&lt;/title&gt;</w:t>
      </w:r>
    </w:p>
    <w:p w14:paraId="74F7DE23" w14:textId="77777777" w:rsidR="00613D71" w:rsidRDefault="00613D71" w:rsidP="00613D71">
      <w:pPr>
        <w:pStyle w:val="HTMLPreformatted"/>
        <w:shd w:val="clear" w:color="auto" w:fill="FFFFFF"/>
        <w:spacing w:after="240"/>
        <w:rPr>
          <w:color w:val="1F2328"/>
        </w:rPr>
      </w:pPr>
      <w:r>
        <w:rPr>
          <w:color w:val="1F2328"/>
        </w:rPr>
        <w:t>&lt;/head&gt;</w:t>
      </w:r>
    </w:p>
    <w:p w14:paraId="6411E49E" w14:textId="77777777" w:rsidR="00613D71" w:rsidRDefault="00613D71" w:rsidP="00613D71">
      <w:pPr>
        <w:pStyle w:val="HTMLPreformatted"/>
        <w:shd w:val="clear" w:color="auto" w:fill="FFFFFF"/>
        <w:spacing w:after="240"/>
        <w:rPr>
          <w:color w:val="1F2328"/>
        </w:rPr>
      </w:pPr>
      <w:r>
        <w:rPr>
          <w:color w:val="1F2328"/>
        </w:rPr>
        <w:t>&lt;body&gt;</w:t>
      </w:r>
    </w:p>
    <w:p w14:paraId="1D7C5DA3" w14:textId="77777777" w:rsidR="00613D71" w:rsidRDefault="00613D71" w:rsidP="00613D71">
      <w:pPr>
        <w:pStyle w:val="HTMLPreformatted"/>
        <w:shd w:val="clear" w:color="auto" w:fill="FFFFFF"/>
        <w:spacing w:after="240"/>
        <w:rPr>
          <w:color w:val="1F2328"/>
        </w:rPr>
      </w:pPr>
    </w:p>
    <w:p w14:paraId="472100B2" w14:textId="77777777" w:rsidR="00613D71" w:rsidRDefault="00613D71" w:rsidP="00613D71">
      <w:pPr>
        <w:pStyle w:val="HTMLPreformatted"/>
        <w:shd w:val="clear" w:color="auto" w:fill="FFFFFF"/>
        <w:spacing w:after="240"/>
        <w:rPr>
          <w:color w:val="1F2328"/>
        </w:rPr>
      </w:pPr>
      <w:r>
        <w:rPr>
          <w:color w:val="1F2328"/>
        </w:rPr>
        <w:t>&lt;form action="/submit" method="post" target="result_frame"&gt;</w:t>
      </w:r>
    </w:p>
    <w:p w14:paraId="58247545" w14:textId="77777777" w:rsidR="00613D71" w:rsidRDefault="00613D71" w:rsidP="00613D71">
      <w:pPr>
        <w:pStyle w:val="HTMLPreformatted"/>
        <w:shd w:val="clear" w:color="auto" w:fill="FFFFFF"/>
        <w:spacing w:after="240"/>
        <w:rPr>
          <w:color w:val="1F2328"/>
        </w:rPr>
      </w:pPr>
      <w:r>
        <w:rPr>
          <w:color w:val="1F2328"/>
        </w:rPr>
        <w:lastRenderedPageBreak/>
        <w:t xml:space="preserve">  &lt;!-- Select Menu --&gt;</w:t>
      </w:r>
    </w:p>
    <w:p w14:paraId="09B3B249" w14:textId="77777777" w:rsidR="00613D71" w:rsidRDefault="00613D71" w:rsidP="00613D71">
      <w:pPr>
        <w:pStyle w:val="HTMLPreformatted"/>
        <w:shd w:val="clear" w:color="auto" w:fill="FFFFFF"/>
        <w:spacing w:after="240"/>
        <w:rPr>
          <w:color w:val="1F2328"/>
        </w:rPr>
      </w:pPr>
      <w:r>
        <w:rPr>
          <w:color w:val="1F2328"/>
        </w:rPr>
        <w:t xml:space="preserve">  &lt;label for="select"&gt;Select a fruit:&lt;/label&gt;</w:t>
      </w:r>
    </w:p>
    <w:p w14:paraId="4DCB424E" w14:textId="77777777" w:rsidR="00613D71" w:rsidRDefault="00613D71" w:rsidP="00613D71">
      <w:pPr>
        <w:pStyle w:val="HTMLPreformatted"/>
        <w:shd w:val="clear" w:color="auto" w:fill="FFFFFF"/>
        <w:spacing w:after="240"/>
        <w:rPr>
          <w:color w:val="1F2328"/>
        </w:rPr>
      </w:pPr>
      <w:r>
        <w:rPr>
          <w:color w:val="1F2328"/>
        </w:rPr>
        <w:t xml:space="preserve">  &lt;select id="select" name="fruit"&gt;</w:t>
      </w:r>
    </w:p>
    <w:p w14:paraId="09BB957D" w14:textId="77777777" w:rsidR="00613D71" w:rsidRDefault="00613D71" w:rsidP="00613D71">
      <w:pPr>
        <w:pStyle w:val="HTMLPreformatted"/>
        <w:shd w:val="clear" w:color="auto" w:fill="FFFFFF"/>
        <w:spacing w:after="240"/>
        <w:rPr>
          <w:color w:val="1F2328"/>
        </w:rPr>
      </w:pPr>
      <w:r>
        <w:rPr>
          <w:color w:val="1F2328"/>
        </w:rPr>
        <w:t xml:space="preserve">    &lt;option value="apple"&gt;Apple&lt;/option&gt;</w:t>
      </w:r>
    </w:p>
    <w:p w14:paraId="7C628624" w14:textId="77777777" w:rsidR="00613D71" w:rsidRDefault="00613D71" w:rsidP="00613D71">
      <w:pPr>
        <w:pStyle w:val="HTMLPreformatted"/>
        <w:shd w:val="clear" w:color="auto" w:fill="FFFFFF"/>
        <w:spacing w:after="240"/>
        <w:rPr>
          <w:color w:val="1F2328"/>
        </w:rPr>
      </w:pPr>
      <w:r>
        <w:rPr>
          <w:color w:val="1F2328"/>
        </w:rPr>
        <w:t xml:space="preserve">    &lt;option value="banana"&gt;Banana&lt;/option&gt;</w:t>
      </w:r>
    </w:p>
    <w:p w14:paraId="6AC119F2" w14:textId="77777777" w:rsidR="00613D71" w:rsidRDefault="00613D71" w:rsidP="00613D71">
      <w:pPr>
        <w:pStyle w:val="HTMLPreformatted"/>
        <w:shd w:val="clear" w:color="auto" w:fill="FFFFFF"/>
        <w:spacing w:after="240"/>
        <w:rPr>
          <w:color w:val="1F2328"/>
        </w:rPr>
      </w:pPr>
      <w:r>
        <w:rPr>
          <w:color w:val="1F2328"/>
        </w:rPr>
        <w:t xml:space="preserve">    &lt;option value="orange"&gt;Orange&lt;/option&gt;</w:t>
      </w:r>
    </w:p>
    <w:p w14:paraId="0D0D5752" w14:textId="77777777" w:rsidR="00613D71" w:rsidRDefault="00613D71" w:rsidP="00613D71">
      <w:pPr>
        <w:pStyle w:val="HTMLPreformatted"/>
        <w:shd w:val="clear" w:color="auto" w:fill="FFFFFF"/>
        <w:spacing w:after="240"/>
        <w:rPr>
          <w:color w:val="1F2328"/>
        </w:rPr>
      </w:pPr>
      <w:r>
        <w:rPr>
          <w:color w:val="1F2328"/>
        </w:rPr>
        <w:t xml:space="preserve">  &lt;/select&gt;&lt;br&gt;</w:t>
      </w:r>
    </w:p>
    <w:p w14:paraId="53DBA8AC" w14:textId="77777777" w:rsidR="00613D71" w:rsidRDefault="00613D71" w:rsidP="00613D71">
      <w:pPr>
        <w:pStyle w:val="HTMLPreformatted"/>
        <w:shd w:val="clear" w:color="auto" w:fill="FFFFFF"/>
        <w:spacing w:after="240"/>
        <w:rPr>
          <w:color w:val="1F2328"/>
        </w:rPr>
      </w:pPr>
    </w:p>
    <w:p w14:paraId="2CE2BE0E" w14:textId="77777777" w:rsidR="00613D71" w:rsidRDefault="00613D71" w:rsidP="00613D71">
      <w:pPr>
        <w:pStyle w:val="HTMLPreformatted"/>
        <w:shd w:val="clear" w:color="auto" w:fill="FFFFFF"/>
        <w:spacing w:after="240"/>
        <w:rPr>
          <w:color w:val="1F2328"/>
        </w:rPr>
      </w:pPr>
      <w:r>
        <w:rPr>
          <w:color w:val="1F2328"/>
        </w:rPr>
        <w:t xml:space="preserve">  &lt;!-- Text Area --&gt;</w:t>
      </w:r>
    </w:p>
    <w:p w14:paraId="11A1E453" w14:textId="77777777" w:rsidR="00613D71" w:rsidRDefault="00613D71" w:rsidP="00613D71">
      <w:pPr>
        <w:pStyle w:val="HTMLPreformatted"/>
        <w:shd w:val="clear" w:color="auto" w:fill="FFFFFF"/>
        <w:spacing w:after="240"/>
        <w:rPr>
          <w:color w:val="1F2328"/>
        </w:rPr>
      </w:pPr>
      <w:r>
        <w:rPr>
          <w:color w:val="1F2328"/>
        </w:rPr>
        <w:t xml:space="preserve">  &lt;label for="message"&gt;Message:&lt;/label&gt;&lt;br&gt;</w:t>
      </w:r>
    </w:p>
    <w:p w14:paraId="0AC0F156" w14:textId="77777777" w:rsidR="00613D71" w:rsidRDefault="00613D71" w:rsidP="00613D71">
      <w:pPr>
        <w:pStyle w:val="HTMLPreformatted"/>
        <w:shd w:val="clear" w:color="auto" w:fill="FFFFFF"/>
        <w:spacing w:after="240"/>
        <w:rPr>
          <w:color w:val="1F2328"/>
        </w:rPr>
      </w:pPr>
      <w:r>
        <w:rPr>
          <w:color w:val="1F2328"/>
        </w:rPr>
        <w:t xml:space="preserve">  &lt;textarea id="message" name="message" rows="4" cols="50"&gt;&lt;/textarea&gt;&lt;br&gt;</w:t>
      </w:r>
    </w:p>
    <w:p w14:paraId="26F73806" w14:textId="77777777" w:rsidR="00613D71" w:rsidRDefault="00613D71" w:rsidP="00613D71">
      <w:pPr>
        <w:pStyle w:val="HTMLPreformatted"/>
        <w:shd w:val="clear" w:color="auto" w:fill="FFFFFF"/>
        <w:spacing w:after="240"/>
        <w:rPr>
          <w:color w:val="1F2328"/>
        </w:rPr>
      </w:pPr>
    </w:p>
    <w:p w14:paraId="752D1877" w14:textId="77777777" w:rsidR="00613D71" w:rsidRDefault="00613D71" w:rsidP="00613D71">
      <w:pPr>
        <w:pStyle w:val="HTMLPreformatted"/>
        <w:shd w:val="clear" w:color="auto" w:fill="FFFFFF"/>
        <w:spacing w:after="240"/>
        <w:rPr>
          <w:color w:val="1F2328"/>
        </w:rPr>
      </w:pPr>
      <w:r>
        <w:rPr>
          <w:color w:val="1F2328"/>
        </w:rPr>
        <w:t xml:space="preserve">  &lt;!-- Button --&gt;</w:t>
      </w:r>
    </w:p>
    <w:p w14:paraId="5E1088B6" w14:textId="77777777" w:rsidR="00613D71" w:rsidRDefault="00613D71" w:rsidP="00613D71">
      <w:pPr>
        <w:pStyle w:val="HTMLPreformatted"/>
        <w:shd w:val="clear" w:color="auto" w:fill="FFFFFF"/>
        <w:spacing w:after="240"/>
        <w:rPr>
          <w:color w:val="1F2328"/>
        </w:rPr>
      </w:pPr>
      <w:r>
        <w:rPr>
          <w:color w:val="1F2328"/>
        </w:rPr>
        <w:t xml:space="preserve">  &lt;button type="submit"&gt;Submit&lt;/button&gt;&lt;br&gt;</w:t>
      </w:r>
    </w:p>
    <w:p w14:paraId="3B599525" w14:textId="77777777" w:rsidR="00613D71" w:rsidRDefault="00613D71" w:rsidP="00613D71">
      <w:pPr>
        <w:pStyle w:val="HTMLPreformatted"/>
        <w:shd w:val="clear" w:color="auto" w:fill="FFFFFF"/>
        <w:spacing w:after="240"/>
        <w:rPr>
          <w:color w:val="1F2328"/>
        </w:rPr>
      </w:pPr>
    </w:p>
    <w:p w14:paraId="76BB7CE9" w14:textId="77777777" w:rsidR="00613D71" w:rsidRDefault="00613D71" w:rsidP="00613D71">
      <w:pPr>
        <w:pStyle w:val="HTMLPreformatted"/>
        <w:shd w:val="clear" w:color="auto" w:fill="FFFFFF"/>
        <w:spacing w:after="240"/>
        <w:rPr>
          <w:color w:val="1F2328"/>
        </w:rPr>
      </w:pPr>
      <w:r>
        <w:rPr>
          <w:color w:val="1F2328"/>
        </w:rPr>
        <w:t xml:space="preserve">  &lt;!-- Iframe --&gt;</w:t>
      </w:r>
    </w:p>
    <w:p w14:paraId="11B3F9FF" w14:textId="77777777" w:rsidR="00613D71" w:rsidRDefault="00613D71" w:rsidP="00613D71">
      <w:pPr>
        <w:pStyle w:val="HTMLPreformatted"/>
        <w:shd w:val="clear" w:color="auto" w:fill="FFFFFF"/>
        <w:spacing w:after="240"/>
        <w:rPr>
          <w:color w:val="1F2328"/>
        </w:rPr>
      </w:pPr>
      <w:r>
        <w:rPr>
          <w:color w:val="1F2328"/>
        </w:rPr>
        <w:t xml:space="preserve">  &lt;iframe name="result_frame" width="300" height="200" frameborder="0"&gt;&lt;/iframe&gt;</w:t>
      </w:r>
    </w:p>
    <w:p w14:paraId="408A6F26" w14:textId="77777777" w:rsidR="00613D71" w:rsidRDefault="00613D71" w:rsidP="00613D71">
      <w:pPr>
        <w:pStyle w:val="HTMLPreformatted"/>
        <w:shd w:val="clear" w:color="auto" w:fill="FFFFFF"/>
        <w:spacing w:after="240"/>
        <w:rPr>
          <w:color w:val="1F2328"/>
        </w:rPr>
      </w:pPr>
      <w:r>
        <w:rPr>
          <w:color w:val="1F2328"/>
        </w:rPr>
        <w:t>&lt;/form&gt;</w:t>
      </w:r>
    </w:p>
    <w:p w14:paraId="19D6D189" w14:textId="77777777" w:rsidR="00613D71" w:rsidRDefault="00613D71" w:rsidP="00613D71">
      <w:pPr>
        <w:pStyle w:val="HTMLPreformatted"/>
        <w:shd w:val="clear" w:color="auto" w:fill="FFFFFF"/>
        <w:spacing w:after="240"/>
        <w:rPr>
          <w:color w:val="1F2328"/>
        </w:rPr>
      </w:pPr>
    </w:p>
    <w:p w14:paraId="6131283E" w14:textId="77777777" w:rsidR="00613D71" w:rsidRDefault="00613D71" w:rsidP="00613D71">
      <w:pPr>
        <w:pStyle w:val="HTMLPreformatted"/>
        <w:shd w:val="clear" w:color="auto" w:fill="FFFFFF"/>
        <w:spacing w:after="240"/>
        <w:rPr>
          <w:color w:val="1F2328"/>
        </w:rPr>
      </w:pPr>
      <w:r>
        <w:rPr>
          <w:color w:val="1F2328"/>
        </w:rPr>
        <w:t>&lt;/body&gt;</w:t>
      </w:r>
    </w:p>
    <w:p w14:paraId="35E1CA8F" w14:textId="77777777" w:rsidR="00613D71" w:rsidRDefault="00613D71" w:rsidP="00613D71">
      <w:pPr>
        <w:pStyle w:val="HTMLPreformatted"/>
        <w:shd w:val="clear" w:color="auto" w:fill="FFFFFF"/>
        <w:spacing w:after="240"/>
        <w:rPr>
          <w:color w:val="1F2328"/>
        </w:rPr>
      </w:pPr>
      <w:r>
        <w:rPr>
          <w:color w:val="1F2328"/>
        </w:rPr>
        <w:t>&lt;/html&gt;</w:t>
      </w:r>
    </w:p>
    <w:p w14:paraId="3224A957" w14:textId="77777777" w:rsidR="00613D71" w:rsidRDefault="00613D71" w:rsidP="00613D7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2.20. Buttons: button, submit</w:t>
      </w:r>
    </w:p>
    <w:p w14:paraId="43813CD5" w14:textId="77777777" w:rsidR="00613D71" w:rsidRDefault="00613D71" w:rsidP="00613D71">
      <w:pPr>
        <w:pStyle w:val="HTMLPreformatted"/>
        <w:shd w:val="clear" w:color="auto" w:fill="FFFFFF"/>
        <w:spacing w:after="240"/>
        <w:rPr>
          <w:color w:val="1F2328"/>
        </w:rPr>
      </w:pPr>
      <w:r>
        <w:rPr>
          <w:color w:val="1F2328"/>
        </w:rPr>
        <w:t>&lt;!DOCTYPE html&gt;</w:t>
      </w:r>
    </w:p>
    <w:p w14:paraId="50078321" w14:textId="77777777" w:rsidR="00613D71" w:rsidRDefault="00613D71" w:rsidP="00613D71">
      <w:pPr>
        <w:pStyle w:val="HTMLPreformatted"/>
        <w:shd w:val="clear" w:color="auto" w:fill="FFFFFF"/>
        <w:spacing w:after="240"/>
        <w:rPr>
          <w:color w:val="1F2328"/>
        </w:rPr>
      </w:pPr>
      <w:r>
        <w:rPr>
          <w:color w:val="1F2328"/>
        </w:rPr>
        <w:t>&lt;html lang="en"&gt;</w:t>
      </w:r>
    </w:p>
    <w:p w14:paraId="4B3E7B54" w14:textId="77777777" w:rsidR="00613D71" w:rsidRDefault="00613D71" w:rsidP="00613D71">
      <w:pPr>
        <w:pStyle w:val="HTMLPreformatted"/>
        <w:shd w:val="clear" w:color="auto" w:fill="FFFFFF"/>
        <w:spacing w:after="240"/>
        <w:rPr>
          <w:color w:val="1F2328"/>
        </w:rPr>
      </w:pPr>
      <w:r>
        <w:rPr>
          <w:color w:val="1F2328"/>
        </w:rPr>
        <w:t>&lt;head&gt;</w:t>
      </w:r>
    </w:p>
    <w:p w14:paraId="370E2666" w14:textId="77777777" w:rsidR="00613D71" w:rsidRDefault="00613D71" w:rsidP="00613D71">
      <w:pPr>
        <w:pStyle w:val="HTMLPreformatted"/>
        <w:shd w:val="clear" w:color="auto" w:fill="FFFFFF"/>
        <w:spacing w:after="240"/>
        <w:rPr>
          <w:color w:val="1F2328"/>
        </w:rPr>
      </w:pPr>
      <w:r>
        <w:rPr>
          <w:color w:val="1F2328"/>
        </w:rPr>
        <w:t>&lt;meta charset="UTF-8"&gt;</w:t>
      </w:r>
    </w:p>
    <w:p w14:paraId="34E3EB93" w14:textId="77777777" w:rsidR="00613D71" w:rsidRDefault="00613D71" w:rsidP="00613D71">
      <w:pPr>
        <w:pStyle w:val="HTMLPreformatted"/>
        <w:shd w:val="clear" w:color="auto" w:fill="FFFFFF"/>
        <w:spacing w:after="240"/>
        <w:rPr>
          <w:color w:val="1F2328"/>
        </w:rPr>
      </w:pPr>
      <w:r>
        <w:rPr>
          <w:color w:val="1F2328"/>
        </w:rPr>
        <w:t>&lt;meta name="viewport" content="width=device-width, initial-scale=1.0"&gt;</w:t>
      </w:r>
    </w:p>
    <w:p w14:paraId="26D13C0C" w14:textId="77777777" w:rsidR="00613D71" w:rsidRDefault="00613D71" w:rsidP="00613D71">
      <w:pPr>
        <w:pStyle w:val="HTMLPreformatted"/>
        <w:shd w:val="clear" w:color="auto" w:fill="FFFFFF"/>
        <w:spacing w:after="240"/>
        <w:rPr>
          <w:color w:val="1F2328"/>
        </w:rPr>
      </w:pPr>
      <w:r>
        <w:rPr>
          <w:color w:val="1F2328"/>
        </w:rPr>
        <w:t>&lt;title&gt;Button Types Example&lt;/title&gt;</w:t>
      </w:r>
    </w:p>
    <w:p w14:paraId="43F96370" w14:textId="77777777" w:rsidR="00613D71" w:rsidRDefault="00613D71" w:rsidP="00613D71">
      <w:pPr>
        <w:pStyle w:val="HTMLPreformatted"/>
        <w:shd w:val="clear" w:color="auto" w:fill="FFFFFF"/>
        <w:spacing w:after="240"/>
        <w:rPr>
          <w:color w:val="1F2328"/>
        </w:rPr>
      </w:pPr>
      <w:r>
        <w:rPr>
          <w:color w:val="1F2328"/>
        </w:rPr>
        <w:t>&lt;/head&gt;</w:t>
      </w:r>
    </w:p>
    <w:p w14:paraId="516899AD" w14:textId="77777777" w:rsidR="00613D71" w:rsidRDefault="00613D71" w:rsidP="00613D71">
      <w:pPr>
        <w:pStyle w:val="HTMLPreformatted"/>
        <w:shd w:val="clear" w:color="auto" w:fill="FFFFFF"/>
        <w:spacing w:after="240"/>
        <w:rPr>
          <w:color w:val="1F2328"/>
        </w:rPr>
      </w:pPr>
      <w:r>
        <w:rPr>
          <w:color w:val="1F2328"/>
        </w:rPr>
        <w:lastRenderedPageBreak/>
        <w:t>&lt;body&gt;</w:t>
      </w:r>
    </w:p>
    <w:p w14:paraId="34DC6175" w14:textId="77777777" w:rsidR="00613D71" w:rsidRDefault="00613D71" w:rsidP="00613D71">
      <w:pPr>
        <w:pStyle w:val="HTMLPreformatted"/>
        <w:shd w:val="clear" w:color="auto" w:fill="FFFFFF"/>
        <w:spacing w:after="240"/>
        <w:rPr>
          <w:color w:val="1F2328"/>
        </w:rPr>
      </w:pPr>
    </w:p>
    <w:p w14:paraId="059396A8" w14:textId="77777777" w:rsidR="00613D71" w:rsidRDefault="00613D71" w:rsidP="00613D71">
      <w:pPr>
        <w:pStyle w:val="HTMLPreformatted"/>
        <w:shd w:val="clear" w:color="auto" w:fill="FFFFFF"/>
        <w:spacing w:after="240"/>
        <w:rPr>
          <w:color w:val="1F2328"/>
        </w:rPr>
      </w:pPr>
      <w:r>
        <w:rPr>
          <w:color w:val="1F2328"/>
        </w:rPr>
        <w:t>&lt;!-- Button with type "button" --&gt;</w:t>
      </w:r>
    </w:p>
    <w:p w14:paraId="0A0753A5" w14:textId="77777777" w:rsidR="00613D71" w:rsidRDefault="00613D71" w:rsidP="00613D71">
      <w:pPr>
        <w:pStyle w:val="HTMLPreformatted"/>
        <w:shd w:val="clear" w:color="auto" w:fill="FFFFFF"/>
        <w:spacing w:after="240"/>
        <w:rPr>
          <w:color w:val="1F2328"/>
        </w:rPr>
      </w:pPr>
      <w:r>
        <w:rPr>
          <w:color w:val="1F2328"/>
        </w:rPr>
        <w:t>&lt;button type="button" onclick="alert('Button clicked!')"&gt;Click me (type="button")&lt;/button&gt;&lt;br&gt;</w:t>
      </w:r>
    </w:p>
    <w:p w14:paraId="5620A5A6" w14:textId="77777777" w:rsidR="00613D71" w:rsidRDefault="00613D71" w:rsidP="00613D71">
      <w:pPr>
        <w:pStyle w:val="HTMLPreformatted"/>
        <w:shd w:val="clear" w:color="auto" w:fill="FFFFFF"/>
        <w:spacing w:after="240"/>
        <w:rPr>
          <w:color w:val="1F2328"/>
        </w:rPr>
      </w:pPr>
    </w:p>
    <w:p w14:paraId="3D7FC0CC" w14:textId="77777777" w:rsidR="00613D71" w:rsidRDefault="00613D71" w:rsidP="00613D71">
      <w:pPr>
        <w:pStyle w:val="HTMLPreformatted"/>
        <w:shd w:val="clear" w:color="auto" w:fill="FFFFFF"/>
        <w:spacing w:after="240"/>
        <w:rPr>
          <w:color w:val="1F2328"/>
        </w:rPr>
      </w:pPr>
      <w:r>
        <w:rPr>
          <w:color w:val="1F2328"/>
        </w:rPr>
        <w:t>&lt;!-- Button with type "submit" --&gt;</w:t>
      </w:r>
    </w:p>
    <w:p w14:paraId="691436BC" w14:textId="77777777" w:rsidR="00613D71" w:rsidRDefault="00613D71" w:rsidP="00613D71">
      <w:pPr>
        <w:pStyle w:val="HTMLPreformatted"/>
        <w:shd w:val="clear" w:color="auto" w:fill="FFFFFF"/>
        <w:spacing w:after="240"/>
        <w:rPr>
          <w:color w:val="1F2328"/>
        </w:rPr>
      </w:pPr>
      <w:r>
        <w:rPr>
          <w:color w:val="1F2328"/>
        </w:rPr>
        <w:t>&lt;form action="/submit" method="post"&gt;</w:t>
      </w:r>
    </w:p>
    <w:p w14:paraId="4784C853" w14:textId="77777777" w:rsidR="00613D71" w:rsidRDefault="00613D71" w:rsidP="00613D71">
      <w:pPr>
        <w:pStyle w:val="HTMLPreformatted"/>
        <w:shd w:val="clear" w:color="auto" w:fill="FFFFFF"/>
        <w:spacing w:after="240"/>
        <w:rPr>
          <w:color w:val="1F2328"/>
        </w:rPr>
      </w:pPr>
      <w:r>
        <w:rPr>
          <w:color w:val="1F2328"/>
        </w:rPr>
        <w:t xml:space="preserve">  &lt;button type="submit"&gt;Submit (type="submit")&lt;/button&gt;</w:t>
      </w:r>
    </w:p>
    <w:p w14:paraId="4C0605EC" w14:textId="77777777" w:rsidR="00613D71" w:rsidRDefault="00613D71" w:rsidP="00613D71">
      <w:pPr>
        <w:pStyle w:val="HTMLPreformatted"/>
        <w:shd w:val="clear" w:color="auto" w:fill="FFFFFF"/>
        <w:spacing w:after="240"/>
        <w:rPr>
          <w:color w:val="1F2328"/>
        </w:rPr>
      </w:pPr>
      <w:r>
        <w:rPr>
          <w:color w:val="1F2328"/>
        </w:rPr>
        <w:t>&lt;/form&gt;&lt;br&gt;</w:t>
      </w:r>
    </w:p>
    <w:p w14:paraId="1E1E0C8C" w14:textId="77777777" w:rsidR="00613D71" w:rsidRDefault="00613D71" w:rsidP="00613D71">
      <w:pPr>
        <w:pStyle w:val="HTMLPreformatted"/>
        <w:shd w:val="clear" w:color="auto" w:fill="FFFFFF"/>
        <w:spacing w:after="240"/>
        <w:rPr>
          <w:color w:val="1F2328"/>
        </w:rPr>
      </w:pPr>
    </w:p>
    <w:p w14:paraId="01D41A39" w14:textId="77777777" w:rsidR="00613D71" w:rsidRDefault="00613D71" w:rsidP="00613D71">
      <w:pPr>
        <w:pStyle w:val="HTMLPreformatted"/>
        <w:shd w:val="clear" w:color="auto" w:fill="FFFFFF"/>
        <w:spacing w:after="240"/>
        <w:rPr>
          <w:color w:val="1F2328"/>
        </w:rPr>
      </w:pPr>
      <w:r>
        <w:rPr>
          <w:color w:val="1F2328"/>
        </w:rPr>
        <w:t>&lt;/body&gt;</w:t>
      </w:r>
    </w:p>
    <w:p w14:paraId="40FEBB7F" w14:textId="77777777" w:rsidR="00613D71" w:rsidRDefault="00613D71" w:rsidP="00613D71">
      <w:pPr>
        <w:pStyle w:val="HTMLPreformatted"/>
        <w:shd w:val="clear" w:color="auto" w:fill="FFFFFF"/>
        <w:spacing w:after="240"/>
        <w:rPr>
          <w:color w:val="1F2328"/>
        </w:rPr>
      </w:pPr>
      <w:r>
        <w:rPr>
          <w:color w:val="1F2328"/>
        </w:rPr>
        <w:t>&lt;/html&gt;</w:t>
      </w:r>
    </w:p>
    <w:p w14:paraId="076BD939" w14:textId="77777777" w:rsidR="00613D71" w:rsidRDefault="00613D71" w:rsidP="00613D71">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2.21. Buttons: reset</w:t>
      </w:r>
    </w:p>
    <w:p w14:paraId="4F792145" w14:textId="77777777" w:rsidR="00613D71" w:rsidRDefault="00613D71" w:rsidP="00613D71">
      <w:pPr>
        <w:pStyle w:val="HTMLPreformatted"/>
        <w:shd w:val="clear" w:color="auto" w:fill="FFFFFF"/>
        <w:spacing w:after="240"/>
        <w:rPr>
          <w:color w:val="1F2328"/>
        </w:rPr>
      </w:pPr>
      <w:r>
        <w:rPr>
          <w:color w:val="1F2328"/>
        </w:rPr>
        <w:t>&lt;!DOCTYPE html&gt;</w:t>
      </w:r>
    </w:p>
    <w:p w14:paraId="74FE2B6E" w14:textId="77777777" w:rsidR="00613D71" w:rsidRDefault="00613D71" w:rsidP="00613D71">
      <w:pPr>
        <w:pStyle w:val="HTMLPreformatted"/>
        <w:shd w:val="clear" w:color="auto" w:fill="FFFFFF"/>
        <w:spacing w:after="240"/>
        <w:rPr>
          <w:color w:val="1F2328"/>
        </w:rPr>
      </w:pPr>
      <w:r>
        <w:rPr>
          <w:color w:val="1F2328"/>
        </w:rPr>
        <w:t>&lt;html lang="en"&gt;</w:t>
      </w:r>
    </w:p>
    <w:p w14:paraId="55D51338" w14:textId="77777777" w:rsidR="00613D71" w:rsidRDefault="00613D71" w:rsidP="00613D71">
      <w:pPr>
        <w:pStyle w:val="HTMLPreformatted"/>
        <w:shd w:val="clear" w:color="auto" w:fill="FFFFFF"/>
        <w:spacing w:after="240"/>
        <w:rPr>
          <w:color w:val="1F2328"/>
        </w:rPr>
      </w:pPr>
      <w:r>
        <w:rPr>
          <w:color w:val="1F2328"/>
        </w:rPr>
        <w:t>&lt;head&gt;</w:t>
      </w:r>
    </w:p>
    <w:p w14:paraId="6A4F39B6" w14:textId="77777777" w:rsidR="00613D71" w:rsidRDefault="00613D71" w:rsidP="00613D71">
      <w:pPr>
        <w:pStyle w:val="HTMLPreformatted"/>
        <w:shd w:val="clear" w:color="auto" w:fill="FFFFFF"/>
        <w:spacing w:after="240"/>
        <w:rPr>
          <w:color w:val="1F2328"/>
        </w:rPr>
      </w:pPr>
      <w:r>
        <w:rPr>
          <w:color w:val="1F2328"/>
        </w:rPr>
        <w:t>&lt;meta charset="UTF-8"&gt;</w:t>
      </w:r>
    </w:p>
    <w:p w14:paraId="7C65EA4F" w14:textId="77777777" w:rsidR="00613D71" w:rsidRDefault="00613D71" w:rsidP="00613D71">
      <w:pPr>
        <w:pStyle w:val="HTMLPreformatted"/>
        <w:shd w:val="clear" w:color="auto" w:fill="FFFFFF"/>
        <w:spacing w:after="240"/>
        <w:rPr>
          <w:color w:val="1F2328"/>
        </w:rPr>
      </w:pPr>
      <w:r>
        <w:rPr>
          <w:color w:val="1F2328"/>
        </w:rPr>
        <w:t>&lt;meta name="viewport" content="width=device-width, initial-scale=1.0"&gt;</w:t>
      </w:r>
    </w:p>
    <w:p w14:paraId="6CDAC7D1" w14:textId="77777777" w:rsidR="00613D71" w:rsidRDefault="00613D71" w:rsidP="00613D71">
      <w:pPr>
        <w:pStyle w:val="HTMLPreformatted"/>
        <w:shd w:val="clear" w:color="auto" w:fill="FFFFFF"/>
        <w:spacing w:after="240"/>
        <w:rPr>
          <w:color w:val="1F2328"/>
        </w:rPr>
      </w:pPr>
      <w:r>
        <w:rPr>
          <w:color w:val="1F2328"/>
        </w:rPr>
        <w:t>&lt;title&gt;Reset Form Content Example&lt;/title&gt;</w:t>
      </w:r>
    </w:p>
    <w:p w14:paraId="20308527" w14:textId="77777777" w:rsidR="00613D71" w:rsidRDefault="00613D71" w:rsidP="00613D71">
      <w:pPr>
        <w:pStyle w:val="HTMLPreformatted"/>
        <w:shd w:val="clear" w:color="auto" w:fill="FFFFFF"/>
        <w:spacing w:after="240"/>
        <w:rPr>
          <w:color w:val="1F2328"/>
        </w:rPr>
      </w:pPr>
      <w:r>
        <w:rPr>
          <w:color w:val="1F2328"/>
        </w:rPr>
        <w:t>&lt;/head&gt;</w:t>
      </w:r>
    </w:p>
    <w:p w14:paraId="0070F620" w14:textId="77777777" w:rsidR="00613D71" w:rsidRDefault="00613D71" w:rsidP="00613D71">
      <w:pPr>
        <w:pStyle w:val="HTMLPreformatted"/>
        <w:shd w:val="clear" w:color="auto" w:fill="FFFFFF"/>
        <w:spacing w:after="240"/>
        <w:rPr>
          <w:color w:val="1F2328"/>
        </w:rPr>
      </w:pPr>
      <w:r>
        <w:rPr>
          <w:color w:val="1F2328"/>
        </w:rPr>
        <w:t>&lt;body&gt;</w:t>
      </w:r>
    </w:p>
    <w:p w14:paraId="089ECBA5" w14:textId="77777777" w:rsidR="00613D71" w:rsidRDefault="00613D71" w:rsidP="00613D71">
      <w:pPr>
        <w:pStyle w:val="HTMLPreformatted"/>
        <w:shd w:val="clear" w:color="auto" w:fill="FFFFFF"/>
        <w:spacing w:after="240"/>
        <w:rPr>
          <w:color w:val="1F2328"/>
        </w:rPr>
      </w:pPr>
    </w:p>
    <w:p w14:paraId="4EF73E40" w14:textId="77777777" w:rsidR="00613D71" w:rsidRDefault="00613D71" w:rsidP="00613D71">
      <w:pPr>
        <w:pStyle w:val="HTMLPreformatted"/>
        <w:shd w:val="clear" w:color="auto" w:fill="FFFFFF"/>
        <w:spacing w:after="240"/>
        <w:rPr>
          <w:color w:val="1F2328"/>
        </w:rPr>
      </w:pPr>
      <w:r>
        <w:rPr>
          <w:color w:val="1F2328"/>
        </w:rPr>
        <w:t>&lt;form id="myForm"&gt;</w:t>
      </w:r>
    </w:p>
    <w:p w14:paraId="7E1C0343" w14:textId="77777777" w:rsidR="00613D71" w:rsidRDefault="00613D71" w:rsidP="00613D71">
      <w:pPr>
        <w:pStyle w:val="HTMLPreformatted"/>
        <w:shd w:val="clear" w:color="auto" w:fill="FFFFFF"/>
        <w:spacing w:after="240"/>
        <w:rPr>
          <w:color w:val="1F2328"/>
        </w:rPr>
      </w:pPr>
      <w:r>
        <w:rPr>
          <w:color w:val="1F2328"/>
        </w:rPr>
        <w:t xml:space="preserve">  &lt;!-- Text input --&gt;</w:t>
      </w:r>
    </w:p>
    <w:p w14:paraId="13B619FA" w14:textId="77777777" w:rsidR="00613D71" w:rsidRDefault="00613D71" w:rsidP="00613D71">
      <w:pPr>
        <w:pStyle w:val="HTMLPreformatted"/>
        <w:shd w:val="clear" w:color="auto" w:fill="FFFFFF"/>
        <w:spacing w:after="240"/>
        <w:rPr>
          <w:color w:val="1F2328"/>
        </w:rPr>
      </w:pPr>
      <w:r>
        <w:rPr>
          <w:color w:val="1F2328"/>
        </w:rPr>
        <w:t xml:space="preserve">  &lt;label for="name"&gt;Name:&lt;/label&gt;</w:t>
      </w:r>
    </w:p>
    <w:p w14:paraId="4C0F5061" w14:textId="77777777" w:rsidR="00613D71" w:rsidRDefault="00613D71" w:rsidP="00613D71">
      <w:pPr>
        <w:pStyle w:val="HTMLPreformatted"/>
        <w:shd w:val="clear" w:color="auto" w:fill="FFFFFF"/>
        <w:spacing w:after="240"/>
        <w:rPr>
          <w:color w:val="1F2328"/>
        </w:rPr>
      </w:pPr>
      <w:r>
        <w:rPr>
          <w:color w:val="1F2328"/>
        </w:rPr>
        <w:t xml:space="preserve">  &lt;input type="text" id="name" name="name"&gt;&lt;br&gt;</w:t>
      </w:r>
    </w:p>
    <w:p w14:paraId="028B7ACD" w14:textId="77777777" w:rsidR="00613D71" w:rsidRDefault="00613D71" w:rsidP="00613D71">
      <w:pPr>
        <w:pStyle w:val="HTMLPreformatted"/>
        <w:shd w:val="clear" w:color="auto" w:fill="FFFFFF"/>
        <w:spacing w:after="240"/>
        <w:rPr>
          <w:color w:val="1F2328"/>
        </w:rPr>
      </w:pPr>
    </w:p>
    <w:p w14:paraId="3BF2AA9E" w14:textId="77777777" w:rsidR="00613D71" w:rsidRDefault="00613D71" w:rsidP="00613D71">
      <w:pPr>
        <w:pStyle w:val="HTMLPreformatted"/>
        <w:shd w:val="clear" w:color="auto" w:fill="FFFFFF"/>
        <w:spacing w:after="240"/>
        <w:rPr>
          <w:color w:val="1F2328"/>
        </w:rPr>
      </w:pPr>
      <w:r>
        <w:rPr>
          <w:color w:val="1F2328"/>
        </w:rPr>
        <w:t xml:space="preserve">  &lt;!-- Checkbox --&gt;</w:t>
      </w:r>
    </w:p>
    <w:p w14:paraId="67884651" w14:textId="77777777" w:rsidR="00613D71" w:rsidRDefault="00613D71" w:rsidP="00613D71">
      <w:pPr>
        <w:pStyle w:val="HTMLPreformatted"/>
        <w:shd w:val="clear" w:color="auto" w:fill="FFFFFF"/>
        <w:spacing w:after="240"/>
        <w:rPr>
          <w:color w:val="1F2328"/>
        </w:rPr>
      </w:pPr>
      <w:r>
        <w:rPr>
          <w:color w:val="1F2328"/>
        </w:rPr>
        <w:t xml:space="preserve">  &lt;input type="checkbox" id="subscribe" name="subscribe"&gt;</w:t>
      </w:r>
    </w:p>
    <w:p w14:paraId="71FE76E0" w14:textId="77777777" w:rsidR="00613D71" w:rsidRDefault="00613D71" w:rsidP="00613D71">
      <w:pPr>
        <w:pStyle w:val="HTMLPreformatted"/>
        <w:shd w:val="clear" w:color="auto" w:fill="FFFFFF"/>
        <w:spacing w:after="240"/>
        <w:rPr>
          <w:color w:val="1F2328"/>
        </w:rPr>
      </w:pPr>
      <w:r>
        <w:rPr>
          <w:color w:val="1F2328"/>
        </w:rPr>
        <w:lastRenderedPageBreak/>
        <w:t xml:space="preserve">  &lt;label for="subscribe"&gt;Subscribe to newsletter&lt;/label&gt;&lt;br&gt;</w:t>
      </w:r>
    </w:p>
    <w:p w14:paraId="4A236D54" w14:textId="77777777" w:rsidR="00613D71" w:rsidRDefault="00613D71" w:rsidP="00613D71">
      <w:pPr>
        <w:pStyle w:val="HTMLPreformatted"/>
        <w:shd w:val="clear" w:color="auto" w:fill="FFFFFF"/>
        <w:spacing w:after="240"/>
        <w:rPr>
          <w:color w:val="1F2328"/>
        </w:rPr>
      </w:pPr>
    </w:p>
    <w:p w14:paraId="4C261664" w14:textId="77777777" w:rsidR="00613D71" w:rsidRDefault="00613D71" w:rsidP="00613D71">
      <w:pPr>
        <w:pStyle w:val="HTMLPreformatted"/>
        <w:shd w:val="clear" w:color="auto" w:fill="FFFFFF"/>
        <w:spacing w:after="240"/>
        <w:rPr>
          <w:color w:val="1F2328"/>
        </w:rPr>
      </w:pPr>
      <w:r>
        <w:rPr>
          <w:color w:val="1F2328"/>
        </w:rPr>
        <w:t xml:space="preserve">  &lt;!-- Radio buttons --&gt;</w:t>
      </w:r>
    </w:p>
    <w:p w14:paraId="6C35E33A" w14:textId="77777777" w:rsidR="00613D71" w:rsidRDefault="00613D71" w:rsidP="00613D71">
      <w:pPr>
        <w:pStyle w:val="HTMLPreformatted"/>
        <w:shd w:val="clear" w:color="auto" w:fill="FFFFFF"/>
        <w:spacing w:after="240"/>
        <w:rPr>
          <w:color w:val="1F2328"/>
        </w:rPr>
      </w:pPr>
      <w:r>
        <w:rPr>
          <w:color w:val="1F2328"/>
        </w:rPr>
        <w:t xml:space="preserve">  &lt;input type="radio" id="male" name="gender" value="male"&gt;</w:t>
      </w:r>
    </w:p>
    <w:p w14:paraId="6A5B0D4C" w14:textId="77777777" w:rsidR="00613D71" w:rsidRDefault="00613D71" w:rsidP="00613D71">
      <w:pPr>
        <w:pStyle w:val="HTMLPreformatted"/>
        <w:shd w:val="clear" w:color="auto" w:fill="FFFFFF"/>
        <w:spacing w:after="240"/>
        <w:rPr>
          <w:color w:val="1F2328"/>
        </w:rPr>
      </w:pPr>
      <w:r>
        <w:rPr>
          <w:color w:val="1F2328"/>
        </w:rPr>
        <w:t xml:space="preserve">  &lt;label for="male"&gt;Male&lt;/label&gt;&lt;br&gt;</w:t>
      </w:r>
    </w:p>
    <w:p w14:paraId="421A05BC" w14:textId="77777777" w:rsidR="00613D71" w:rsidRDefault="00613D71" w:rsidP="00613D71">
      <w:pPr>
        <w:pStyle w:val="HTMLPreformatted"/>
        <w:shd w:val="clear" w:color="auto" w:fill="FFFFFF"/>
        <w:spacing w:after="240"/>
        <w:rPr>
          <w:color w:val="1F2328"/>
        </w:rPr>
      </w:pPr>
      <w:r>
        <w:rPr>
          <w:color w:val="1F2328"/>
        </w:rPr>
        <w:t xml:space="preserve">  &lt;input type="radio" id="female" name="gender" value="female"&gt;</w:t>
      </w:r>
    </w:p>
    <w:p w14:paraId="7B5AD110" w14:textId="77777777" w:rsidR="00613D71" w:rsidRDefault="00613D71" w:rsidP="00613D71">
      <w:pPr>
        <w:pStyle w:val="HTMLPreformatted"/>
        <w:shd w:val="clear" w:color="auto" w:fill="FFFFFF"/>
        <w:spacing w:after="240"/>
        <w:rPr>
          <w:color w:val="1F2328"/>
        </w:rPr>
      </w:pPr>
      <w:r>
        <w:rPr>
          <w:color w:val="1F2328"/>
        </w:rPr>
        <w:t xml:space="preserve">  &lt;label for="female"&gt;Female&lt;/label&gt;&lt;br&gt;</w:t>
      </w:r>
    </w:p>
    <w:p w14:paraId="661355DC" w14:textId="77777777" w:rsidR="00613D71" w:rsidRDefault="00613D71" w:rsidP="00613D71">
      <w:pPr>
        <w:pStyle w:val="HTMLPreformatted"/>
        <w:shd w:val="clear" w:color="auto" w:fill="FFFFFF"/>
        <w:spacing w:after="240"/>
        <w:rPr>
          <w:color w:val="1F2328"/>
        </w:rPr>
      </w:pPr>
    </w:p>
    <w:p w14:paraId="0ED1CD4A" w14:textId="77777777" w:rsidR="00613D71" w:rsidRDefault="00613D71" w:rsidP="00613D71">
      <w:pPr>
        <w:pStyle w:val="HTMLPreformatted"/>
        <w:shd w:val="clear" w:color="auto" w:fill="FFFFFF"/>
        <w:spacing w:after="240"/>
        <w:rPr>
          <w:color w:val="1F2328"/>
        </w:rPr>
      </w:pPr>
      <w:r>
        <w:rPr>
          <w:color w:val="1F2328"/>
        </w:rPr>
        <w:t xml:space="preserve">  &lt;!-- Select menu --&gt;</w:t>
      </w:r>
    </w:p>
    <w:p w14:paraId="21BD46BC" w14:textId="77777777" w:rsidR="00613D71" w:rsidRDefault="00613D71" w:rsidP="00613D71">
      <w:pPr>
        <w:pStyle w:val="HTMLPreformatted"/>
        <w:shd w:val="clear" w:color="auto" w:fill="FFFFFF"/>
        <w:spacing w:after="240"/>
        <w:rPr>
          <w:color w:val="1F2328"/>
        </w:rPr>
      </w:pPr>
      <w:r>
        <w:rPr>
          <w:color w:val="1F2328"/>
        </w:rPr>
        <w:t xml:space="preserve">  &lt;label for="fruit"&gt;Select a fruit:&lt;/label&gt;</w:t>
      </w:r>
    </w:p>
    <w:p w14:paraId="754F4C45" w14:textId="77777777" w:rsidR="00613D71" w:rsidRDefault="00613D71" w:rsidP="00613D71">
      <w:pPr>
        <w:pStyle w:val="HTMLPreformatted"/>
        <w:shd w:val="clear" w:color="auto" w:fill="FFFFFF"/>
        <w:spacing w:after="240"/>
        <w:rPr>
          <w:color w:val="1F2328"/>
        </w:rPr>
      </w:pPr>
      <w:r>
        <w:rPr>
          <w:color w:val="1F2328"/>
        </w:rPr>
        <w:t xml:space="preserve">  &lt;select id="fruit" name="fruit"&gt;</w:t>
      </w:r>
    </w:p>
    <w:p w14:paraId="7E2DF92F" w14:textId="77777777" w:rsidR="00613D71" w:rsidRDefault="00613D71" w:rsidP="00613D71">
      <w:pPr>
        <w:pStyle w:val="HTMLPreformatted"/>
        <w:shd w:val="clear" w:color="auto" w:fill="FFFFFF"/>
        <w:spacing w:after="240"/>
        <w:rPr>
          <w:color w:val="1F2328"/>
        </w:rPr>
      </w:pPr>
      <w:r>
        <w:rPr>
          <w:color w:val="1F2328"/>
        </w:rPr>
        <w:t xml:space="preserve">    &lt;option value="apple"&gt;Apple&lt;/option&gt;</w:t>
      </w:r>
    </w:p>
    <w:p w14:paraId="44BD85AC" w14:textId="77777777" w:rsidR="00613D71" w:rsidRDefault="00613D71" w:rsidP="00613D71">
      <w:pPr>
        <w:pStyle w:val="HTMLPreformatted"/>
        <w:shd w:val="clear" w:color="auto" w:fill="FFFFFF"/>
        <w:spacing w:after="240"/>
        <w:rPr>
          <w:color w:val="1F2328"/>
        </w:rPr>
      </w:pPr>
      <w:r>
        <w:rPr>
          <w:color w:val="1F2328"/>
        </w:rPr>
        <w:t xml:space="preserve">    &lt;option value="banana"&gt;Banana&lt;/option&gt;</w:t>
      </w:r>
    </w:p>
    <w:p w14:paraId="35BDEC3B" w14:textId="77777777" w:rsidR="00613D71" w:rsidRDefault="00613D71" w:rsidP="00613D71">
      <w:pPr>
        <w:pStyle w:val="HTMLPreformatted"/>
        <w:shd w:val="clear" w:color="auto" w:fill="FFFFFF"/>
        <w:spacing w:after="240"/>
        <w:rPr>
          <w:color w:val="1F2328"/>
        </w:rPr>
      </w:pPr>
      <w:r>
        <w:rPr>
          <w:color w:val="1F2328"/>
        </w:rPr>
        <w:t xml:space="preserve">    &lt;option value="orange"&gt;Orange&lt;/option&gt;</w:t>
      </w:r>
    </w:p>
    <w:p w14:paraId="521C579E" w14:textId="77777777" w:rsidR="00613D71" w:rsidRDefault="00613D71" w:rsidP="00613D71">
      <w:pPr>
        <w:pStyle w:val="HTMLPreformatted"/>
        <w:shd w:val="clear" w:color="auto" w:fill="FFFFFF"/>
        <w:spacing w:after="240"/>
        <w:rPr>
          <w:color w:val="1F2328"/>
        </w:rPr>
      </w:pPr>
      <w:r>
        <w:rPr>
          <w:color w:val="1F2328"/>
        </w:rPr>
        <w:t xml:space="preserve">  &lt;/select&gt;&lt;br&gt;</w:t>
      </w:r>
    </w:p>
    <w:p w14:paraId="245A2D7B" w14:textId="77777777" w:rsidR="00613D71" w:rsidRDefault="00613D71" w:rsidP="00613D71">
      <w:pPr>
        <w:pStyle w:val="HTMLPreformatted"/>
        <w:shd w:val="clear" w:color="auto" w:fill="FFFFFF"/>
        <w:spacing w:after="240"/>
        <w:rPr>
          <w:color w:val="1F2328"/>
        </w:rPr>
      </w:pPr>
    </w:p>
    <w:p w14:paraId="328F7C6F" w14:textId="77777777" w:rsidR="00613D71" w:rsidRDefault="00613D71" w:rsidP="00613D71">
      <w:pPr>
        <w:pStyle w:val="HTMLPreformatted"/>
        <w:shd w:val="clear" w:color="auto" w:fill="FFFFFF"/>
        <w:spacing w:after="240"/>
        <w:rPr>
          <w:color w:val="1F2328"/>
        </w:rPr>
      </w:pPr>
      <w:r>
        <w:rPr>
          <w:color w:val="1F2328"/>
        </w:rPr>
        <w:t xml:space="preserve">  &lt;!-- Textarea --&gt;</w:t>
      </w:r>
    </w:p>
    <w:p w14:paraId="45A5835E" w14:textId="77777777" w:rsidR="00613D71" w:rsidRDefault="00613D71" w:rsidP="00613D71">
      <w:pPr>
        <w:pStyle w:val="HTMLPreformatted"/>
        <w:shd w:val="clear" w:color="auto" w:fill="FFFFFF"/>
        <w:spacing w:after="240"/>
        <w:rPr>
          <w:color w:val="1F2328"/>
        </w:rPr>
      </w:pPr>
      <w:r>
        <w:rPr>
          <w:color w:val="1F2328"/>
        </w:rPr>
        <w:t xml:space="preserve">  &lt;label for="message"&gt;Message:&lt;/label&gt;&lt;br&gt;</w:t>
      </w:r>
    </w:p>
    <w:p w14:paraId="79AD8D34" w14:textId="77777777" w:rsidR="00613D71" w:rsidRDefault="00613D71" w:rsidP="00613D71">
      <w:pPr>
        <w:pStyle w:val="HTMLPreformatted"/>
        <w:shd w:val="clear" w:color="auto" w:fill="FFFFFF"/>
        <w:spacing w:after="240"/>
        <w:rPr>
          <w:color w:val="1F2328"/>
        </w:rPr>
      </w:pPr>
      <w:r>
        <w:rPr>
          <w:color w:val="1F2328"/>
        </w:rPr>
        <w:t xml:space="preserve">  &lt;textarea id="message" name="message" rows="4" cols="50"&gt;&lt;/textarea&gt;&lt;br&gt;</w:t>
      </w:r>
    </w:p>
    <w:p w14:paraId="120EFEDA" w14:textId="77777777" w:rsidR="00613D71" w:rsidRDefault="00613D71" w:rsidP="00613D71">
      <w:pPr>
        <w:pStyle w:val="HTMLPreformatted"/>
        <w:shd w:val="clear" w:color="auto" w:fill="FFFFFF"/>
        <w:spacing w:after="240"/>
        <w:rPr>
          <w:color w:val="1F2328"/>
        </w:rPr>
      </w:pPr>
    </w:p>
    <w:p w14:paraId="6453A784" w14:textId="77777777" w:rsidR="00613D71" w:rsidRDefault="00613D71" w:rsidP="00613D71">
      <w:pPr>
        <w:pStyle w:val="HTMLPreformatted"/>
        <w:shd w:val="clear" w:color="auto" w:fill="FFFFFF"/>
        <w:spacing w:after="240"/>
        <w:rPr>
          <w:color w:val="1F2328"/>
        </w:rPr>
      </w:pPr>
      <w:r>
        <w:rPr>
          <w:color w:val="1F2328"/>
        </w:rPr>
        <w:t xml:space="preserve">  &lt;!-- Reset button --&gt;</w:t>
      </w:r>
    </w:p>
    <w:p w14:paraId="784E673D" w14:textId="77777777" w:rsidR="00613D71" w:rsidRDefault="00613D71" w:rsidP="00613D71">
      <w:pPr>
        <w:pStyle w:val="HTMLPreformatted"/>
        <w:shd w:val="clear" w:color="auto" w:fill="FFFFFF"/>
        <w:spacing w:after="240"/>
        <w:rPr>
          <w:color w:val="1F2328"/>
        </w:rPr>
      </w:pPr>
      <w:r>
        <w:rPr>
          <w:color w:val="1F2328"/>
        </w:rPr>
        <w:t xml:space="preserve">  &lt;button type="reset"&gt;Reset&lt;/button&gt;</w:t>
      </w:r>
    </w:p>
    <w:p w14:paraId="72DB8BC3" w14:textId="77777777" w:rsidR="00613D71" w:rsidRDefault="00613D71" w:rsidP="00613D71">
      <w:pPr>
        <w:pStyle w:val="HTMLPreformatted"/>
        <w:shd w:val="clear" w:color="auto" w:fill="FFFFFF"/>
        <w:spacing w:after="240"/>
        <w:rPr>
          <w:color w:val="1F2328"/>
        </w:rPr>
      </w:pPr>
      <w:r>
        <w:rPr>
          <w:color w:val="1F2328"/>
        </w:rPr>
        <w:t>&lt;/form&gt;</w:t>
      </w:r>
    </w:p>
    <w:p w14:paraId="6B8DBABD" w14:textId="77777777" w:rsidR="00613D71" w:rsidRDefault="00613D71" w:rsidP="00613D71">
      <w:pPr>
        <w:pStyle w:val="HTMLPreformatted"/>
        <w:shd w:val="clear" w:color="auto" w:fill="FFFFFF"/>
        <w:spacing w:after="240"/>
        <w:rPr>
          <w:color w:val="1F2328"/>
        </w:rPr>
      </w:pPr>
    </w:p>
    <w:p w14:paraId="3741CB17" w14:textId="77777777" w:rsidR="00613D71" w:rsidRDefault="00613D71" w:rsidP="00613D71">
      <w:pPr>
        <w:pStyle w:val="HTMLPreformatted"/>
        <w:shd w:val="clear" w:color="auto" w:fill="FFFFFF"/>
        <w:spacing w:after="240"/>
        <w:rPr>
          <w:color w:val="1F2328"/>
        </w:rPr>
      </w:pPr>
      <w:r>
        <w:rPr>
          <w:color w:val="1F2328"/>
        </w:rPr>
        <w:t>&lt;/body&gt;</w:t>
      </w:r>
    </w:p>
    <w:p w14:paraId="7218F084" w14:textId="77777777" w:rsidR="00613D71" w:rsidRDefault="00613D71" w:rsidP="00613D71">
      <w:pPr>
        <w:pStyle w:val="HTMLPreformatted"/>
        <w:shd w:val="clear" w:color="auto" w:fill="FFFFFF"/>
        <w:spacing w:after="240"/>
        <w:rPr>
          <w:color w:val="1F2328"/>
        </w:rPr>
      </w:pPr>
      <w:r>
        <w:rPr>
          <w:color w:val="1F2328"/>
        </w:rPr>
        <w:t>&lt;/html&gt;</w:t>
      </w:r>
    </w:p>
    <w:p w14:paraId="530E87D4"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2.22. HTML: Meta</w:t>
      </w:r>
    </w:p>
    <w:p w14:paraId="6F7DB1CB"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HTML </w:t>
      </w:r>
      <w:r>
        <w:rPr>
          <w:rStyle w:val="HTMLCode"/>
          <w:color w:val="1F2328"/>
        </w:rPr>
        <w:t>&lt;meta&gt;</w:t>
      </w:r>
      <w:r>
        <w:rPr>
          <w:rFonts w:ascii="Segoe UI" w:hAnsi="Segoe UI" w:cs="Segoe UI"/>
          <w:color w:val="1F2328"/>
        </w:rPr>
        <w:t> tag is a metadata element that provides information about the HTML document itself or its content. It is placed in the </w:t>
      </w:r>
      <w:r>
        <w:rPr>
          <w:rStyle w:val="HTMLCode"/>
          <w:color w:val="1F2328"/>
        </w:rPr>
        <w:t>&lt;head&gt;</w:t>
      </w:r>
      <w:r>
        <w:rPr>
          <w:rFonts w:ascii="Segoe UI" w:hAnsi="Segoe UI" w:cs="Segoe UI"/>
          <w:color w:val="1F2328"/>
        </w:rPr>
        <w:t xml:space="preserve"> section of an HTML </w:t>
      </w:r>
      <w:r>
        <w:rPr>
          <w:rFonts w:ascii="Segoe UI" w:hAnsi="Segoe UI" w:cs="Segoe UI"/>
          <w:color w:val="1F2328"/>
        </w:rPr>
        <w:lastRenderedPageBreak/>
        <w:t>document and does not have a closing tag. Here are some common uses of the </w:t>
      </w:r>
      <w:r>
        <w:rPr>
          <w:rStyle w:val="HTMLCode"/>
          <w:color w:val="1F2328"/>
        </w:rPr>
        <w:t>&lt;meta&gt;</w:t>
      </w:r>
      <w:r>
        <w:rPr>
          <w:rFonts w:ascii="Segoe UI" w:hAnsi="Segoe UI" w:cs="Segoe UI"/>
          <w:color w:val="1F2328"/>
        </w:rPr>
        <w:t> tag:</w:t>
      </w:r>
    </w:p>
    <w:p w14:paraId="441ABA86" w14:textId="77777777" w:rsidR="00F62F63" w:rsidRDefault="00F62F63" w:rsidP="00F62F63">
      <w:pPr>
        <w:pStyle w:val="NormalWeb"/>
        <w:numPr>
          <w:ilvl w:val="0"/>
          <w:numId w:val="1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Character Encoding</w:t>
      </w:r>
      <w:r>
        <w:rPr>
          <w:rFonts w:ascii="Segoe UI" w:hAnsi="Segoe UI" w:cs="Segoe UI"/>
          <w:color w:val="1F2328"/>
        </w:rPr>
        <w:t>:</w:t>
      </w:r>
    </w:p>
    <w:p w14:paraId="5072713C"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charset="UTF-8"&gt;</w:t>
      </w:r>
      <w:r>
        <w:rPr>
          <w:rFonts w:ascii="Segoe UI" w:hAnsi="Segoe UI" w:cs="Segoe UI"/>
          <w:color w:val="1F2328"/>
        </w:rPr>
        <w:t> tag specifies the character encoding for the HTML document. It tells the browser how to interpret the characters in the document. UTF-8 is the most common character encoding for web documents, as it supports a wide range of characters from various languages and scripts.</w:t>
      </w:r>
    </w:p>
    <w:p w14:paraId="516EDA5F" w14:textId="77777777" w:rsidR="00F62F63" w:rsidRDefault="00F62F63" w:rsidP="00F62F63">
      <w:pPr>
        <w:pStyle w:val="NormalWeb"/>
        <w:numPr>
          <w:ilvl w:val="0"/>
          <w:numId w:val="1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Viewport Settings</w:t>
      </w:r>
      <w:r>
        <w:rPr>
          <w:rFonts w:ascii="Segoe UI" w:hAnsi="Segoe UI" w:cs="Segoe UI"/>
          <w:color w:val="1F2328"/>
        </w:rPr>
        <w:t>:</w:t>
      </w:r>
    </w:p>
    <w:p w14:paraId="24BC449B"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name="viewport" content="width=device-width, initial-scale=1.0"&gt;</w:t>
      </w:r>
      <w:r>
        <w:rPr>
          <w:rFonts w:ascii="Segoe UI" w:hAnsi="Segoe UI" w:cs="Segoe UI"/>
          <w:color w:val="1F2328"/>
        </w:rPr>
        <w:t> tag is commonly used in responsive web design to control the layout and scaling of the web page on different devices. It ensures that the width of the viewport is set to the device’s width and that the initial scale is 1.0, which means that the page is initially displayed at its normal size without zooming.</w:t>
      </w:r>
    </w:p>
    <w:p w14:paraId="65A0BCD5" w14:textId="77777777" w:rsidR="00F62F63" w:rsidRDefault="00F62F63" w:rsidP="00F62F63">
      <w:pPr>
        <w:pStyle w:val="NormalWeb"/>
        <w:numPr>
          <w:ilvl w:val="0"/>
          <w:numId w:val="1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Page Description and Keywords</w:t>
      </w:r>
      <w:r>
        <w:rPr>
          <w:rFonts w:ascii="Segoe UI" w:hAnsi="Segoe UI" w:cs="Segoe UI"/>
          <w:color w:val="1F2328"/>
        </w:rPr>
        <w:t>:</w:t>
      </w:r>
    </w:p>
    <w:p w14:paraId="62791F01"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name="description" content="Page description here"&gt;</w:t>
      </w:r>
      <w:r>
        <w:rPr>
          <w:rFonts w:ascii="Segoe UI" w:hAnsi="Segoe UI" w:cs="Segoe UI"/>
          <w:color w:val="1F2328"/>
        </w:rPr>
        <w:t> tag provides a brief description of the HTML document. Search engines often use this description in search results to provide users with an idea of what the page is about.</w:t>
      </w:r>
    </w:p>
    <w:p w14:paraId="5BA74B38"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name="keywords" content="keyword1, keyword2, …</w:t>
      </w:r>
      <w:r>
        <w:rPr>
          <w:rStyle w:val="HTMLCode"/>
          <w:rFonts w:ascii="Cambria Math" w:hAnsi="Cambria Math" w:cs="Cambria Math"/>
          <w:color w:val="1F2328"/>
        </w:rPr>
        <w:t>​</w:t>
      </w:r>
      <w:r>
        <w:rPr>
          <w:rStyle w:val="HTMLCode"/>
          <w:color w:val="1F2328"/>
        </w:rPr>
        <w:t>"&gt;</w:t>
      </w:r>
      <w:r>
        <w:rPr>
          <w:rFonts w:ascii="Segoe UI" w:hAnsi="Segoe UI" w:cs="Segoe UI"/>
          <w:color w:val="1F2328"/>
        </w:rPr>
        <w:t> tag specifies keywords or phrases relevant to the content of the page. While search engines may not use this meta tag as a ranking factor, it can still be useful for providing additional context about the page’s content.</w:t>
      </w:r>
    </w:p>
    <w:p w14:paraId="3BFD85BA" w14:textId="77777777" w:rsidR="00F62F63" w:rsidRDefault="00F62F63" w:rsidP="00F62F63">
      <w:pPr>
        <w:pStyle w:val="NormalWeb"/>
        <w:numPr>
          <w:ilvl w:val="0"/>
          <w:numId w:val="1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Author, Publisher, and Copyright</w:t>
      </w:r>
      <w:r>
        <w:rPr>
          <w:rFonts w:ascii="Segoe UI" w:hAnsi="Segoe UI" w:cs="Segoe UI"/>
          <w:color w:val="1F2328"/>
        </w:rPr>
        <w:t>:</w:t>
      </w:r>
    </w:p>
    <w:p w14:paraId="07FFF702"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name="author" content="Author Name"&gt;</w:t>
      </w:r>
      <w:r>
        <w:rPr>
          <w:rFonts w:ascii="Segoe UI" w:hAnsi="Segoe UI" w:cs="Segoe UI"/>
          <w:color w:val="1F2328"/>
        </w:rPr>
        <w:t> tag specifies the author of the HTML document.</w:t>
      </w:r>
    </w:p>
    <w:p w14:paraId="01B3B151"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name="publisher" content="Publisher Name"&gt;</w:t>
      </w:r>
      <w:r>
        <w:rPr>
          <w:rFonts w:ascii="Segoe UI" w:hAnsi="Segoe UI" w:cs="Segoe UI"/>
          <w:color w:val="1F2328"/>
        </w:rPr>
        <w:t> tag specifies the publisher of the HTML document.</w:t>
      </w:r>
    </w:p>
    <w:p w14:paraId="65A61CA2"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name="copyright" content="Copyright Year, Publisher Name"&gt;</w:t>
      </w:r>
      <w:r>
        <w:rPr>
          <w:rFonts w:ascii="Segoe UI" w:hAnsi="Segoe UI" w:cs="Segoe UI"/>
          <w:color w:val="1F2328"/>
        </w:rPr>
        <w:t> tag specifies the copyright information for the HTML document.</w:t>
      </w:r>
    </w:p>
    <w:p w14:paraId="30A55323" w14:textId="77777777" w:rsidR="00F62F63" w:rsidRDefault="00F62F63" w:rsidP="00F62F63">
      <w:pPr>
        <w:pStyle w:val="NormalWeb"/>
        <w:numPr>
          <w:ilvl w:val="0"/>
          <w:numId w:val="1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Viewport Scaling</w:t>
      </w:r>
      <w:r>
        <w:rPr>
          <w:rFonts w:ascii="Segoe UI" w:hAnsi="Segoe UI" w:cs="Segoe UI"/>
          <w:color w:val="1F2328"/>
        </w:rPr>
        <w:t>:</w:t>
      </w:r>
    </w:p>
    <w:p w14:paraId="51733FDA" w14:textId="77777777" w:rsidR="00F62F63" w:rsidRDefault="00F62F63" w:rsidP="00F62F63">
      <w:pPr>
        <w:pStyle w:val="NormalWeb"/>
        <w:numPr>
          <w:ilvl w:val="1"/>
          <w:numId w:val="1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&lt;meta name="viewport" content="width=device-width, initial-scale=1.0"&gt;</w:t>
      </w:r>
      <w:r>
        <w:rPr>
          <w:rFonts w:ascii="Segoe UI" w:hAnsi="Segoe UI" w:cs="Segoe UI"/>
          <w:color w:val="1F2328"/>
        </w:rPr>
        <w:t> tag can also include other attributes such as </w:t>
      </w:r>
      <w:r>
        <w:rPr>
          <w:rStyle w:val="HTMLCode"/>
          <w:color w:val="1F2328"/>
        </w:rPr>
        <w:t>user-scalable=no</w:t>
      </w:r>
      <w:r>
        <w:rPr>
          <w:rFonts w:ascii="Segoe UI" w:hAnsi="Segoe UI" w:cs="Segoe UI"/>
          <w:color w:val="1F2328"/>
        </w:rPr>
        <w:t> to prevent users from zooming in or out of the page.</w:t>
      </w:r>
    </w:p>
    <w:p w14:paraId="4D657BBD"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These are just a few examples of how the </w:t>
      </w:r>
      <w:r>
        <w:rPr>
          <w:rStyle w:val="HTMLCode"/>
          <w:color w:val="1F2328"/>
        </w:rPr>
        <w:t>&lt;meta&gt;</w:t>
      </w:r>
      <w:r>
        <w:rPr>
          <w:rFonts w:ascii="Segoe UI" w:hAnsi="Segoe UI" w:cs="Segoe UI"/>
          <w:color w:val="1F2328"/>
        </w:rPr>
        <w:t> tag can be used to provide metadata about an HTML document. It’s important to include relevant metadata to improve accessibility, search engine optimization (SEO), and the overall user experience of your web pages.</w:t>
      </w:r>
    </w:p>
    <w:p w14:paraId="4948F0EE" w14:textId="77777777" w:rsidR="00F62F63" w:rsidRDefault="00F62F63" w:rsidP="00F62F63">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 CSS</w:t>
      </w:r>
    </w:p>
    <w:p w14:paraId="0E4FAA30"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3.1. CSS Cascading</w:t>
      </w:r>
    </w:p>
    <w:p w14:paraId="2140B11B" w14:textId="108E30A6" w:rsidR="00F62F63" w:rsidRDefault="00F62F63" w:rsidP="00F62F63">
      <w:pPr>
        <w:shd w:val="clear" w:color="auto" w:fill="FFFFFF"/>
        <w:rPr>
          <w:rFonts w:ascii="Segoe UI" w:hAnsi="Segoe UI" w:cs="Segoe UI"/>
          <w:color w:val="1F2328"/>
        </w:rPr>
      </w:pPr>
      <w:r>
        <w:rPr>
          <w:rFonts w:ascii="Segoe UI" w:hAnsi="Segoe UI" w:cs="Segoe UI"/>
          <w:noProof/>
          <w:color w:val="0000FF"/>
        </w:rPr>
        <w:drawing>
          <wp:inline distT="0" distB="0" distL="0" distR="0" wp14:anchorId="1B34F8D8" wp14:editId="145E8676">
            <wp:extent cx="5731510" cy="2652395"/>
            <wp:effectExtent l="0" t="0" r="2540" b="0"/>
            <wp:docPr id="2075368120" name="Picture 3" descr="css1">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1">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49D71F17" w14:textId="77777777" w:rsidR="00F62F63" w:rsidRDefault="006770BE" w:rsidP="00F62F63">
      <w:pPr>
        <w:shd w:val="clear" w:color="auto" w:fill="FFFFFF"/>
        <w:spacing w:before="360" w:after="360"/>
        <w:rPr>
          <w:rFonts w:ascii="Segoe UI" w:hAnsi="Segoe UI" w:cs="Segoe UI"/>
          <w:color w:val="1F2328"/>
        </w:rPr>
      </w:pPr>
      <w:r>
        <w:rPr>
          <w:rFonts w:ascii="Segoe UI" w:hAnsi="Segoe UI" w:cs="Segoe UI"/>
          <w:color w:val="1F2328"/>
        </w:rPr>
        <w:pict w14:anchorId="5A3B2D51">
          <v:rect id="_x0000_i1031" style="width:0;height:3pt" o:hralign="center" o:hrstd="t" o:hr="t" fillcolor="#a0a0a0" stroked="f"/>
        </w:pict>
      </w:r>
    </w:p>
    <w:p w14:paraId="5CD09DBB"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3.2. CSS Types of Selector</w:t>
      </w:r>
    </w:p>
    <w:p w14:paraId="4A3FE9BF" w14:textId="3B313CE7" w:rsidR="00F62F63" w:rsidRDefault="00F62F63" w:rsidP="00F62F63">
      <w:pPr>
        <w:shd w:val="clear" w:color="auto" w:fill="FFFFFF"/>
        <w:rPr>
          <w:rFonts w:ascii="Segoe UI" w:hAnsi="Segoe UI" w:cs="Segoe UI"/>
          <w:color w:val="1F2328"/>
        </w:rPr>
      </w:pPr>
      <w:r>
        <w:rPr>
          <w:rFonts w:ascii="Segoe UI" w:hAnsi="Segoe UI" w:cs="Segoe UI"/>
          <w:noProof/>
          <w:color w:val="0000FF"/>
        </w:rPr>
        <w:drawing>
          <wp:inline distT="0" distB="0" distL="0" distR="0" wp14:anchorId="2B4654C5" wp14:editId="56D06925">
            <wp:extent cx="5731510" cy="2184400"/>
            <wp:effectExtent l="0" t="0" r="2540" b="6350"/>
            <wp:docPr id="1571428401" name="Picture 2" descr="css3">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3">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2184400"/>
                    </a:xfrm>
                    <a:prstGeom prst="rect">
                      <a:avLst/>
                    </a:prstGeom>
                    <a:noFill/>
                    <a:ln>
                      <a:noFill/>
                    </a:ln>
                  </pic:spPr>
                </pic:pic>
              </a:graphicData>
            </a:graphic>
          </wp:inline>
        </w:drawing>
      </w:r>
    </w:p>
    <w:p w14:paraId="10F723EC" w14:textId="77777777" w:rsidR="00F62F63" w:rsidRDefault="006770BE" w:rsidP="00F62F63">
      <w:pPr>
        <w:shd w:val="clear" w:color="auto" w:fill="FFFFFF"/>
        <w:spacing w:before="360" w:after="360"/>
        <w:rPr>
          <w:rFonts w:ascii="Segoe UI" w:hAnsi="Segoe UI" w:cs="Segoe UI"/>
          <w:color w:val="1F2328"/>
        </w:rPr>
      </w:pPr>
      <w:r>
        <w:rPr>
          <w:rFonts w:ascii="Segoe UI" w:hAnsi="Segoe UI" w:cs="Segoe UI"/>
          <w:color w:val="1F2328"/>
        </w:rPr>
        <w:pict w14:anchorId="442EC2F6">
          <v:rect id="_x0000_i1032" style="width:0;height:3pt" o:hralign="center" o:hrstd="t" o:hr="t" fillcolor="#a0a0a0" stroked="f"/>
        </w:pict>
      </w:r>
    </w:p>
    <w:p w14:paraId="7429DEE9" w14:textId="0865A78E" w:rsidR="00F62F63" w:rsidRDefault="00F62F63" w:rsidP="00F62F63">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50FA3673" wp14:editId="39ED11CB">
            <wp:extent cx="5731510" cy="2960370"/>
            <wp:effectExtent l="0" t="0" r="2540" b="0"/>
            <wp:docPr id="1728297353" name="Picture 1" descr="css4">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s4">
                      <a:hlinkClick r:id="rId116" tgtFrame="&quot;_blank&quot;"/>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05598A1B" w14:textId="77777777" w:rsidR="00F62F63" w:rsidRDefault="006770BE" w:rsidP="00F62F63">
      <w:pPr>
        <w:shd w:val="clear" w:color="auto" w:fill="FFFFFF"/>
        <w:spacing w:before="360" w:after="360"/>
        <w:rPr>
          <w:rFonts w:ascii="Segoe UI" w:hAnsi="Segoe UI" w:cs="Segoe UI"/>
          <w:color w:val="1F2328"/>
        </w:rPr>
      </w:pPr>
      <w:r>
        <w:rPr>
          <w:rFonts w:ascii="Segoe UI" w:hAnsi="Segoe UI" w:cs="Segoe UI"/>
          <w:color w:val="1F2328"/>
        </w:rPr>
        <w:pict w14:anchorId="2A07C6E0">
          <v:rect id="_x0000_i1033" style="width:0;height:3pt" o:hralign="center" o:hrstd="t" o:hr="t" fillcolor="#a0a0a0" stroked="f"/>
        </w:pict>
      </w:r>
    </w:p>
    <w:p w14:paraId="5713F238" w14:textId="77777777" w:rsidR="00F62F63" w:rsidRDefault="00F62F63" w:rsidP="00F62F63">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HTML Element Selector:</w:t>
      </w:r>
    </w:p>
    <w:p w14:paraId="334021F7"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HTML element selector selects elements based on their HTML tag name.</w:t>
      </w:r>
    </w:p>
    <w:p w14:paraId="3E63CF7B"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161B77D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36D1BBB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71A327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330DFB4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3A6DD80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HTML Element Selector Example</w:t>
      </w:r>
      <w:r>
        <w:rPr>
          <w:rStyle w:val="pl-kos"/>
          <w:color w:val="1F2328"/>
        </w:rPr>
        <w:t>&lt;/</w:t>
      </w:r>
      <w:r>
        <w:rPr>
          <w:rStyle w:val="pl-ent"/>
          <w:color w:val="1F2328"/>
        </w:rPr>
        <w:t>title</w:t>
      </w:r>
      <w:r>
        <w:rPr>
          <w:rStyle w:val="pl-kos"/>
          <w:color w:val="1F2328"/>
        </w:rPr>
        <w:t>&gt;</w:t>
      </w:r>
    </w:p>
    <w:p w14:paraId="2304E9A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0E8430C4" w14:textId="77777777" w:rsidR="00F62F63" w:rsidRDefault="00F62F63" w:rsidP="00F62F63">
      <w:pPr>
        <w:pStyle w:val="HTMLPreformatted"/>
        <w:shd w:val="clear" w:color="auto" w:fill="FFFFFF"/>
        <w:rPr>
          <w:color w:val="1F2328"/>
        </w:rPr>
      </w:pPr>
      <w:r>
        <w:rPr>
          <w:color w:val="1F2328"/>
        </w:rPr>
        <w:t xml:space="preserve">  /* Selects all &lt;p&gt; elements */</w:t>
      </w:r>
    </w:p>
    <w:p w14:paraId="004F902C" w14:textId="77777777" w:rsidR="00F62F63" w:rsidRDefault="00F62F63" w:rsidP="00F62F63">
      <w:pPr>
        <w:pStyle w:val="HTMLPreformatted"/>
        <w:shd w:val="clear" w:color="auto" w:fill="FFFFFF"/>
        <w:rPr>
          <w:color w:val="1F2328"/>
        </w:rPr>
      </w:pPr>
      <w:r>
        <w:rPr>
          <w:color w:val="1F2328"/>
        </w:rPr>
        <w:t xml:space="preserve">  p {</w:t>
      </w:r>
    </w:p>
    <w:p w14:paraId="075A879C" w14:textId="77777777" w:rsidR="00F62F63" w:rsidRDefault="00F62F63" w:rsidP="00F62F63">
      <w:pPr>
        <w:pStyle w:val="HTMLPreformatted"/>
        <w:shd w:val="clear" w:color="auto" w:fill="FFFFFF"/>
        <w:rPr>
          <w:color w:val="1F2328"/>
        </w:rPr>
      </w:pPr>
      <w:r>
        <w:rPr>
          <w:color w:val="1F2328"/>
        </w:rPr>
        <w:t xml:space="preserve">    color: blue;</w:t>
      </w:r>
    </w:p>
    <w:p w14:paraId="371111D0" w14:textId="77777777" w:rsidR="00F62F63" w:rsidRDefault="00F62F63" w:rsidP="00F62F63">
      <w:pPr>
        <w:pStyle w:val="HTMLPreformatted"/>
        <w:shd w:val="clear" w:color="auto" w:fill="FFFFFF"/>
        <w:rPr>
          <w:color w:val="1F2328"/>
        </w:rPr>
      </w:pPr>
      <w:r>
        <w:rPr>
          <w:color w:val="1F2328"/>
        </w:rPr>
        <w:t xml:space="preserve">  }</w:t>
      </w:r>
    </w:p>
    <w:p w14:paraId="24E52BE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06D0FA5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1A204D1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64397C3C" w14:textId="77777777" w:rsidR="00F62F63" w:rsidRDefault="00F62F63" w:rsidP="00F62F63">
      <w:pPr>
        <w:pStyle w:val="HTMLPreformatted"/>
        <w:shd w:val="clear" w:color="auto" w:fill="FFFFFF"/>
        <w:rPr>
          <w:color w:val="1F2328"/>
        </w:rPr>
      </w:pPr>
    </w:p>
    <w:p w14:paraId="0C5FFBB1"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rStyle w:val="pl-kos"/>
          <w:color w:val="1F2328"/>
        </w:rPr>
        <w:t>&gt;</w:t>
      </w:r>
      <w:r>
        <w:rPr>
          <w:color w:val="1F2328"/>
        </w:rPr>
        <w:t>This is a paragraph with blue text.</w:t>
      </w:r>
      <w:r>
        <w:rPr>
          <w:rStyle w:val="pl-kos"/>
          <w:color w:val="1F2328"/>
        </w:rPr>
        <w:t>&lt;/</w:t>
      </w:r>
      <w:r>
        <w:rPr>
          <w:rStyle w:val="pl-ent"/>
          <w:color w:val="1F2328"/>
        </w:rPr>
        <w:t>p</w:t>
      </w:r>
      <w:r>
        <w:rPr>
          <w:rStyle w:val="pl-kos"/>
          <w:color w:val="1F2328"/>
        </w:rPr>
        <w:t>&gt;</w:t>
      </w:r>
    </w:p>
    <w:p w14:paraId="59476C5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rStyle w:val="pl-kos"/>
          <w:color w:val="1F2328"/>
        </w:rPr>
        <w:t>&gt;</w:t>
      </w:r>
      <w:r>
        <w:rPr>
          <w:color w:val="1F2328"/>
        </w:rPr>
        <w:t>This is another paragraph with blue text.</w:t>
      </w:r>
      <w:r>
        <w:rPr>
          <w:rStyle w:val="pl-kos"/>
          <w:color w:val="1F2328"/>
        </w:rPr>
        <w:t>&lt;/</w:t>
      </w:r>
      <w:r>
        <w:rPr>
          <w:rStyle w:val="pl-ent"/>
          <w:color w:val="1F2328"/>
        </w:rPr>
        <w:t>p</w:t>
      </w:r>
      <w:r>
        <w:rPr>
          <w:rStyle w:val="pl-kos"/>
          <w:color w:val="1F2328"/>
        </w:rPr>
        <w:t>&gt;</w:t>
      </w:r>
    </w:p>
    <w:p w14:paraId="241565C2" w14:textId="77777777" w:rsidR="00F62F63" w:rsidRDefault="00F62F63" w:rsidP="00F62F63">
      <w:pPr>
        <w:pStyle w:val="HTMLPreformatted"/>
        <w:shd w:val="clear" w:color="auto" w:fill="FFFFFF"/>
        <w:rPr>
          <w:color w:val="1F2328"/>
        </w:rPr>
      </w:pPr>
    </w:p>
    <w:p w14:paraId="63ED96D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2CC1C93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21514BE0" w14:textId="77777777" w:rsidR="00F62F63" w:rsidRDefault="00F62F63" w:rsidP="00F62F63">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ID Selector:</w:t>
      </w:r>
    </w:p>
    <w:p w14:paraId="46D8A4BF"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ID selector selects an element based on its unique ID attribute.</w:t>
      </w:r>
    </w:p>
    <w:p w14:paraId="0034FB19"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0B919B0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6BF5A7D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4A360B0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1652651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71FBD5E6" w14:textId="77777777" w:rsidR="00F62F63" w:rsidRDefault="00F62F63" w:rsidP="00F62F63">
      <w:pPr>
        <w:pStyle w:val="HTMLPreformatted"/>
        <w:shd w:val="clear" w:color="auto" w:fill="FFFFFF"/>
        <w:rPr>
          <w:color w:val="1F2328"/>
        </w:rPr>
      </w:pPr>
      <w:r>
        <w:rPr>
          <w:rStyle w:val="pl-kos"/>
          <w:color w:val="1F2328"/>
        </w:rPr>
        <w:lastRenderedPageBreak/>
        <w:t>&lt;</w:t>
      </w:r>
      <w:r>
        <w:rPr>
          <w:rStyle w:val="pl-ent"/>
          <w:color w:val="1F2328"/>
        </w:rPr>
        <w:t>title</w:t>
      </w:r>
      <w:r>
        <w:rPr>
          <w:rStyle w:val="pl-kos"/>
          <w:color w:val="1F2328"/>
        </w:rPr>
        <w:t>&gt;</w:t>
      </w:r>
      <w:r>
        <w:rPr>
          <w:color w:val="1F2328"/>
        </w:rPr>
        <w:t>ID Selector Example</w:t>
      </w:r>
      <w:r>
        <w:rPr>
          <w:rStyle w:val="pl-kos"/>
          <w:color w:val="1F2328"/>
        </w:rPr>
        <w:t>&lt;/</w:t>
      </w:r>
      <w:r>
        <w:rPr>
          <w:rStyle w:val="pl-ent"/>
          <w:color w:val="1F2328"/>
        </w:rPr>
        <w:t>title</w:t>
      </w:r>
      <w:r>
        <w:rPr>
          <w:rStyle w:val="pl-kos"/>
          <w:color w:val="1F2328"/>
        </w:rPr>
        <w:t>&gt;</w:t>
      </w:r>
    </w:p>
    <w:p w14:paraId="6549D68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5CB7201A" w14:textId="77777777" w:rsidR="00F62F63" w:rsidRDefault="00F62F63" w:rsidP="00F62F63">
      <w:pPr>
        <w:pStyle w:val="HTMLPreformatted"/>
        <w:shd w:val="clear" w:color="auto" w:fill="FFFFFF"/>
        <w:rPr>
          <w:color w:val="1F2328"/>
        </w:rPr>
      </w:pPr>
      <w:r>
        <w:rPr>
          <w:color w:val="1F2328"/>
        </w:rPr>
        <w:t xml:space="preserve">  /* Selects the element with id="intro" */</w:t>
      </w:r>
    </w:p>
    <w:p w14:paraId="78576E58" w14:textId="77777777" w:rsidR="00F62F63" w:rsidRDefault="00F62F63" w:rsidP="00F62F63">
      <w:pPr>
        <w:pStyle w:val="HTMLPreformatted"/>
        <w:shd w:val="clear" w:color="auto" w:fill="FFFFFF"/>
        <w:rPr>
          <w:color w:val="1F2328"/>
        </w:rPr>
      </w:pPr>
      <w:r>
        <w:rPr>
          <w:color w:val="1F2328"/>
        </w:rPr>
        <w:t xml:space="preserve">  #intro {</w:t>
      </w:r>
    </w:p>
    <w:p w14:paraId="4D310B32" w14:textId="77777777" w:rsidR="00F62F63" w:rsidRDefault="00F62F63" w:rsidP="00F62F63">
      <w:pPr>
        <w:pStyle w:val="HTMLPreformatted"/>
        <w:shd w:val="clear" w:color="auto" w:fill="FFFFFF"/>
        <w:rPr>
          <w:color w:val="1F2328"/>
        </w:rPr>
      </w:pPr>
      <w:r>
        <w:rPr>
          <w:color w:val="1F2328"/>
        </w:rPr>
        <w:t xml:space="preserve">    font-weight: bold;</w:t>
      </w:r>
    </w:p>
    <w:p w14:paraId="6D876649" w14:textId="77777777" w:rsidR="00F62F63" w:rsidRDefault="00F62F63" w:rsidP="00F62F63">
      <w:pPr>
        <w:pStyle w:val="HTMLPreformatted"/>
        <w:shd w:val="clear" w:color="auto" w:fill="FFFFFF"/>
        <w:rPr>
          <w:color w:val="1F2328"/>
        </w:rPr>
      </w:pPr>
      <w:r>
        <w:rPr>
          <w:color w:val="1F2328"/>
        </w:rPr>
        <w:t xml:space="preserve">  }</w:t>
      </w:r>
    </w:p>
    <w:p w14:paraId="7E6BF8A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0F2EFB8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18735FC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1D2F1072" w14:textId="77777777" w:rsidR="00F62F63" w:rsidRDefault="00F62F63" w:rsidP="00F62F63">
      <w:pPr>
        <w:pStyle w:val="HTMLPreformatted"/>
        <w:shd w:val="clear" w:color="auto" w:fill="FFFFFF"/>
        <w:rPr>
          <w:color w:val="1F2328"/>
        </w:rPr>
      </w:pPr>
    </w:p>
    <w:p w14:paraId="3196982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color w:val="1F2328"/>
        </w:rPr>
        <w:t xml:space="preserve"> </w:t>
      </w:r>
      <w:r>
        <w:rPr>
          <w:rStyle w:val="pl-c1"/>
          <w:color w:val="1F2328"/>
        </w:rPr>
        <w:t>id</w:t>
      </w:r>
      <w:r>
        <w:rPr>
          <w:color w:val="1F2328"/>
        </w:rPr>
        <w:t>="</w:t>
      </w:r>
      <w:r>
        <w:rPr>
          <w:rStyle w:val="pl-s"/>
          <w:color w:val="1F2328"/>
        </w:rPr>
        <w:t>intro</w:t>
      </w:r>
      <w:r>
        <w:rPr>
          <w:color w:val="1F2328"/>
        </w:rPr>
        <w:t>"</w:t>
      </w:r>
      <w:r>
        <w:rPr>
          <w:rStyle w:val="pl-kos"/>
          <w:color w:val="1F2328"/>
        </w:rPr>
        <w:t>&gt;</w:t>
      </w:r>
      <w:r>
        <w:rPr>
          <w:color w:val="1F2328"/>
        </w:rPr>
        <w:t>This paragraph has bold text.</w:t>
      </w:r>
      <w:r>
        <w:rPr>
          <w:rStyle w:val="pl-kos"/>
          <w:color w:val="1F2328"/>
        </w:rPr>
        <w:t>&lt;/</w:t>
      </w:r>
      <w:r>
        <w:rPr>
          <w:rStyle w:val="pl-ent"/>
          <w:color w:val="1F2328"/>
        </w:rPr>
        <w:t>p</w:t>
      </w:r>
      <w:r>
        <w:rPr>
          <w:rStyle w:val="pl-kos"/>
          <w:color w:val="1F2328"/>
        </w:rPr>
        <w:t>&gt;</w:t>
      </w:r>
    </w:p>
    <w:p w14:paraId="795775C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rStyle w:val="pl-kos"/>
          <w:color w:val="1F2328"/>
        </w:rPr>
        <w:t>&gt;</w:t>
      </w:r>
      <w:r>
        <w:rPr>
          <w:color w:val="1F2328"/>
        </w:rPr>
        <w:t>This paragraph does not have bold text.</w:t>
      </w:r>
      <w:r>
        <w:rPr>
          <w:rStyle w:val="pl-kos"/>
          <w:color w:val="1F2328"/>
        </w:rPr>
        <w:t>&lt;/</w:t>
      </w:r>
      <w:r>
        <w:rPr>
          <w:rStyle w:val="pl-ent"/>
          <w:color w:val="1F2328"/>
        </w:rPr>
        <w:t>p</w:t>
      </w:r>
      <w:r>
        <w:rPr>
          <w:rStyle w:val="pl-kos"/>
          <w:color w:val="1F2328"/>
        </w:rPr>
        <w:t>&gt;</w:t>
      </w:r>
    </w:p>
    <w:p w14:paraId="2B4EC8FC" w14:textId="77777777" w:rsidR="00F62F63" w:rsidRDefault="00F62F63" w:rsidP="00F62F63">
      <w:pPr>
        <w:pStyle w:val="HTMLPreformatted"/>
        <w:shd w:val="clear" w:color="auto" w:fill="FFFFFF"/>
        <w:rPr>
          <w:color w:val="1F2328"/>
        </w:rPr>
      </w:pPr>
    </w:p>
    <w:p w14:paraId="0881361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6005530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474EBCE9" w14:textId="77777777" w:rsidR="00F62F63" w:rsidRDefault="00F62F63" w:rsidP="00F62F63">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Class Selector:</w:t>
      </w:r>
    </w:p>
    <w:p w14:paraId="32B2052C"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class selector selects elements based on their class attribute.</w:t>
      </w:r>
    </w:p>
    <w:p w14:paraId="727D2A3F"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46CA94B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64B91F8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CFC5EF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68D3A4B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1A62AD71"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Class Selector Example</w:t>
      </w:r>
      <w:r>
        <w:rPr>
          <w:rStyle w:val="pl-kos"/>
          <w:color w:val="1F2328"/>
        </w:rPr>
        <w:t>&lt;/</w:t>
      </w:r>
      <w:r>
        <w:rPr>
          <w:rStyle w:val="pl-ent"/>
          <w:color w:val="1F2328"/>
        </w:rPr>
        <w:t>title</w:t>
      </w:r>
      <w:r>
        <w:rPr>
          <w:rStyle w:val="pl-kos"/>
          <w:color w:val="1F2328"/>
        </w:rPr>
        <w:t>&gt;</w:t>
      </w:r>
    </w:p>
    <w:p w14:paraId="56A47AE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7F0CBCBF" w14:textId="77777777" w:rsidR="00F62F63" w:rsidRDefault="00F62F63" w:rsidP="00F62F63">
      <w:pPr>
        <w:pStyle w:val="HTMLPreformatted"/>
        <w:shd w:val="clear" w:color="auto" w:fill="FFFFFF"/>
        <w:rPr>
          <w:color w:val="1F2328"/>
        </w:rPr>
      </w:pPr>
      <w:r>
        <w:rPr>
          <w:color w:val="1F2328"/>
        </w:rPr>
        <w:t xml:space="preserve">  /* Selects all elements with class="highlight" */</w:t>
      </w:r>
    </w:p>
    <w:p w14:paraId="26B1E5BF" w14:textId="77777777" w:rsidR="00F62F63" w:rsidRDefault="00F62F63" w:rsidP="00F62F63">
      <w:pPr>
        <w:pStyle w:val="HTMLPreformatted"/>
        <w:shd w:val="clear" w:color="auto" w:fill="FFFFFF"/>
        <w:rPr>
          <w:color w:val="1F2328"/>
        </w:rPr>
      </w:pPr>
      <w:r>
        <w:rPr>
          <w:color w:val="1F2328"/>
        </w:rPr>
        <w:t xml:space="preserve">  .highlight {</w:t>
      </w:r>
    </w:p>
    <w:p w14:paraId="11C79BB1" w14:textId="77777777" w:rsidR="00F62F63" w:rsidRDefault="00F62F63" w:rsidP="00F62F63">
      <w:pPr>
        <w:pStyle w:val="HTMLPreformatted"/>
        <w:shd w:val="clear" w:color="auto" w:fill="FFFFFF"/>
        <w:rPr>
          <w:color w:val="1F2328"/>
        </w:rPr>
      </w:pPr>
      <w:r>
        <w:rPr>
          <w:color w:val="1F2328"/>
        </w:rPr>
        <w:t xml:space="preserve">    background-color: yellow;</w:t>
      </w:r>
    </w:p>
    <w:p w14:paraId="31AC9DD5" w14:textId="77777777" w:rsidR="00F62F63" w:rsidRDefault="00F62F63" w:rsidP="00F62F63">
      <w:pPr>
        <w:pStyle w:val="HTMLPreformatted"/>
        <w:shd w:val="clear" w:color="auto" w:fill="FFFFFF"/>
        <w:rPr>
          <w:color w:val="1F2328"/>
        </w:rPr>
      </w:pPr>
      <w:r>
        <w:rPr>
          <w:color w:val="1F2328"/>
        </w:rPr>
        <w:t xml:space="preserve">  }</w:t>
      </w:r>
    </w:p>
    <w:p w14:paraId="462FC7A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320A176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4830687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042470DB" w14:textId="77777777" w:rsidR="00F62F63" w:rsidRDefault="00F62F63" w:rsidP="00F62F63">
      <w:pPr>
        <w:pStyle w:val="HTMLPreformatted"/>
        <w:shd w:val="clear" w:color="auto" w:fill="FFFFFF"/>
        <w:rPr>
          <w:color w:val="1F2328"/>
        </w:rPr>
      </w:pPr>
    </w:p>
    <w:p w14:paraId="050A29F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color w:val="1F2328"/>
        </w:rPr>
        <w:t xml:space="preserve"> </w:t>
      </w:r>
      <w:r>
        <w:rPr>
          <w:rStyle w:val="pl-c1"/>
          <w:color w:val="1F2328"/>
        </w:rPr>
        <w:t>class</w:t>
      </w:r>
      <w:r>
        <w:rPr>
          <w:color w:val="1F2328"/>
        </w:rPr>
        <w:t>="</w:t>
      </w:r>
      <w:r>
        <w:rPr>
          <w:rStyle w:val="pl-s"/>
          <w:color w:val="1F2328"/>
        </w:rPr>
        <w:t>highlight</w:t>
      </w:r>
      <w:r>
        <w:rPr>
          <w:color w:val="1F2328"/>
        </w:rPr>
        <w:t>"</w:t>
      </w:r>
      <w:r>
        <w:rPr>
          <w:rStyle w:val="pl-kos"/>
          <w:color w:val="1F2328"/>
        </w:rPr>
        <w:t>&gt;</w:t>
      </w:r>
      <w:r>
        <w:rPr>
          <w:color w:val="1F2328"/>
        </w:rPr>
        <w:t>This paragraph has a yellow background.</w:t>
      </w:r>
      <w:r>
        <w:rPr>
          <w:rStyle w:val="pl-kos"/>
          <w:color w:val="1F2328"/>
        </w:rPr>
        <w:t>&lt;/</w:t>
      </w:r>
      <w:r>
        <w:rPr>
          <w:rStyle w:val="pl-ent"/>
          <w:color w:val="1F2328"/>
        </w:rPr>
        <w:t>p</w:t>
      </w:r>
      <w:r>
        <w:rPr>
          <w:rStyle w:val="pl-kos"/>
          <w:color w:val="1F2328"/>
        </w:rPr>
        <w:t>&gt;</w:t>
      </w:r>
    </w:p>
    <w:p w14:paraId="71F7FF1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color w:val="1F2328"/>
        </w:rPr>
        <w:t xml:space="preserve"> </w:t>
      </w:r>
      <w:r>
        <w:rPr>
          <w:rStyle w:val="pl-c1"/>
          <w:color w:val="1F2328"/>
        </w:rPr>
        <w:t>class</w:t>
      </w:r>
      <w:r>
        <w:rPr>
          <w:color w:val="1F2328"/>
        </w:rPr>
        <w:t>="</w:t>
      </w:r>
      <w:r>
        <w:rPr>
          <w:rStyle w:val="pl-s"/>
          <w:color w:val="1F2328"/>
        </w:rPr>
        <w:t>highlight</w:t>
      </w:r>
      <w:r>
        <w:rPr>
          <w:color w:val="1F2328"/>
        </w:rPr>
        <w:t>"</w:t>
      </w:r>
      <w:r>
        <w:rPr>
          <w:rStyle w:val="pl-kos"/>
          <w:color w:val="1F2328"/>
        </w:rPr>
        <w:t>&gt;</w:t>
      </w:r>
      <w:r>
        <w:rPr>
          <w:color w:val="1F2328"/>
        </w:rPr>
        <w:t>So does this paragraph.</w:t>
      </w:r>
      <w:r>
        <w:rPr>
          <w:rStyle w:val="pl-kos"/>
          <w:color w:val="1F2328"/>
        </w:rPr>
        <w:t>&lt;/</w:t>
      </w:r>
      <w:r>
        <w:rPr>
          <w:rStyle w:val="pl-ent"/>
          <w:color w:val="1F2328"/>
        </w:rPr>
        <w:t>p</w:t>
      </w:r>
      <w:r>
        <w:rPr>
          <w:rStyle w:val="pl-kos"/>
          <w:color w:val="1F2328"/>
        </w:rPr>
        <w:t>&gt;</w:t>
      </w:r>
    </w:p>
    <w:p w14:paraId="52019E1F" w14:textId="77777777" w:rsidR="00F62F63" w:rsidRDefault="00F62F63" w:rsidP="00F62F63">
      <w:pPr>
        <w:pStyle w:val="HTMLPreformatted"/>
        <w:shd w:val="clear" w:color="auto" w:fill="FFFFFF"/>
        <w:rPr>
          <w:color w:val="1F2328"/>
        </w:rPr>
      </w:pPr>
    </w:p>
    <w:p w14:paraId="231BEED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01A6974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6F076612" w14:textId="77777777" w:rsidR="00F62F63" w:rsidRDefault="00F62F63" w:rsidP="00F62F63">
      <w:pPr>
        <w:pStyle w:val="Heading5"/>
        <w:shd w:val="clear" w:color="auto" w:fill="FFFFFF"/>
        <w:spacing w:before="360" w:after="240"/>
        <w:rPr>
          <w:rFonts w:ascii="Segoe UI" w:hAnsi="Segoe UI" w:cs="Segoe UI"/>
          <w:color w:val="1F2328"/>
          <w:sz w:val="21"/>
          <w:szCs w:val="21"/>
        </w:rPr>
      </w:pPr>
      <w:r>
        <w:rPr>
          <w:rFonts w:ascii="Segoe UI" w:hAnsi="Segoe UI" w:cs="Segoe UI"/>
          <w:color w:val="1F2328"/>
          <w:sz w:val="21"/>
          <w:szCs w:val="21"/>
        </w:rPr>
        <w:t>Attribute Selector:</w:t>
      </w:r>
    </w:p>
    <w:p w14:paraId="09E3BF79"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attribute selector selects elements based on their attributes.</w:t>
      </w:r>
    </w:p>
    <w:p w14:paraId="01353870"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71C2CBF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5918CF0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7CB196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3599964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6026D4D1"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Attribute Selector Example</w:t>
      </w:r>
      <w:r>
        <w:rPr>
          <w:rStyle w:val="pl-kos"/>
          <w:color w:val="1F2328"/>
        </w:rPr>
        <w:t>&lt;/</w:t>
      </w:r>
      <w:r>
        <w:rPr>
          <w:rStyle w:val="pl-ent"/>
          <w:color w:val="1F2328"/>
        </w:rPr>
        <w:t>title</w:t>
      </w:r>
      <w:r>
        <w:rPr>
          <w:rStyle w:val="pl-kos"/>
          <w:color w:val="1F2328"/>
        </w:rPr>
        <w:t>&gt;</w:t>
      </w:r>
    </w:p>
    <w:p w14:paraId="4CBF4A8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619A75B4" w14:textId="77777777" w:rsidR="00F62F63" w:rsidRDefault="00F62F63" w:rsidP="00F62F63">
      <w:pPr>
        <w:pStyle w:val="HTMLPreformatted"/>
        <w:shd w:val="clear" w:color="auto" w:fill="FFFFFF"/>
        <w:rPr>
          <w:color w:val="1F2328"/>
        </w:rPr>
      </w:pPr>
      <w:r>
        <w:rPr>
          <w:color w:val="1F2328"/>
        </w:rPr>
        <w:t xml:space="preserve">  /* Selects all elements with the title attribute */</w:t>
      </w:r>
    </w:p>
    <w:p w14:paraId="7DA26CBA" w14:textId="77777777" w:rsidR="00F62F63" w:rsidRDefault="00F62F63" w:rsidP="00F62F63">
      <w:pPr>
        <w:pStyle w:val="HTMLPreformatted"/>
        <w:shd w:val="clear" w:color="auto" w:fill="FFFFFF"/>
        <w:rPr>
          <w:color w:val="1F2328"/>
        </w:rPr>
      </w:pPr>
      <w:r>
        <w:rPr>
          <w:color w:val="1F2328"/>
        </w:rPr>
        <w:t xml:space="preserve">  [title] {</w:t>
      </w:r>
    </w:p>
    <w:p w14:paraId="5B3222D1" w14:textId="77777777" w:rsidR="00F62F63" w:rsidRDefault="00F62F63" w:rsidP="00F62F63">
      <w:pPr>
        <w:pStyle w:val="HTMLPreformatted"/>
        <w:shd w:val="clear" w:color="auto" w:fill="FFFFFF"/>
        <w:rPr>
          <w:color w:val="1F2328"/>
        </w:rPr>
      </w:pPr>
      <w:r>
        <w:rPr>
          <w:color w:val="1F2328"/>
        </w:rPr>
        <w:t xml:space="preserve">    color: red;</w:t>
      </w:r>
    </w:p>
    <w:p w14:paraId="2D6E8085" w14:textId="77777777" w:rsidR="00F62F63" w:rsidRDefault="00F62F63" w:rsidP="00F62F63">
      <w:pPr>
        <w:pStyle w:val="HTMLPreformatted"/>
        <w:shd w:val="clear" w:color="auto" w:fill="FFFFFF"/>
        <w:rPr>
          <w:color w:val="1F2328"/>
        </w:rPr>
      </w:pPr>
      <w:r>
        <w:rPr>
          <w:color w:val="1F2328"/>
        </w:rPr>
        <w:t xml:space="preserve">  }</w:t>
      </w:r>
    </w:p>
    <w:p w14:paraId="03454AE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1458536C"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1B850A3D" w14:textId="77777777" w:rsidR="00F62F63" w:rsidRDefault="00F62F63" w:rsidP="00F62F63">
      <w:pPr>
        <w:pStyle w:val="HTMLPreformatted"/>
        <w:shd w:val="clear" w:color="auto" w:fill="FFFFFF"/>
        <w:rPr>
          <w:color w:val="1F2328"/>
        </w:rPr>
      </w:pPr>
      <w:r>
        <w:rPr>
          <w:rStyle w:val="pl-kos"/>
          <w:color w:val="1F2328"/>
        </w:rPr>
        <w:lastRenderedPageBreak/>
        <w:t>&lt;</w:t>
      </w:r>
      <w:r>
        <w:rPr>
          <w:rStyle w:val="pl-ent"/>
          <w:color w:val="1F2328"/>
        </w:rPr>
        <w:t>body</w:t>
      </w:r>
      <w:r>
        <w:rPr>
          <w:rStyle w:val="pl-kos"/>
          <w:color w:val="1F2328"/>
        </w:rPr>
        <w:t>&gt;</w:t>
      </w:r>
    </w:p>
    <w:p w14:paraId="59E692E3" w14:textId="77777777" w:rsidR="00F62F63" w:rsidRDefault="00F62F63" w:rsidP="00F62F63">
      <w:pPr>
        <w:pStyle w:val="HTMLPreformatted"/>
        <w:shd w:val="clear" w:color="auto" w:fill="FFFFFF"/>
        <w:rPr>
          <w:color w:val="1F2328"/>
        </w:rPr>
      </w:pPr>
    </w:p>
    <w:p w14:paraId="7D9DE84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color w:val="1F2328"/>
        </w:rPr>
        <w:t xml:space="preserve"> </w:t>
      </w:r>
      <w:r>
        <w:rPr>
          <w:rStyle w:val="pl-c1"/>
          <w:color w:val="1F2328"/>
        </w:rPr>
        <w:t>title</w:t>
      </w:r>
      <w:r>
        <w:rPr>
          <w:color w:val="1F2328"/>
        </w:rPr>
        <w:t>="</w:t>
      </w:r>
      <w:r>
        <w:rPr>
          <w:rStyle w:val="pl-s"/>
          <w:color w:val="1F2328"/>
        </w:rPr>
        <w:t>Tooltip text</w:t>
      </w:r>
      <w:r>
        <w:rPr>
          <w:color w:val="1F2328"/>
        </w:rPr>
        <w:t>"</w:t>
      </w:r>
      <w:r>
        <w:rPr>
          <w:rStyle w:val="pl-kos"/>
          <w:color w:val="1F2328"/>
        </w:rPr>
        <w:t>&gt;</w:t>
      </w:r>
      <w:r>
        <w:rPr>
          <w:color w:val="1F2328"/>
        </w:rPr>
        <w:t>This paragraph has red text.</w:t>
      </w:r>
      <w:r>
        <w:rPr>
          <w:rStyle w:val="pl-kos"/>
          <w:color w:val="1F2328"/>
        </w:rPr>
        <w:t>&lt;/</w:t>
      </w:r>
      <w:r>
        <w:rPr>
          <w:rStyle w:val="pl-ent"/>
          <w:color w:val="1F2328"/>
        </w:rPr>
        <w:t>p</w:t>
      </w:r>
      <w:r>
        <w:rPr>
          <w:rStyle w:val="pl-kos"/>
          <w:color w:val="1F2328"/>
        </w:rPr>
        <w:t>&gt;</w:t>
      </w:r>
    </w:p>
    <w:p w14:paraId="2DE5CA0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rStyle w:val="pl-kos"/>
          <w:color w:val="1F2328"/>
        </w:rPr>
        <w:t>&gt;</w:t>
      </w:r>
      <w:r>
        <w:rPr>
          <w:color w:val="1F2328"/>
        </w:rPr>
        <w:t>This paragraph does not have red text.</w:t>
      </w:r>
      <w:r>
        <w:rPr>
          <w:rStyle w:val="pl-kos"/>
          <w:color w:val="1F2328"/>
        </w:rPr>
        <w:t>&lt;/</w:t>
      </w:r>
      <w:r>
        <w:rPr>
          <w:rStyle w:val="pl-ent"/>
          <w:color w:val="1F2328"/>
        </w:rPr>
        <w:t>p</w:t>
      </w:r>
      <w:r>
        <w:rPr>
          <w:rStyle w:val="pl-kos"/>
          <w:color w:val="1F2328"/>
        </w:rPr>
        <w:t>&gt;</w:t>
      </w:r>
    </w:p>
    <w:p w14:paraId="63838844" w14:textId="77777777" w:rsidR="00F62F63" w:rsidRDefault="00F62F63" w:rsidP="00F62F63">
      <w:pPr>
        <w:pStyle w:val="HTMLPreformatted"/>
        <w:shd w:val="clear" w:color="auto" w:fill="FFFFFF"/>
        <w:rPr>
          <w:color w:val="1F2328"/>
        </w:rPr>
      </w:pPr>
    </w:p>
    <w:p w14:paraId="480F74D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14032C2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58C1ED9F" w14:textId="77777777" w:rsidR="00F62F63" w:rsidRDefault="006770BE" w:rsidP="00F62F63">
      <w:pPr>
        <w:shd w:val="clear" w:color="auto" w:fill="FFFFFF"/>
        <w:spacing w:before="360" w:after="360"/>
        <w:rPr>
          <w:rFonts w:ascii="Segoe UI" w:hAnsi="Segoe UI" w:cs="Segoe UI"/>
          <w:color w:val="1F2328"/>
        </w:rPr>
      </w:pPr>
      <w:r>
        <w:rPr>
          <w:rFonts w:ascii="Segoe UI" w:hAnsi="Segoe UI" w:cs="Segoe UI"/>
          <w:color w:val="1F2328"/>
        </w:rPr>
        <w:pict w14:anchorId="076544D6">
          <v:rect id="_x0000_i1034" style="width:0;height:3pt" o:hralign="center" o:hrstd="t" o:hr="t" fillcolor="#a0a0a0" stroked="f"/>
        </w:pict>
      </w:r>
    </w:p>
    <w:p w14:paraId="22C5C69A"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&lt;!DOCTYPE html&gt;</w:t>
      </w:r>
    </w:p>
    <w:p w14:paraId="1860D39F"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&lt;html lang="en"&gt;</w:t>
      </w:r>
    </w:p>
    <w:p w14:paraId="55A32DC9"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&lt;head&gt;</w:t>
      </w:r>
    </w:p>
    <w:p w14:paraId="70206C9B"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&lt;meta charset="UTF-8"&gt;</w:t>
      </w:r>
    </w:p>
    <w:p w14:paraId="26F3686D"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&lt;meta name="viewport" content="width=device-width, initial-scale=1.0"&gt;</w:t>
      </w:r>
    </w:p>
    <w:p w14:paraId="62F9E9A6"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&lt;title&gt;Attribute Equals Selector Example&lt;/title&gt;</w:t>
      </w:r>
    </w:p>
    <w:p w14:paraId="28856D28"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&lt;style&gt;</w:t>
      </w:r>
    </w:p>
    <w:p w14:paraId="21B967EE"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 Selects input elements with type="text" */</w:t>
      </w:r>
    </w:p>
    <w:p w14:paraId="60D4EB7A"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input[type="text"] {</w:t>
      </w:r>
    </w:p>
    <w:p w14:paraId="635A953D"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background-color: #f0f0f0;</w:t>
      </w:r>
    </w:p>
    <w:p w14:paraId="251C30E9"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border: 1px solid #ccc;</w:t>
      </w:r>
    </w:p>
    <w:p w14:paraId="458D15C3"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padding: 5px;</w:t>
      </w:r>
    </w:p>
    <w:p w14:paraId="5088BFBE"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 xml:space="preserve">  }</w:t>
      </w:r>
    </w:p>
    <w:p w14:paraId="2930B710"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&lt;/style&gt;</w:t>
      </w:r>
    </w:p>
    <w:p w14:paraId="4CEBAEE3"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&lt;/head&gt;</w:t>
      </w:r>
    </w:p>
    <w:p w14:paraId="08A11EA6"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&lt;body&gt;</w:t>
      </w:r>
    </w:p>
    <w:p w14:paraId="2821742A" w14:textId="77777777" w:rsidR="00F62F63" w:rsidRDefault="00F62F63" w:rsidP="00F62F63">
      <w:pPr>
        <w:pStyle w:val="HTMLPreformatted"/>
        <w:shd w:val="clear" w:color="auto" w:fill="FFFFFF"/>
        <w:rPr>
          <w:rStyle w:val="HTMLCode"/>
          <w:color w:val="1F2328"/>
          <w:bdr w:val="none" w:sz="0" w:space="0" w:color="auto" w:frame="1"/>
        </w:rPr>
      </w:pPr>
    </w:p>
    <w:p w14:paraId="26722908"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&lt;label for="username"&gt;Username:&lt;/label&gt;</w:t>
      </w:r>
    </w:p>
    <w:p w14:paraId="049CCD1C"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&lt;input type="text" id="username" name="username"&gt;&lt;br&gt;</w:t>
      </w:r>
    </w:p>
    <w:p w14:paraId="0E755D4D" w14:textId="77777777" w:rsidR="00F62F63" w:rsidRDefault="00F62F63" w:rsidP="00F62F63">
      <w:pPr>
        <w:pStyle w:val="HTMLPreformatted"/>
        <w:shd w:val="clear" w:color="auto" w:fill="FFFFFF"/>
        <w:rPr>
          <w:rStyle w:val="HTMLCode"/>
          <w:color w:val="1F2328"/>
          <w:bdr w:val="none" w:sz="0" w:space="0" w:color="auto" w:frame="1"/>
        </w:rPr>
      </w:pPr>
    </w:p>
    <w:p w14:paraId="47891A4E"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&lt;label for="password"&gt;Password:&lt;/label&gt;</w:t>
      </w:r>
    </w:p>
    <w:p w14:paraId="71C2F92D"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&lt;input type="password" id="password" name="password"&gt;</w:t>
      </w:r>
    </w:p>
    <w:p w14:paraId="5FDE2131" w14:textId="77777777" w:rsidR="00F62F63" w:rsidRDefault="00F62F63" w:rsidP="00F62F63">
      <w:pPr>
        <w:pStyle w:val="HTMLPreformatted"/>
        <w:shd w:val="clear" w:color="auto" w:fill="FFFFFF"/>
        <w:rPr>
          <w:rStyle w:val="HTMLCode"/>
          <w:color w:val="1F2328"/>
          <w:bdr w:val="none" w:sz="0" w:space="0" w:color="auto" w:frame="1"/>
        </w:rPr>
      </w:pPr>
    </w:p>
    <w:p w14:paraId="67AC39BA" w14:textId="77777777" w:rsidR="00F62F63" w:rsidRDefault="00F62F63" w:rsidP="00F62F63">
      <w:pPr>
        <w:pStyle w:val="HTMLPreformatted"/>
        <w:shd w:val="clear" w:color="auto" w:fill="FFFFFF"/>
        <w:rPr>
          <w:rStyle w:val="HTMLCode"/>
          <w:color w:val="1F2328"/>
          <w:bdr w:val="none" w:sz="0" w:space="0" w:color="auto" w:frame="1"/>
        </w:rPr>
      </w:pPr>
      <w:r>
        <w:rPr>
          <w:rStyle w:val="HTMLCode"/>
          <w:color w:val="1F2328"/>
          <w:bdr w:val="none" w:sz="0" w:space="0" w:color="auto" w:frame="1"/>
        </w:rPr>
        <w:t>&lt;/body&gt;</w:t>
      </w:r>
    </w:p>
    <w:p w14:paraId="552F881C" w14:textId="77777777" w:rsidR="00F62F63" w:rsidRDefault="00F62F63" w:rsidP="00F62F63">
      <w:pPr>
        <w:pStyle w:val="HTMLPreformatted"/>
        <w:shd w:val="clear" w:color="auto" w:fill="FFFFFF"/>
        <w:rPr>
          <w:color w:val="1F2328"/>
        </w:rPr>
      </w:pPr>
      <w:r>
        <w:rPr>
          <w:rStyle w:val="HTMLCode"/>
          <w:color w:val="1F2328"/>
          <w:bdr w:val="none" w:sz="0" w:space="0" w:color="auto" w:frame="1"/>
        </w:rPr>
        <w:t>&lt;/html&gt;</w:t>
      </w:r>
    </w:p>
    <w:p w14:paraId="1B857776"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each example:</w:t>
      </w:r>
    </w:p>
    <w:p w14:paraId="6A44A2CF" w14:textId="77777777" w:rsidR="00F62F63" w:rsidRDefault="00F62F63" w:rsidP="00F62F63">
      <w:pPr>
        <w:pStyle w:val="NormalWeb"/>
        <w:numPr>
          <w:ilvl w:val="0"/>
          <w:numId w:val="1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CSS rules are applied to specific elements based on the selector used.</w:t>
      </w:r>
    </w:p>
    <w:p w14:paraId="6626E133" w14:textId="77777777" w:rsidR="00F62F63" w:rsidRDefault="00F62F63" w:rsidP="00F62F63">
      <w:pPr>
        <w:pStyle w:val="NormalWeb"/>
        <w:numPr>
          <w:ilvl w:val="0"/>
          <w:numId w:val="1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You can see how each selector type targets elements differently based on their characteristics, such as tag name, ID, class, or attributes.</w:t>
      </w:r>
    </w:p>
    <w:p w14:paraId="7C9A40FC"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3.3. Universal Selector</w:t>
      </w:r>
    </w:p>
    <w:p w14:paraId="44BBED1F"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The universal selector (</w:t>
      </w:r>
      <w:r>
        <w:rPr>
          <w:rStyle w:val="HTMLCode"/>
          <w:color w:val="1F2328"/>
        </w:rPr>
        <w:t>*</w:t>
      </w:r>
      <w:r>
        <w:rPr>
          <w:rFonts w:ascii="Segoe UI" w:hAnsi="Segoe UI" w:cs="Segoe UI"/>
          <w:color w:val="1F2328"/>
        </w:rPr>
        <w:t>) selects all elements in an HTML document. It can be useful when you want to apply a style to all elements without specifying each element individually. Here’s an example:</w:t>
      </w:r>
    </w:p>
    <w:p w14:paraId="7884958D"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116A338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32471B0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CE3DD3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7CAA576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2DE6FA5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Universal Selector Example</w:t>
      </w:r>
      <w:r>
        <w:rPr>
          <w:rStyle w:val="pl-kos"/>
          <w:color w:val="1F2328"/>
        </w:rPr>
        <w:t>&lt;/</w:t>
      </w:r>
      <w:r>
        <w:rPr>
          <w:rStyle w:val="pl-ent"/>
          <w:color w:val="1F2328"/>
        </w:rPr>
        <w:t>title</w:t>
      </w:r>
      <w:r>
        <w:rPr>
          <w:rStyle w:val="pl-kos"/>
          <w:color w:val="1F2328"/>
        </w:rPr>
        <w:t>&gt;</w:t>
      </w:r>
    </w:p>
    <w:p w14:paraId="111E5D7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54F4FFEA" w14:textId="77777777" w:rsidR="00F62F63" w:rsidRDefault="00F62F63" w:rsidP="00F62F63">
      <w:pPr>
        <w:pStyle w:val="HTMLPreformatted"/>
        <w:shd w:val="clear" w:color="auto" w:fill="FFFFFF"/>
        <w:rPr>
          <w:color w:val="1F2328"/>
        </w:rPr>
      </w:pPr>
      <w:r>
        <w:rPr>
          <w:color w:val="1F2328"/>
        </w:rPr>
        <w:t xml:space="preserve">  /* Applies red text color to all elements */</w:t>
      </w:r>
    </w:p>
    <w:p w14:paraId="560A91BE" w14:textId="77777777" w:rsidR="00F62F63" w:rsidRDefault="00F62F63" w:rsidP="00F62F63">
      <w:pPr>
        <w:pStyle w:val="HTMLPreformatted"/>
        <w:shd w:val="clear" w:color="auto" w:fill="FFFFFF"/>
        <w:rPr>
          <w:color w:val="1F2328"/>
        </w:rPr>
      </w:pPr>
      <w:r>
        <w:rPr>
          <w:color w:val="1F2328"/>
        </w:rPr>
        <w:lastRenderedPageBreak/>
        <w:t xml:space="preserve">  * {</w:t>
      </w:r>
    </w:p>
    <w:p w14:paraId="6E8608C7" w14:textId="77777777" w:rsidR="00F62F63" w:rsidRDefault="00F62F63" w:rsidP="00F62F63">
      <w:pPr>
        <w:pStyle w:val="HTMLPreformatted"/>
        <w:shd w:val="clear" w:color="auto" w:fill="FFFFFF"/>
        <w:rPr>
          <w:color w:val="1F2328"/>
        </w:rPr>
      </w:pPr>
      <w:r>
        <w:rPr>
          <w:color w:val="1F2328"/>
        </w:rPr>
        <w:t xml:space="preserve">    color: red;</w:t>
      </w:r>
    </w:p>
    <w:p w14:paraId="270BA392" w14:textId="77777777" w:rsidR="00F62F63" w:rsidRDefault="00F62F63" w:rsidP="00F62F63">
      <w:pPr>
        <w:pStyle w:val="HTMLPreformatted"/>
        <w:shd w:val="clear" w:color="auto" w:fill="FFFFFF"/>
        <w:rPr>
          <w:color w:val="1F2328"/>
        </w:rPr>
      </w:pPr>
      <w:r>
        <w:rPr>
          <w:color w:val="1F2328"/>
        </w:rPr>
        <w:t xml:space="preserve">  }</w:t>
      </w:r>
    </w:p>
    <w:p w14:paraId="048ED37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76530AE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AD6A3EC"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475B8ABF" w14:textId="77777777" w:rsidR="00F62F63" w:rsidRDefault="00F62F63" w:rsidP="00F62F63">
      <w:pPr>
        <w:pStyle w:val="HTMLPreformatted"/>
        <w:shd w:val="clear" w:color="auto" w:fill="FFFFFF"/>
        <w:rPr>
          <w:color w:val="1F2328"/>
        </w:rPr>
      </w:pPr>
    </w:p>
    <w:p w14:paraId="1DE69E8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h1</w:t>
      </w:r>
      <w:r>
        <w:rPr>
          <w:rStyle w:val="pl-kos"/>
          <w:color w:val="1F2328"/>
        </w:rPr>
        <w:t>&gt;</w:t>
      </w:r>
      <w:r>
        <w:rPr>
          <w:color w:val="1F2328"/>
        </w:rPr>
        <w:t>This is a heading</w:t>
      </w:r>
      <w:r>
        <w:rPr>
          <w:rStyle w:val="pl-kos"/>
          <w:color w:val="1F2328"/>
        </w:rPr>
        <w:t>&lt;/</w:t>
      </w:r>
      <w:r>
        <w:rPr>
          <w:rStyle w:val="pl-ent"/>
          <w:color w:val="1F2328"/>
        </w:rPr>
        <w:t>h1</w:t>
      </w:r>
      <w:r>
        <w:rPr>
          <w:rStyle w:val="pl-kos"/>
          <w:color w:val="1F2328"/>
        </w:rPr>
        <w:t>&gt;</w:t>
      </w:r>
    </w:p>
    <w:p w14:paraId="335C4C0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p</w:t>
      </w:r>
      <w:r>
        <w:rPr>
          <w:rStyle w:val="pl-kos"/>
          <w:color w:val="1F2328"/>
        </w:rPr>
        <w:t>&gt;</w:t>
      </w:r>
      <w:r>
        <w:rPr>
          <w:color w:val="1F2328"/>
        </w:rPr>
        <w:t>This is a paragraph.</w:t>
      </w:r>
      <w:r>
        <w:rPr>
          <w:rStyle w:val="pl-kos"/>
          <w:color w:val="1F2328"/>
        </w:rPr>
        <w:t>&lt;/</w:t>
      </w:r>
      <w:r>
        <w:rPr>
          <w:rStyle w:val="pl-ent"/>
          <w:color w:val="1F2328"/>
        </w:rPr>
        <w:t>p</w:t>
      </w:r>
      <w:r>
        <w:rPr>
          <w:rStyle w:val="pl-kos"/>
          <w:color w:val="1F2328"/>
        </w:rPr>
        <w:t>&gt;</w:t>
      </w:r>
    </w:p>
    <w:p w14:paraId="76DE729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a</w:t>
      </w:r>
      <w:r>
        <w:rPr>
          <w:color w:val="1F2328"/>
        </w:rPr>
        <w:t xml:space="preserve"> </w:t>
      </w:r>
      <w:r>
        <w:rPr>
          <w:rStyle w:val="pl-c1"/>
          <w:color w:val="1F2328"/>
        </w:rPr>
        <w:t>href</w:t>
      </w:r>
      <w:r>
        <w:rPr>
          <w:color w:val="1F2328"/>
        </w:rPr>
        <w:t>="</w:t>
      </w:r>
      <w:r>
        <w:rPr>
          <w:rStyle w:val="pl-s"/>
          <w:color w:val="1F2328"/>
        </w:rPr>
        <w:t>#</w:t>
      </w:r>
      <w:r>
        <w:rPr>
          <w:color w:val="1F2328"/>
        </w:rPr>
        <w:t>"</w:t>
      </w:r>
      <w:r>
        <w:rPr>
          <w:rStyle w:val="pl-kos"/>
          <w:color w:val="1F2328"/>
        </w:rPr>
        <w:t>&gt;</w:t>
      </w:r>
      <w:r>
        <w:rPr>
          <w:color w:val="1F2328"/>
        </w:rPr>
        <w:t>This is a link</w:t>
      </w:r>
      <w:r>
        <w:rPr>
          <w:rStyle w:val="pl-kos"/>
          <w:color w:val="1F2328"/>
        </w:rPr>
        <w:t>&lt;/</w:t>
      </w:r>
      <w:r>
        <w:rPr>
          <w:rStyle w:val="pl-ent"/>
          <w:color w:val="1F2328"/>
        </w:rPr>
        <w:t>a</w:t>
      </w:r>
      <w:r>
        <w:rPr>
          <w:rStyle w:val="pl-kos"/>
          <w:color w:val="1F2328"/>
        </w:rPr>
        <w:t>&gt;</w:t>
      </w:r>
    </w:p>
    <w:p w14:paraId="4EDF5CA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r>
        <w:rPr>
          <w:color w:val="1F2328"/>
        </w:rPr>
        <w:t>This is a div</w:t>
      </w:r>
      <w:r>
        <w:rPr>
          <w:rStyle w:val="pl-kos"/>
          <w:color w:val="1F2328"/>
        </w:rPr>
        <w:t>&lt;/</w:t>
      </w:r>
      <w:r>
        <w:rPr>
          <w:rStyle w:val="pl-ent"/>
          <w:color w:val="1F2328"/>
        </w:rPr>
        <w:t>div</w:t>
      </w:r>
      <w:r>
        <w:rPr>
          <w:rStyle w:val="pl-kos"/>
          <w:color w:val="1F2328"/>
        </w:rPr>
        <w:t>&gt;</w:t>
      </w:r>
    </w:p>
    <w:p w14:paraId="69F2634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span</w:t>
      </w:r>
      <w:r>
        <w:rPr>
          <w:rStyle w:val="pl-kos"/>
          <w:color w:val="1F2328"/>
        </w:rPr>
        <w:t>&gt;</w:t>
      </w:r>
      <w:r>
        <w:rPr>
          <w:color w:val="1F2328"/>
        </w:rPr>
        <w:t>This is a span</w:t>
      </w:r>
      <w:r>
        <w:rPr>
          <w:rStyle w:val="pl-kos"/>
          <w:color w:val="1F2328"/>
        </w:rPr>
        <w:t>&lt;/</w:t>
      </w:r>
      <w:r>
        <w:rPr>
          <w:rStyle w:val="pl-ent"/>
          <w:color w:val="1F2328"/>
        </w:rPr>
        <w:t>span</w:t>
      </w:r>
      <w:r>
        <w:rPr>
          <w:rStyle w:val="pl-kos"/>
          <w:color w:val="1F2328"/>
        </w:rPr>
        <w:t>&gt;</w:t>
      </w:r>
    </w:p>
    <w:p w14:paraId="12D7C196" w14:textId="77777777" w:rsidR="00F62F63" w:rsidRDefault="00F62F63" w:rsidP="00F62F63">
      <w:pPr>
        <w:pStyle w:val="HTMLPreformatted"/>
        <w:shd w:val="clear" w:color="auto" w:fill="FFFFFF"/>
        <w:rPr>
          <w:color w:val="1F2328"/>
        </w:rPr>
      </w:pPr>
    </w:p>
    <w:p w14:paraId="7A2A57B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457387C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7C2CD301"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5EA7B4EA" w14:textId="77777777" w:rsidR="00F62F63" w:rsidRDefault="00F62F63" w:rsidP="00F62F63">
      <w:pPr>
        <w:pStyle w:val="NormalWeb"/>
        <w:numPr>
          <w:ilvl w:val="0"/>
          <w:numId w:val="17"/>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universal selector </w:t>
      </w:r>
      <w:r>
        <w:rPr>
          <w:rStyle w:val="HTMLCode"/>
          <w:color w:val="1F2328"/>
        </w:rPr>
        <w:t>*</w:t>
      </w:r>
      <w:r>
        <w:rPr>
          <w:rFonts w:ascii="Segoe UI" w:hAnsi="Segoe UI" w:cs="Segoe UI"/>
          <w:color w:val="1F2328"/>
        </w:rPr>
        <w:t> selects all elements in the HTML document.</w:t>
      </w:r>
    </w:p>
    <w:p w14:paraId="62D4500B" w14:textId="77777777" w:rsidR="00F62F63" w:rsidRDefault="00F62F63" w:rsidP="00F62F63">
      <w:pPr>
        <w:pStyle w:val="NormalWeb"/>
        <w:numPr>
          <w:ilvl w:val="0"/>
          <w:numId w:val="17"/>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CSS rule </w:t>
      </w:r>
      <w:r>
        <w:rPr>
          <w:rStyle w:val="HTMLCode"/>
          <w:color w:val="1F2328"/>
        </w:rPr>
        <w:t>color: red;</w:t>
      </w:r>
      <w:r>
        <w:rPr>
          <w:rFonts w:ascii="Segoe UI" w:hAnsi="Segoe UI" w:cs="Segoe UI"/>
          <w:color w:val="1F2328"/>
        </w:rPr>
        <w:t> applies red text color to all elements.</w:t>
      </w:r>
    </w:p>
    <w:p w14:paraId="060FAA70"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While the universal selector can be useful for applying styles globally, it should be used with caution, as it can potentially override other styles unintentionally. It’s generally recommended to use more specific selectors whenever possible to target specific elements or groups of elements.</w:t>
      </w:r>
    </w:p>
    <w:p w14:paraId="220A4881"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3.4. CSS combinators</w:t>
      </w:r>
    </w:p>
    <w:p w14:paraId="7F8C5114"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CSS combinators are used to specify relationships between different elements in the document tree. There are several types of combinators, including descendant combinator, child combinator, adjacent sibling combinator, and general sibling combinator. Here’s a simple example demonstrating each type of combinator:</w:t>
      </w:r>
    </w:p>
    <w:p w14:paraId="450F72C3"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Descendant Combinator (space):</w:t>
      </w:r>
    </w:p>
    <w:p w14:paraId="7CB27E79"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Selects all elements that are descendants of a specified element.</w:t>
      </w:r>
    </w:p>
    <w:p w14:paraId="66AAEDC7"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4670D50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71A8DF9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76971F6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1E9C105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642B27A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Descendant Combinator Example</w:t>
      </w:r>
      <w:r>
        <w:rPr>
          <w:rStyle w:val="pl-kos"/>
          <w:color w:val="1F2328"/>
        </w:rPr>
        <w:t>&lt;/</w:t>
      </w:r>
      <w:r>
        <w:rPr>
          <w:rStyle w:val="pl-ent"/>
          <w:color w:val="1F2328"/>
        </w:rPr>
        <w:t>title</w:t>
      </w:r>
      <w:r>
        <w:rPr>
          <w:rStyle w:val="pl-kos"/>
          <w:color w:val="1F2328"/>
        </w:rPr>
        <w:t>&gt;</w:t>
      </w:r>
    </w:p>
    <w:p w14:paraId="669C1F6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0E6DC368" w14:textId="77777777" w:rsidR="00F62F63" w:rsidRDefault="00F62F63" w:rsidP="00F62F63">
      <w:pPr>
        <w:pStyle w:val="HTMLPreformatted"/>
        <w:shd w:val="clear" w:color="auto" w:fill="FFFFFF"/>
        <w:rPr>
          <w:color w:val="1F2328"/>
        </w:rPr>
      </w:pPr>
      <w:r>
        <w:rPr>
          <w:color w:val="1F2328"/>
        </w:rPr>
        <w:t xml:space="preserve">  /* Selects all paragraphs inside a div */</w:t>
      </w:r>
    </w:p>
    <w:p w14:paraId="23EE3277" w14:textId="77777777" w:rsidR="00F62F63" w:rsidRDefault="00F62F63" w:rsidP="00F62F63">
      <w:pPr>
        <w:pStyle w:val="HTMLPreformatted"/>
        <w:shd w:val="clear" w:color="auto" w:fill="FFFFFF"/>
        <w:rPr>
          <w:color w:val="1F2328"/>
        </w:rPr>
      </w:pPr>
      <w:r>
        <w:rPr>
          <w:color w:val="1F2328"/>
        </w:rPr>
        <w:t xml:space="preserve">  div p {</w:t>
      </w:r>
    </w:p>
    <w:p w14:paraId="0412D63A" w14:textId="77777777" w:rsidR="00F62F63" w:rsidRDefault="00F62F63" w:rsidP="00F62F63">
      <w:pPr>
        <w:pStyle w:val="HTMLPreformatted"/>
        <w:shd w:val="clear" w:color="auto" w:fill="FFFFFF"/>
        <w:rPr>
          <w:color w:val="1F2328"/>
        </w:rPr>
      </w:pPr>
      <w:r>
        <w:rPr>
          <w:color w:val="1F2328"/>
        </w:rPr>
        <w:t xml:space="preserve">    color: blue;</w:t>
      </w:r>
    </w:p>
    <w:p w14:paraId="61B11E20" w14:textId="77777777" w:rsidR="00F62F63" w:rsidRDefault="00F62F63" w:rsidP="00F62F63">
      <w:pPr>
        <w:pStyle w:val="HTMLPreformatted"/>
        <w:shd w:val="clear" w:color="auto" w:fill="FFFFFF"/>
        <w:rPr>
          <w:color w:val="1F2328"/>
        </w:rPr>
      </w:pPr>
      <w:r>
        <w:rPr>
          <w:color w:val="1F2328"/>
        </w:rPr>
        <w:t xml:space="preserve">  }</w:t>
      </w:r>
    </w:p>
    <w:p w14:paraId="62DD8E2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68A3A13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86DCC5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57463439" w14:textId="77777777" w:rsidR="00F62F63" w:rsidRDefault="00F62F63" w:rsidP="00F62F63">
      <w:pPr>
        <w:pStyle w:val="HTMLPreformatted"/>
        <w:shd w:val="clear" w:color="auto" w:fill="FFFFFF"/>
        <w:rPr>
          <w:color w:val="1F2328"/>
        </w:rPr>
      </w:pPr>
    </w:p>
    <w:p w14:paraId="3B4E552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p>
    <w:p w14:paraId="4724DECE"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p</w:t>
      </w:r>
      <w:r>
        <w:rPr>
          <w:rStyle w:val="pl-kos"/>
          <w:color w:val="1F2328"/>
        </w:rPr>
        <w:t>&gt;</w:t>
      </w:r>
      <w:r>
        <w:rPr>
          <w:color w:val="1F2328"/>
        </w:rPr>
        <w:t>This paragraph is blue.</w:t>
      </w:r>
      <w:r>
        <w:rPr>
          <w:rStyle w:val="pl-kos"/>
          <w:color w:val="1F2328"/>
        </w:rPr>
        <w:t>&lt;/</w:t>
      </w:r>
      <w:r>
        <w:rPr>
          <w:rStyle w:val="pl-ent"/>
          <w:color w:val="1F2328"/>
        </w:rPr>
        <w:t>p</w:t>
      </w:r>
      <w:r>
        <w:rPr>
          <w:rStyle w:val="pl-kos"/>
          <w:color w:val="1F2328"/>
        </w:rPr>
        <w:t>&gt;</w:t>
      </w:r>
    </w:p>
    <w:p w14:paraId="6C845C6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p>
    <w:p w14:paraId="2CDAA867" w14:textId="77777777" w:rsidR="00F62F63" w:rsidRDefault="00F62F63" w:rsidP="00F62F63">
      <w:pPr>
        <w:pStyle w:val="HTMLPreformatted"/>
        <w:shd w:val="clear" w:color="auto" w:fill="FFFFFF"/>
        <w:rPr>
          <w:color w:val="1F2328"/>
        </w:rPr>
      </w:pPr>
    </w:p>
    <w:p w14:paraId="5B7B32FC" w14:textId="77777777" w:rsidR="00F62F63" w:rsidRDefault="00F62F63" w:rsidP="00F62F63">
      <w:pPr>
        <w:pStyle w:val="HTMLPreformatted"/>
        <w:shd w:val="clear" w:color="auto" w:fill="FFFFFF"/>
        <w:rPr>
          <w:color w:val="1F2328"/>
        </w:rPr>
      </w:pPr>
      <w:r>
        <w:rPr>
          <w:rStyle w:val="pl-kos"/>
          <w:color w:val="1F2328"/>
        </w:rPr>
        <w:lastRenderedPageBreak/>
        <w:t>&lt;/</w:t>
      </w:r>
      <w:r>
        <w:rPr>
          <w:rStyle w:val="pl-ent"/>
          <w:color w:val="1F2328"/>
        </w:rPr>
        <w:t>body</w:t>
      </w:r>
      <w:r>
        <w:rPr>
          <w:rStyle w:val="pl-kos"/>
          <w:color w:val="1F2328"/>
        </w:rPr>
        <w:t>&gt;</w:t>
      </w:r>
    </w:p>
    <w:p w14:paraId="205FD6E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17C3F7DE"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Child Combinator (</w:t>
      </w:r>
      <w:r>
        <w:rPr>
          <w:rStyle w:val="HTMLCode"/>
          <w:b/>
          <w:bCs/>
          <w:color w:val="1F2328"/>
        </w:rPr>
        <w:t>&gt;</w:t>
      </w:r>
      <w:r>
        <w:rPr>
          <w:rStyle w:val="Strong"/>
          <w:rFonts w:ascii="Segoe UI" w:hAnsi="Segoe UI" w:cs="Segoe UI"/>
          <w:color w:val="1F2328"/>
        </w:rPr>
        <w:t>):</w:t>
      </w:r>
    </w:p>
    <w:p w14:paraId="5408CFF8"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Selects all elements that are direct children of a specified element.</w:t>
      </w:r>
    </w:p>
    <w:p w14:paraId="711F5281"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59AD10E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5F6E597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76A10A1"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2B0CBC6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22A4223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Child Combinator Example</w:t>
      </w:r>
      <w:r>
        <w:rPr>
          <w:rStyle w:val="pl-kos"/>
          <w:color w:val="1F2328"/>
        </w:rPr>
        <w:t>&lt;/</w:t>
      </w:r>
      <w:r>
        <w:rPr>
          <w:rStyle w:val="pl-ent"/>
          <w:color w:val="1F2328"/>
        </w:rPr>
        <w:t>title</w:t>
      </w:r>
      <w:r>
        <w:rPr>
          <w:rStyle w:val="pl-kos"/>
          <w:color w:val="1F2328"/>
        </w:rPr>
        <w:t>&gt;</w:t>
      </w:r>
    </w:p>
    <w:p w14:paraId="0DC27D2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79488986" w14:textId="77777777" w:rsidR="00F62F63" w:rsidRDefault="00F62F63" w:rsidP="00F62F63">
      <w:pPr>
        <w:pStyle w:val="HTMLPreformatted"/>
        <w:shd w:val="clear" w:color="auto" w:fill="FFFFFF"/>
        <w:rPr>
          <w:color w:val="1F2328"/>
        </w:rPr>
      </w:pPr>
      <w:r>
        <w:rPr>
          <w:color w:val="1F2328"/>
        </w:rPr>
        <w:t xml:space="preserve">  /* Selects all paragraphs that are direct children of a div */</w:t>
      </w:r>
    </w:p>
    <w:p w14:paraId="6ED0CEA4" w14:textId="77777777" w:rsidR="00F62F63" w:rsidRDefault="00F62F63" w:rsidP="00F62F63">
      <w:pPr>
        <w:pStyle w:val="HTMLPreformatted"/>
        <w:shd w:val="clear" w:color="auto" w:fill="FFFFFF"/>
        <w:rPr>
          <w:color w:val="1F2328"/>
        </w:rPr>
      </w:pPr>
      <w:r>
        <w:rPr>
          <w:color w:val="1F2328"/>
        </w:rPr>
        <w:t xml:space="preserve">  div &gt; p {</w:t>
      </w:r>
    </w:p>
    <w:p w14:paraId="5B94583F" w14:textId="77777777" w:rsidR="00F62F63" w:rsidRDefault="00F62F63" w:rsidP="00F62F63">
      <w:pPr>
        <w:pStyle w:val="HTMLPreformatted"/>
        <w:shd w:val="clear" w:color="auto" w:fill="FFFFFF"/>
        <w:rPr>
          <w:color w:val="1F2328"/>
        </w:rPr>
      </w:pPr>
      <w:r>
        <w:rPr>
          <w:color w:val="1F2328"/>
        </w:rPr>
        <w:t xml:space="preserve">    color: red;</w:t>
      </w:r>
    </w:p>
    <w:p w14:paraId="650A4DAA" w14:textId="77777777" w:rsidR="00F62F63" w:rsidRDefault="00F62F63" w:rsidP="00F62F63">
      <w:pPr>
        <w:pStyle w:val="HTMLPreformatted"/>
        <w:shd w:val="clear" w:color="auto" w:fill="FFFFFF"/>
        <w:rPr>
          <w:color w:val="1F2328"/>
        </w:rPr>
      </w:pPr>
      <w:r>
        <w:rPr>
          <w:color w:val="1F2328"/>
        </w:rPr>
        <w:t xml:space="preserve">  }</w:t>
      </w:r>
    </w:p>
    <w:p w14:paraId="5752585C"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0D14A6F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C5596D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2A88726D" w14:textId="77777777" w:rsidR="00F62F63" w:rsidRDefault="00F62F63" w:rsidP="00F62F63">
      <w:pPr>
        <w:pStyle w:val="HTMLPreformatted"/>
        <w:shd w:val="clear" w:color="auto" w:fill="FFFFFF"/>
        <w:rPr>
          <w:color w:val="1F2328"/>
        </w:rPr>
      </w:pPr>
    </w:p>
    <w:p w14:paraId="4F9A7B9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p>
    <w:p w14:paraId="748522D4"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p</w:t>
      </w:r>
      <w:r>
        <w:rPr>
          <w:rStyle w:val="pl-kos"/>
          <w:color w:val="1F2328"/>
        </w:rPr>
        <w:t>&gt;</w:t>
      </w:r>
      <w:r>
        <w:rPr>
          <w:color w:val="1F2328"/>
        </w:rPr>
        <w:t>This paragraph is red.</w:t>
      </w:r>
      <w:r>
        <w:rPr>
          <w:rStyle w:val="pl-kos"/>
          <w:color w:val="1F2328"/>
        </w:rPr>
        <w:t>&lt;/</w:t>
      </w:r>
      <w:r>
        <w:rPr>
          <w:rStyle w:val="pl-ent"/>
          <w:color w:val="1F2328"/>
        </w:rPr>
        <w:t>p</w:t>
      </w:r>
      <w:r>
        <w:rPr>
          <w:rStyle w:val="pl-kos"/>
          <w:color w:val="1F2328"/>
        </w:rPr>
        <w:t>&gt;</w:t>
      </w:r>
    </w:p>
    <w:p w14:paraId="32961554"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div</w:t>
      </w:r>
      <w:r>
        <w:rPr>
          <w:rStyle w:val="pl-kos"/>
          <w:color w:val="1F2328"/>
        </w:rPr>
        <w:t>&gt;</w:t>
      </w:r>
    </w:p>
    <w:p w14:paraId="42BD0A29"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p</w:t>
      </w:r>
      <w:r>
        <w:rPr>
          <w:rStyle w:val="pl-kos"/>
          <w:color w:val="1F2328"/>
        </w:rPr>
        <w:t>&gt;</w:t>
      </w:r>
      <w:r>
        <w:rPr>
          <w:color w:val="1F2328"/>
        </w:rPr>
        <w:t>This paragraph is not red.</w:t>
      </w:r>
      <w:r>
        <w:rPr>
          <w:rStyle w:val="pl-kos"/>
          <w:color w:val="1F2328"/>
        </w:rPr>
        <w:t>&lt;/</w:t>
      </w:r>
      <w:r>
        <w:rPr>
          <w:rStyle w:val="pl-ent"/>
          <w:color w:val="1F2328"/>
        </w:rPr>
        <w:t>p</w:t>
      </w:r>
      <w:r>
        <w:rPr>
          <w:rStyle w:val="pl-kos"/>
          <w:color w:val="1F2328"/>
        </w:rPr>
        <w:t>&gt;</w:t>
      </w:r>
    </w:p>
    <w:p w14:paraId="693BAE25"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div</w:t>
      </w:r>
      <w:r>
        <w:rPr>
          <w:rStyle w:val="pl-kos"/>
          <w:color w:val="1F2328"/>
        </w:rPr>
        <w:t>&gt;</w:t>
      </w:r>
    </w:p>
    <w:p w14:paraId="3194A6D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p>
    <w:p w14:paraId="2ED096EA" w14:textId="77777777" w:rsidR="00F62F63" w:rsidRDefault="00F62F63" w:rsidP="00F62F63">
      <w:pPr>
        <w:pStyle w:val="HTMLPreformatted"/>
        <w:shd w:val="clear" w:color="auto" w:fill="FFFFFF"/>
        <w:rPr>
          <w:color w:val="1F2328"/>
        </w:rPr>
      </w:pPr>
    </w:p>
    <w:p w14:paraId="133A539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3FA4C33C"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2EE29B4E"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Adjacent Sibling Combinator (</w:t>
      </w:r>
      <w:r>
        <w:rPr>
          <w:rStyle w:val="HTMLCode"/>
          <w:b/>
          <w:bCs/>
          <w:color w:val="1F2328"/>
        </w:rPr>
        <w:t>+</w:t>
      </w:r>
      <w:r>
        <w:rPr>
          <w:rStyle w:val="Strong"/>
          <w:rFonts w:ascii="Segoe UI" w:hAnsi="Segoe UI" w:cs="Segoe UI"/>
          <w:color w:val="1F2328"/>
        </w:rPr>
        <w:t>):</w:t>
      </w:r>
    </w:p>
    <w:p w14:paraId="466CD641"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Selects an element that is immediately preceded by a specified element.</w:t>
      </w:r>
    </w:p>
    <w:p w14:paraId="58644A10"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1A7A287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5B6F699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5C31E80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019FDE51"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6D20879D"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Adjacent Sibling Combinator Example</w:t>
      </w:r>
      <w:r>
        <w:rPr>
          <w:rStyle w:val="pl-kos"/>
          <w:color w:val="1F2328"/>
        </w:rPr>
        <w:t>&lt;/</w:t>
      </w:r>
      <w:r>
        <w:rPr>
          <w:rStyle w:val="pl-ent"/>
          <w:color w:val="1F2328"/>
        </w:rPr>
        <w:t>title</w:t>
      </w:r>
      <w:r>
        <w:rPr>
          <w:rStyle w:val="pl-kos"/>
          <w:color w:val="1F2328"/>
        </w:rPr>
        <w:t>&gt;</w:t>
      </w:r>
    </w:p>
    <w:p w14:paraId="13FF891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4D3B5B39" w14:textId="77777777" w:rsidR="00F62F63" w:rsidRDefault="00F62F63" w:rsidP="00F62F63">
      <w:pPr>
        <w:pStyle w:val="HTMLPreformatted"/>
        <w:shd w:val="clear" w:color="auto" w:fill="FFFFFF"/>
        <w:rPr>
          <w:color w:val="1F2328"/>
        </w:rPr>
      </w:pPr>
      <w:r>
        <w:rPr>
          <w:color w:val="1F2328"/>
        </w:rPr>
        <w:t xml:space="preserve">  /* Selects the span immediately following a div */</w:t>
      </w:r>
    </w:p>
    <w:p w14:paraId="79277D0F" w14:textId="77777777" w:rsidR="00F62F63" w:rsidRDefault="00F62F63" w:rsidP="00F62F63">
      <w:pPr>
        <w:pStyle w:val="HTMLPreformatted"/>
        <w:shd w:val="clear" w:color="auto" w:fill="FFFFFF"/>
        <w:rPr>
          <w:color w:val="1F2328"/>
        </w:rPr>
      </w:pPr>
      <w:r>
        <w:rPr>
          <w:color w:val="1F2328"/>
        </w:rPr>
        <w:t xml:space="preserve">  div + span {</w:t>
      </w:r>
    </w:p>
    <w:p w14:paraId="7AF5A31B" w14:textId="77777777" w:rsidR="00F62F63" w:rsidRDefault="00F62F63" w:rsidP="00F62F63">
      <w:pPr>
        <w:pStyle w:val="HTMLPreformatted"/>
        <w:shd w:val="clear" w:color="auto" w:fill="FFFFFF"/>
        <w:rPr>
          <w:color w:val="1F2328"/>
        </w:rPr>
      </w:pPr>
      <w:r>
        <w:rPr>
          <w:color w:val="1F2328"/>
        </w:rPr>
        <w:t xml:space="preserve">    font-weight: bold;</w:t>
      </w:r>
    </w:p>
    <w:p w14:paraId="3C7F29FC" w14:textId="77777777" w:rsidR="00F62F63" w:rsidRDefault="00F62F63" w:rsidP="00F62F63">
      <w:pPr>
        <w:pStyle w:val="HTMLPreformatted"/>
        <w:shd w:val="clear" w:color="auto" w:fill="FFFFFF"/>
        <w:rPr>
          <w:color w:val="1F2328"/>
        </w:rPr>
      </w:pPr>
      <w:r>
        <w:rPr>
          <w:color w:val="1F2328"/>
        </w:rPr>
        <w:t xml:space="preserve">  }</w:t>
      </w:r>
    </w:p>
    <w:p w14:paraId="757A870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789B199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7132A8D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3F838C2E" w14:textId="77777777" w:rsidR="00F62F63" w:rsidRDefault="00F62F63" w:rsidP="00F62F63">
      <w:pPr>
        <w:pStyle w:val="HTMLPreformatted"/>
        <w:shd w:val="clear" w:color="auto" w:fill="FFFFFF"/>
        <w:rPr>
          <w:color w:val="1F2328"/>
        </w:rPr>
      </w:pPr>
    </w:p>
    <w:p w14:paraId="34A59F5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r>
        <w:rPr>
          <w:color w:val="1F2328"/>
        </w:rPr>
        <w:t>This div is followed by a bold span</w:t>
      </w:r>
      <w:r>
        <w:rPr>
          <w:rStyle w:val="pl-kos"/>
          <w:color w:val="1F2328"/>
        </w:rPr>
        <w:t>&lt;/</w:t>
      </w:r>
      <w:r>
        <w:rPr>
          <w:rStyle w:val="pl-ent"/>
          <w:color w:val="1F2328"/>
        </w:rPr>
        <w:t>div</w:t>
      </w:r>
      <w:r>
        <w:rPr>
          <w:rStyle w:val="pl-kos"/>
          <w:color w:val="1F2328"/>
        </w:rPr>
        <w:t>&gt;</w:t>
      </w:r>
    </w:p>
    <w:p w14:paraId="50DEDC9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span</w:t>
      </w:r>
      <w:r>
        <w:rPr>
          <w:rStyle w:val="pl-kos"/>
          <w:color w:val="1F2328"/>
        </w:rPr>
        <w:t>&gt;</w:t>
      </w:r>
      <w:r>
        <w:rPr>
          <w:color w:val="1F2328"/>
        </w:rPr>
        <w:t>This span is bold</w:t>
      </w:r>
      <w:r>
        <w:rPr>
          <w:rStyle w:val="pl-kos"/>
          <w:color w:val="1F2328"/>
        </w:rPr>
        <w:t>&lt;/</w:t>
      </w:r>
      <w:r>
        <w:rPr>
          <w:rStyle w:val="pl-ent"/>
          <w:color w:val="1F2328"/>
        </w:rPr>
        <w:t>span</w:t>
      </w:r>
      <w:r>
        <w:rPr>
          <w:rStyle w:val="pl-kos"/>
          <w:color w:val="1F2328"/>
        </w:rPr>
        <w:t>&gt;</w:t>
      </w:r>
    </w:p>
    <w:p w14:paraId="10C27796" w14:textId="77777777" w:rsidR="00F62F63" w:rsidRDefault="00F62F63" w:rsidP="00F62F63">
      <w:pPr>
        <w:pStyle w:val="HTMLPreformatted"/>
        <w:shd w:val="clear" w:color="auto" w:fill="FFFFFF"/>
        <w:rPr>
          <w:color w:val="1F2328"/>
        </w:rPr>
      </w:pPr>
    </w:p>
    <w:p w14:paraId="0F72755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350C0E6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2A924F8E" w14:textId="77777777" w:rsidR="00F62F63" w:rsidRDefault="00F62F63" w:rsidP="00F62F63">
      <w:pPr>
        <w:pStyle w:val="NormalWeb"/>
        <w:shd w:val="clear" w:color="auto" w:fill="FFFFFF"/>
        <w:spacing w:before="0" w:beforeAutospacing="0" w:after="0" w:afterAutospacing="0"/>
        <w:rPr>
          <w:rFonts w:ascii="Segoe UI" w:hAnsi="Segoe UI" w:cs="Segoe UI"/>
          <w:color w:val="1F2328"/>
        </w:rPr>
      </w:pPr>
      <w:r>
        <w:rPr>
          <w:rStyle w:val="Strong"/>
          <w:rFonts w:ascii="Segoe UI" w:hAnsi="Segoe UI" w:cs="Segoe UI"/>
          <w:color w:val="1F2328"/>
        </w:rPr>
        <w:t>General Sibling Combinator (</w:t>
      </w:r>
      <w:r>
        <w:rPr>
          <w:rStyle w:val="HTMLCode"/>
          <w:b/>
          <w:bCs/>
          <w:color w:val="1F2328"/>
        </w:rPr>
        <w:t>~</w:t>
      </w:r>
      <w:r>
        <w:rPr>
          <w:rStyle w:val="Strong"/>
          <w:rFonts w:ascii="Segoe UI" w:hAnsi="Segoe UI" w:cs="Segoe UI"/>
          <w:color w:val="1F2328"/>
        </w:rPr>
        <w:t>)</w:t>
      </w:r>
    </w:p>
    <w:p w14:paraId="4A02B9E6"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Selects all elements that are siblings of a specified element.</w:t>
      </w:r>
    </w:p>
    <w:p w14:paraId="65A2990D"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29D6622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2080A1F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01D1C611" w14:textId="77777777" w:rsidR="00F62F63" w:rsidRDefault="00F62F63" w:rsidP="00F62F63">
      <w:pPr>
        <w:pStyle w:val="HTMLPreformatted"/>
        <w:shd w:val="clear" w:color="auto" w:fill="FFFFFF"/>
        <w:rPr>
          <w:color w:val="1F2328"/>
        </w:rPr>
      </w:pPr>
      <w:r>
        <w:rPr>
          <w:rStyle w:val="pl-kos"/>
          <w:color w:val="1F2328"/>
        </w:rPr>
        <w:lastRenderedPageBreak/>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67A82508"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38A1A03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title</w:t>
      </w:r>
      <w:r>
        <w:rPr>
          <w:rStyle w:val="pl-kos"/>
          <w:color w:val="1F2328"/>
        </w:rPr>
        <w:t>&gt;</w:t>
      </w:r>
      <w:r>
        <w:rPr>
          <w:color w:val="1F2328"/>
        </w:rPr>
        <w:t>General Sibling Combinator Example</w:t>
      </w:r>
      <w:r>
        <w:rPr>
          <w:rStyle w:val="pl-kos"/>
          <w:color w:val="1F2328"/>
        </w:rPr>
        <w:t>&lt;/</w:t>
      </w:r>
      <w:r>
        <w:rPr>
          <w:rStyle w:val="pl-ent"/>
          <w:color w:val="1F2328"/>
        </w:rPr>
        <w:t>title</w:t>
      </w:r>
      <w:r>
        <w:rPr>
          <w:rStyle w:val="pl-kos"/>
          <w:color w:val="1F2328"/>
        </w:rPr>
        <w:t>&gt;</w:t>
      </w:r>
    </w:p>
    <w:p w14:paraId="2B8C359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3CF008D7" w14:textId="77777777" w:rsidR="00F62F63" w:rsidRDefault="00F62F63" w:rsidP="00F62F63">
      <w:pPr>
        <w:pStyle w:val="HTMLPreformatted"/>
        <w:shd w:val="clear" w:color="auto" w:fill="FFFFFF"/>
        <w:rPr>
          <w:color w:val="1F2328"/>
        </w:rPr>
      </w:pPr>
      <w:r>
        <w:rPr>
          <w:color w:val="1F2328"/>
        </w:rPr>
        <w:t xml:space="preserve">  /* Selects all spans that are siblings of a div */</w:t>
      </w:r>
    </w:p>
    <w:p w14:paraId="5F900209" w14:textId="77777777" w:rsidR="00F62F63" w:rsidRDefault="00F62F63" w:rsidP="00F62F63">
      <w:pPr>
        <w:pStyle w:val="HTMLPreformatted"/>
        <w:shd w:val="clear" w:color="auto" w:fill="FFFFFF"/>
        <w:rPr>
          <w:color w:val="1F2328"/>
        </w:rPr>
      </w:pPr>
      <w:r>
        <w:rPr>
          <w:color w:val="1F2328"/>
        </w:rPr>
        <w:t xml:space="preserve">  div ~ span {</w:t>
      </w:r>
    </w:p>
    <w:p w14:paraId="32AAFC9F" w14:textId="77777777" w:rsidR="00F62F63" w:rsidRDefault="00F62F63" w:rsidP="00F62F63">
      <w:pPr>
        <w:pStyle w:val="HTMLPreformatted"/>
        <w:shd w:val="clear" w:color="auto" w:fill="FFFFFF"/>
        <w:rPr>
          <w:color w:val="1F2328"/>
        </w:rPr>
      </w:pPr>
      <w:r>
        <w:rPr>
          <w:color w:val="1F2328"/>
        </w:rPr>
        <w:t xml:space="preserve">    color: green;</w:t>
      </w:r>
    </w:p>
    <w:p w14:paraId="64AA2212" w14:textId="77777777" w:rsidR="00F62F63" w:rsidRDefault="00F62F63" w:rsidP="00F62F63">
      <w:pPr>
        <w:pStyle w:val="HTMLPreformatted"/>
        <w:shd w:val="clear" w:color="auto" w:fill="FFFFFF"/>
        <w:rPr>
          <w:color w:val="1F2328"/>
        </w:rPr>
      </w:pPr>
      <w:r>
        <w:rPr>
          <w:color w:val="1F2328"/>
        </w:rPr>
        <w:t xml:space="preserve">  }</w:t>
      </w:r>
    </w:p>
    <w:p w14:paraId="6DEA033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style</w:t>
      </w:r>
      <w:r>
        <w:rPr>
          <w:rStyle w:val="pl-kos"/>
          <w:color w:val="1F2328"/>
        </w:rPr>
        <w:t>&gt;</w:t>
      </w:r>
    </w:p>
    <w:p w14:paraId="458A971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70D44C0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1B75016F" w14:textId="77777777" w:rsidR="00F62F63" w:rsidRDefault="00F62F63" w:rsidP="00F62F63">
      <w:pPr>
        <w:pStyle w:val="HTMLPreformatted"/>
        <w:shd w:val="clear" w:color="auto" w:fill="FFFFFF"/>
        <w:rPr>
          <w:color w:val="1F2328"/>
        </w:rPr>
      </w:pPr>
    </w:p>
    <w:p w14:paraId="72C4B9F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div</w:t>
      </w:r>
      <w:r>
        <w:rPr>
          <w:rStyle w:val="pl-kos"/>
          <w:color w:val="1F2328"/>
        </w:rPr>
        <w:t>&gt;</w:t>
      </w:r>
      <w:r>
        <w:rPr>
          <w:color w:val="1F2328"/>
        </w:rPr>
        <w:t>This div is followed by a green span</w:t>
      </w:r>
      <w:r>
        <w:rPr>
          <w:rStyle w:val="pl-kos"/>
          <w:color w:val="1F2328"/>
        </w:rPr>
        <w:t>&lt;/</w:t>
      </w:r>
      <w:r>
        <w:rPr>
          <w:rStyle w:val="pl-ent"/>
          <w:color w:val="1F2328"/>
        </w:rPr>
        <w:t>div</w:t>
      </w:r>
      <w:r>
        <w:rPr>
          <w:rStyle w:val="pl-kos"/>
          <w:color w:val="1F2328"/>
        </w:rPr>
        <w:t>&gt;</w:t>
      </w:r>
    </w:p>
    <w:p w14:paraId="002027BC"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span</w:t>
      </w:r>
      <w:r>
        <w:rPr>
          <w:rStyle w:val="pl-kos"/>
          <w:color w:val="1F2328"/>
        </w:rPr>
        <w:t>&gt;</w:t>
      </w:r>
      <w:r>
        <w:rPr>
          <w:color w:val="1F2328"/>
        </w:rPr>
        <w:t>This span is green</w:t>
      </w:r>
      <w:r>
        <w:rPr>
          <w:rStyle w:val="pl-kos"/>
          <w:color w:val="1F2328"/>
        </w:rPr>
        <w:t>&lt;/</w:t>
      </w:r>
      <w:r>
        <w:rPr>
          <w:rStyle w:val="pl-ent"/>
          <w:color w:val="1F2328"/>
        </w:rPr>
        <w:t>span</w:t>
      </w:r>
      <w:r>
        <w:rPr>
          <w:rStyle w:val="pl-kos"/>
          <w:color w:val="1F2328"/>
        </w:rPr>
        <w:t>&gt;</w:t>
      </w:r>
    </w:p>
    <w:p w14:paraId="6CA0FE7B"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span</w:t>
      </w:r>
      <w:r>
        <w:rPr>
          <w:rStyle w:val="pl-kos"/>
          <w:color w:val="1F2328"/>
        </w:rPr>
        <w:t>&gt;</w:t>
      </w:r>
      <w:r>
        <w:rPr>
          <w:color w:val="1F2328"/>
        </w:rPr>
        <w:t>This span is also green</w:t>
      </w:r>
      <w:r>
        <w:rPr>
          <w:rStyle w:val="pl-kos"/>
          <w:color w:val="1F2328"/>
        </w:rPr>
        <w:t>&lt;/</w:t>
      </w:r>
      <w:r>
        <w:rPr>
          <w:rStyle w:val="pl-ent"/>
          <w:color w:val="1F2328"/>
        </w:rPr>
        <w:t>span</w:t>
      </w:r>
      <w:r>
        <w:rPr>
          <w:rStyle w:val="pl-kos"/>
          <w:color w:val="1F2328"/>
        </w:rPr>
        <w:t>&gt;</w:t>
      </w:r>
    </w:p>
    <w:p w14:paraId="774FB4CF" w14:textId="77777777" w:rsidR="00F62F63" w:rsidRDefault="00F62F63" w:rsidP="00F62F63">
      <w:pPr>
        <w:pStyle w:val="HTMLPreformatted"/>
        <w:shd w:val="clear" w:color="auto" w:fill="FFFFFF"/>
        <w:rPr>
          <w:color w:val="1F2328"/>
        </w:rPr>
      </w:pPr>
    </w:p>
    <w:p w14:paraId="47D868A7"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5433A775"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5CAC16B5"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examples demonstrate how CSS combinators can be used to target specific elements based on their relationships with other elements in the document tree.</w:t>
      </w:r>
    </w:p>
    <w:p w14:paraId="50F00A79"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3.5. Pseudo Classes</w:t>
      </w:r>
    </w:p>
    <w:p w14:paraId="23CEB34D" w14:textId="77777777" w:rsidR="00F62F63" w:rsidRDefault="00F62F63" w:rsidP="00F62F63">
      <w:pPr>
        <w:pStyle w:val="HTMLPreformatted"/>
        <w:shd w:val="clear" w:color="auto" w:fill="FFFFFF"/>
        <w:spacing w:after="240"/>
        <w:rPr>
          <w:color w:val="1F2328"/>
        </w:rPr>
      </w:pPr>
      <w:r>
        <w:rPr>
          <w:color w:val="1F2328"/>
        </w:rPr>
        <w:t>&lt;!DOCTYPE html&gt;</w:t>
      </w:r>
    </w:p>
    <w:p w14:paraId="4BC167AA" w14:textId="77777777" w:rsidR="00F62F63" w:rsidRDefault="00F62F63" w:rsidP="00F62F63">
      <w:pPr>
        <w:pStyle w:val="HTMLPreformatted"/>
        <w:shd w:val="clear" w:color="auto" w:fill="FFFFFF"/>
        <w:spacing w:after="240"/>
        <w:rPr>
          <w:color w:val="1F2328"/>
        </w:rPr>
      </w:pPr>
      <w:r>
        <w:rPr>
          <w:color w:val="1F2328"/>
        </w:rPr>
        <w:t>&lt;html lang="en"&gt;</w:t>
      </w:r>
    </w:p>
    <w:p w14:paraId="55B2C4AA" w14:textId="77777777" w:rsidR="00F62F63" w:rsidRDefault="00F62F63" w:rsidP="00F62F63">
      <w:pPr>
        <w:pStyle w:val="HTMLPreformatted"/>
        <w:shd w:val="clear" w:color="auto" w:fill="FFFFFF"/>
        <w:spacing w:after="240"/>
        <w:rPr>
          <w:color w:val="1F2328"/>
        </w:rPr>
      </w:pPr>
      <w:r>
        <w:rPr>
          <w:color w:val="1F2328"/>
        </w:rPr>
        <w:t>&lt;head&gt;</w:t>
      </w:r>
    </w:p>
    <w:p w14:paraId="462F9AC7" w14:textId="77777777" w:rsidR="00F62F63" w:rsidRDefault="00F62F63" w:rsidP="00F62F63">
      <w:pPr>
        <w:pStyle w:val="HTMLPreformatted"/>
        <w:shd w:val="clear" w:color="auto" w:fill="FFFFFF"/>
        <w:spacing w:after="240"/>
        <w:rPr>
          <w:color w:val="1F2328"/>
        </w:rPr>
      </w:pPr>
      <w:r>
        <w:rPr>
          <w:color w:val="1F2328"/>
        </w:rPr>
        <w:t>&lt;meta charset="UTF-8"&gt;</w:t>
      </w:r>
    </w:p>
    <w:p w14:paraId="2B51A926" w14:textId="77777777" w:rsidR="00F62F63" w:rsidRDefault="00F62F63" w:rsidP="00F62F63">
      <w:pPr>
        <w:pStyle w:val="HTMLPreformatted"/>
        <w:shd w:val="clear" w:color="auto" w:fill="FFFFFF"/>
        <w:spacing w:after="240"/>
        <w:rPr>
          <w:color w:val="1F2328"/>
        </w:rPr>
      </w:pPr>
      <w:r>
        <w:rPr>
          <w:color w:val="1F2328"/>
        </w:rPr>
        <w:t>&lt;meta name="viewport" content="width=device-width, initial-scale=1.0"&gt;</w:t>
      </w:r>
    </w:p>
    <w:p w14:paraId="76D2DD02" w14:textId="77777777" w:rsidR="00F62F63" w:rsidRDefault="00F62F63" w:rsidP="00F62F63">
      <w:pPr>
        <w:pStyle w:val="HTMLPreformatted"/>
        <w:shd w:val="clear" w:color="auto" w:fill="FFFFFF"/>
        <w:spacing w:after="240"/>
        <w:rPr>
          <w:color w:val="1F2328"/>
        </w:rPr>
      </w:pPr>
      <w:r>
        <w:rPr>
          <w:color w:val="1F2328"/>
        </w:rPr>
        <w:t>&lt;title&gt;HTML Pseudo-class Examples&lt;/title&gt;</w:t>
      </w:r>
    </w:p>
    <w:p w14:paraId="12759D80" w14:textId="77777777" w:rsidR="00F62F63" w:rsidRDefault="00F62F63" w:rsidP="00F62F63">
      <w:pPr>
        <w:pStyle w:val="HTMLPreformatted"/>
        <w:shd w:val="clear" w:color="auto" w:fill="FFFFFF"/>
        <w:spacing w:after="240"/>
        <w:rPr>
          <w:color w:val="1F2328"/>
        </w:rPr>
      </w:pPr>
      <w:r>
        <w:rPr>
          <w:color w:val="1F2328"/>
        </w:rPr>
        <w:t>&lt;style&gt;</w:t>
      </w:r>
    </w:p>
    <w:p w14:paraId="4527F012" w14:textId="77777777" w:rsidR="00F62F63" w:rsidRDefault="00F62F63" w:rsidP="00F62F63">
      <w:pPr>
        <w:pStyle w:val="HTMLPreformatted"/>
        <w:shd w:val="clear" w:color="auto" w:fill="FFFFFF"/>
        <w:spacing w:after="240"/>
        <w:rPr>
          <w:color w:val="1F2328"/>
        </w:rPr>
      </w:pPr>
      <w:r>
        <w:rPr>
          <w:color w:val="1F2328"/>
        </w:rPr>
        <w:t xml:space="preserve">  /* Changes link color on hover */</w:t>
      </w:r>
    </w:p>
    <w:p w14:paraId="2831C1B3" w14:textId="77777777" w:rsidR="00F62F63" w:rsidRDefault="00F62F63" w:rsidP="00F62F63">
      <w:pPr>
        <w:pStyle w:val="HTMLPreformatted"/>
        <w:shd w:val="clear" w:color="auto" w:fill="FFFFFF"/>
        <w:spacing w:after="240"/>
        <w:rPr>
          <w:color w:val="1F2328"/>
        </w:rPr>
      </w:pPr>
      <w:r>
        <w:rPr>
          <w:color w:val="1F2328"/>
        </w:rPr>
        <w:t xml:space="preserve">  a:hover {</w:t>
      </w:r>
    </w:p>
    <w:p w14:paraId="17E0BDBB" w14:textId="77777777" w:rsidR="00F62F63" w:rsidRDefault="00F62F63" w:rsidP="00F62F63">
      <w:pPr>
        <w:pStyle w:val="HTMLPreformatted"/>
        <w:shd w:val="clear" w:color="auto" w:fill="FFFFFF"/>
        <w:spacing w:after="240"/>
        <w:rPr>
          <w:color w:val="1F2328"/>
        </w:rPr>
      </w:pPr>
      <w:r>
        <w:rPr>
          <w:color w:val="1F2328"/>
        </w:rPr>
        <w:t xml:space="preserve">    color: red;</w:t>
      </w:r>
    </w:p>
    <w:p w14:paraId="23DB7046" w14:textId="77777777" w:rsidR="00F62F63" w:rsidRDefault="00F62F63" w:rsidP="00F62F63">
      <w:pPr>
        <w:pStyle w:val="HTMLPreformatted"/>
        <w:shd w:val="clear" w:color="auto" w:fill="FFFFFF"/>
        <w:spacing w:after="240"/>
        <w:rPr>
          <w:color w:val="1F2328"/>
        </w:rPr>
      </w:pPr>
      <w:r>
        <w:rPr>
          <w:color w:val="1F2328"/>
        </w:rPr>
        <w:t xml:space="preserve">  }</w:t>
      </w:r>
    </w:p>
    <w:p w14:paraId="346EEFE4" w14:textId="77777777" w:rsidR="00F62F63" w:rsidRDefault="00F62F63" w:rsidP="00F62F63">
      <w:pPr>
        <w:pStyle w:val="HTMLPreformatted"/>
        <w:shd w:val="clear" w:color="auto" w:fill="FFFFFF"/>
        <w:spacing w:after="240"/>
        <w:rPr>
          <w:color w:val="1F2328"/>
        </w:rPr>
      </w:pPr>
    </w:p>
    <w:p w14:paraId="1EF5DC17" w14:textId="77777777" w:rsidR="00F62F63" w:rsidRDefault="00F62F63" w:rsidP="00F62F63">
      <w:pPr>
        <w:pStyle w:val="HTMLPreformatted"/>
        <w:shd w:val="clear" w:color="auto" w:fill="FFFFFF"/>
        <w:spacing w:after="240"/>
        <w:rPr>
          <w:color w:val="1F2328"/>
        </w:rPr>
      </w:pPr>
      <w:r>
        <w:rPr>
          <w:color w:val="1F2328"/>
        </w:rPr>
        <w:t xml:space="preserve">  /* Changes link color when clicked */</w:t>
      </w:r>
    </w:p>
    <w:p w14:paraId="59092529" w14:textId="77777777" w:rsidR="00F62F63" w:rsidRDefault="00F62F63" w:rsidP="00F62F63">
      <w:pPr>
        <w:pStyle w:val="HTMLPreformatted"/>
        <w:shd w:val="clear" w:color="auto" w:fill="FFFFFF"/>
        <w:spacing w:after="240"/>
        <w:rPr>
          <w:color w:val="1F2328"/>
        </w:rPr>
      </w:pPr>
      <w:r>
        <w:rPr>
          <w:color w:val="1F2328"/>
        </w:rPr>
        <w:t xml:space="preserve">  a:active {</w:t>
      </w:r>
    </w:p>
    <w:p w14:paraId="4EE388AF" w14:textId="77777777" w:rsidR="00F62F63" w:rsidRDefault="00F62F63" w:rsidP="00F62F63">
      <w:pPr>
        <w:pStyle w:val="HTMLPreformatted"/>
        <w:shd w:val="clear" w:color="auto" w:fill="FFFFFF"/>
        <w:spacing w:after="240"/>
        <w:rPr>
          <w:color w:val="1F2328"/>
        </w:rPr>
      </w:pPr>
      <w:r>
        <w:rPr>
          <w:color w:val="1F2328"/>
        </w:rPr>
        <w:t xml:space="preserve">    color: blue;</w:t>
      </w:r>
    </w:p>
    <w:p w14:paraId="09FF85E8" w14:textId="77777777" w:rsidR="00F62F63" w:rsidRDefault="00F62F63" w:rsidP="00F62F63">
      <w:pPr>
        <w:pStyle w:val="HTMLPreformatted"/>
        <w:shd w:val="clear" w:color="auto" w:fill="FFFFFF"/>
        <w:spacing w:after="240"/>
        <w:rPr>
          <w:color w:val="1F2328"/>
        </w:rPr>
      </w:pPr>
      <w:r>
        <w:rPr>
          <w:color w:val="1F2328"/>
        </w:rPr>
        <w:t xml:space="preserve">  }</w:t>
      </w:r>
    </w:p>
    <w:p w14:paraId="2AC0D113" w14:textId="77777777" w:rsidR="00F62F63" w:rsidRDefault="00F62F63" w:rsidP="00F62F63">
      <w:pPr>
        <w:pStyle w:val="HTMLPreformatted"/>
        <w:shd w:val="clear" w:color="auto" w:fill="FFFFFF"/>
        <w:spacing w:after="240"/>
        <w:rPr>
          <w:color w:val="1F2328"/>
        </w:rPr>
      </w:pPr>
    </w:p>
    <w:p w14:paraId="42219DCB" w14:textId="77777777" w:rsidR="00F62F63" w:rsidRDefault="00F62F63" w:rsidP="00F62F63">
      <w:pPr>
        <w:pStyle w:val="HTMLPreformatted"/>
        <w:shd w:val="clear" w:color="auto" w:fill="FFFFFF"/>
        <w:spacing w:after="240"/>
        <w:rPr>
          <w:color w:val="1F2328"/>
        </w:rPr>
      </w:pPr>
      <w:r>
        <w:rPr>
          <w:color w:val="1F2328"/>
        </w:rPr>
        <w:t xml:space="preserve">  /* Adds outline when link is focused */</w:t>
      </w:r>
    </w:p>
    <w:p w14:paraId="1EAF510F" w14:textId="77777777" w:rsidR="00F62F63" w:rsidRDefault="00F62F63" w:rsidP="00F62F63">
      <w:pPr>
        <w:pStyle w:val="HTMLPreformatted"/>
        <w:shd w:val="clear" w:color="auto" w:fill="FFFFFF"/>
        <w:spacing w:after="240"/>
        <w:rPr>
          <w:color w:val="1F2328"/>
        </w:rPr>
      </w:pPr>
      <w:r>
        <w:rPr>
          <w:color w:val="1F2328"/>
        </w:rPr>
        <w:lastRenderedPageBreak/>
        <w:t xml:space="preserve">  a:focus {</w:t>
      </w:r>
    </w:p>
    <w:p w14:paraId="46C57DE5" w14:textId="77777777" w:rsidR="00F62F63" w:rsidRDefault="00F62F63" w:rsidP="00F62F63">
      <w:pPr>
        <w:pStyle w:val="HTMLPreformatted"/>
        <w:shd w:val="clear" w:color="auto" w:fill="FFFFFF"/>
        <w:spacing w:after="240"/>
        <w:rPr>
          <w:color w:val="1F2328"/>
        </w:rPr>
      </w:pPr>
      <w:r>
        <w:rPr>
          <w:color w:val="1F2328"/>
        </w:rPr>
        <w:t xml:space="preserve">    outline: 2px solid green;</w:t>
      </w:r>
    </w:p>
    <w:p w14:paraId="217BA50B" w14:textId="77777777" w:rsidR="00F62F63" w:rsidRDefault="00F62F63" w:rsidP="00F62F63">
      <w:pPr>
        <w:pStyle w:val="HTMLPreformatted"/>
        <w:shd w:val="clear" w:color="auto" w:fill="FFFFFF"/>
        <w:spacing w:after="240"/>
        <w:rPr>
          <w:color w:val="1F2328"/>
        </w:rPr>
      </w:pPr>
      <w:r>
        <w:rPr>
          <w:color w:val="1F2328"/>
        </w:rPr>
        <w:t xml:space="preserve">  }</w:t>
      </w:r>
    </w:p>
    <w:p w14:paraId="1F774B39" w14:textId="77777777" w:rsidR="00F62F63" w:rsidRDefault="00F62F63" w:rsidP="00F62F63">
      <w:pPr>
        <w:pStyle w:val="HTMLPreformatted"/>
        <w:shd w:val="clear" w:color="auto" w:fill="FFFFFF"/>
        <w:spacing w:after="240"/>
        <w:rPr>
          <w:color w:val="1F2328"/>
        </w:rPr>
      </w:pPr>
    </w:p>
    <w:p w14:paraId="3E8D9456" w14:textId="77777777" w:rsidR="00F62F63" w:rsidRDefault="00F62F63" w:rsidP="00F62F63">
      <w:pPr>
        <w:pStyle w:val="HTMLPreformatted"/>
        <w:shd w:val="clear" w:color="auto" w:fill="FFFFFF"/>
        <w:spacing w:after="240"/>
        <w:rPr>
          <w:color w:val="1F2328"/>
        </w:rPr>
      </w:pPr>
      <w:r>
        <w:rPr>
          <w:color w:val="1F2328"/>
        </w:rPr>
        <w:t xml:space="preserve">  /* Changes color of visited links */</w:t>
      </w:r>
    </w:p>
    <w:p w14:paraId="58807DC8" w14:textId="77777777" w:rsidR="00F62F63" w:rsidRDefault="00F62F63" w:rsidP="00F62F63">
      <w:pPr>
        <w:pStyle w:val="HTMLPreformatted"/>
        <w:shd w:val="clear" w:color="auto" w:fill="FFFFFF"/>
        <w:spacing w:after="240"/>
        <w:rPr>
          <w:color w:val="1F2328"/>
        </w:rPr>
      </w:pPr>
      <w:r>
        <w:rPr>
          <w:color w:val="1F2328"/>
        </w:rPr>
        <w:t xml:space="preserve">  a:visited {</w:t>
      </w:r>
    </w:p>
    <w:p w14:paraId="546659FD" w14:textId="77777777" w:rsidR="00F62F63" w:rsidRDefault="00F62F63" w:rsidP="00F62F63">
      <w:pPr>
        <w:pStyle w:val="HTMLPreformatted"/>
        <w:shd w:val="clear" w:color="auto" w:fill="FFFFFF"/>
        <w:spacing w:after="240"/>
        <w:rPr>
          <w:color w:val="1F2328"/>
        </w:rPr>
      </w:pPr>
      <w:r>
        <w:rPr>
          <w:color w:val="1F2328"/>
        </w:rPr>
        <w:t xml:space="preserve">    color: purple;</w:t>
      </w:r>
    </w:p>
    <w:p w14:paraId="7597342C" w14:textId="77777777" w:rsidR="00F62F63" w:rsidRDefault="00F62F63" w:rsidP="00F62F63">
      <w:pPr>
        <w:pStyle w:val="HTMLPreformatted"/>
        <w:shd w:val="clear" w:color="auto" w:fill="FFFFFF"/>
        <w:spacing w:after="240"/>
        <w:rPr>
          <w:color w:val="1F2328"/>
        </w:rPr>
      </w:pPr>
      <w:r>
        <w:rPr>
          <w:color w:val="1F2328"/>
        </w:rPr>
        <w:t xml:space="preserve">  }</w:t>
      </w:r>
    </w:p>
    <w:p w14:paraId="44B96017" w14:textId="77777777" w:rsidR="00F62F63" w:rsidRDefault="00F62F63" w:rsidP="00F62F63">
      <w:pPr>
        <w:pStyle w:val="HTMLPreformatted"/>
        <w:shd w:val="clear" w:color="auto" w:fill="FFFFFF"/>
        <w:spacing w:after="240"/>
        <w:rPr>
          <w:color w:val="1F2328"/>
        </w:rPr>
      </w:pPr>
      <w:r>
        <w:rPr>
          <w:color w:val="1F2328"/>
        </w:rPr>
        <w:t>&lt;/style&gt;</w:t>
      </w:r>
    </w:p>
    <w:p w14:paraId="16A81F9C" w14:textId="77777777" w:rsidR="00F62F63" w:rsidRDefault="00F62F63" w:rsidP="00F62F63">
      <w:pPr>
        <w:pStyle w:val="HTMLPreformatted"/>
        <w:shd w:val="clear" w:color="auto" w:fill="FFFFFF"/>
        <w:spacing w:after="240"/>
        <w:rPr>
          <w:color w:val="1F2328"/>
        </w:rPr>
      </w:pPr>
      <w:r>
        <w:rPr>
          <w:color w:val="1F2328"/>
        </w:rPr>
        <w:t>&lt;/head&gt;</w:t>
      </w:r>
    </w:p>
    <w:p w14:paraId="4AD16190" w14:textId="77777777" w:rsidR="00F62F63" w:rsidRDefault="00F62F63" w:rsidP="00F62F63">
      <w:pPr>
        <w:pStyle w:val="HTMLPreformatted"/>
        <w:shd w:val="clear" w:color="auto" w:fill="FFFFFF"/>
        <w:spacing w:after="240"/>
        <w:rPr>
          <w:color w:val="1F2328"/>
        </w:rPr>
      </w:pPr>
      <w:r>
        <w:rPr>
          <w:color w:val="1F2328"/>
        </w:rPr>
        <w:t>&lt;body&gt;</w:t>
      </w:r>
    </w:p>
    <w:p w14:paraId="5D98AC80" w14:textId="77777777" w:rsidR="00F62F63" w:rsidRDefault="00F62F63" w:rsidP="00F62F63">
      <w:pPr>
        <w:pStyle w:val="HTMLPreformatted"/>
        <w:shd w:val="clear" w:color="auto" w:fill="FFFFFF"/>
        <w:spacing w:after="240"/>
        <w:rPr>
          <w:color w:val="1F2328"/>
        </w:rPr>
      </w:pPr>
    </w:p>
    <w:p w14:paraId="451E8683" w14:textId="77777777" w:rsidR="00F62F63" w:rsidRDefault="00F62F63" w:rsidP="00F62F63">
      <w:pPr>
        <w:pStyle w:val="HTMLPreformatted"/>
        <w:shd w:val="clear" w:color="auto" w:fill="FFFFFF"/>
        <w:spacing w:after="240"/>
        <w:rPr>
          <w:color w:val="1F2328"/>
        </w:rPr>
      </w:pPr>
      <w:r>
        <w:rPr>
          <w:color w:val="1F2328"/>
        </w:rPr>
        <w:t>&lt;a href="https://example1.com"&gt;Hover over me&lt;/a&gt;&lt;br&gt;&lt;br&gt;</w:t>
      </w:r>
    </w:p>
    <w:p w14:paraId="3F1B2B87" w14:textId="77777777" w:rsidR="00F62F63" w:rsidRDefault="00F62F63" w:rsidP="00F62F63">
      <w:pPr>
        <w:pStyle w:val="HTMLPreformatted"/>
        <w:shd w:val="clear" w:color="auto" w:fill="FFFFFF"/>
        <w:spacing w:after="240"/>
        <w:rPr>
          <w:color w:val="1F2328"/>
        </w:rPr>
      </w:pPr>
    </w:p>
    <w:p w14:paraId="1061AF04" w14:textId="77777777" w:rsidR="00F62F63" w:rsidRDefault="00F62F63" w:rsidP="00F62F63">
      <w:pPr>
        <w:pStyle w:val="HTMLPreformatted"/>
        <w:shd w:val="clear" w:color="auto" w:fill="FFFFFF"/>
        <w:spacing w:after="240"/>
        <w:rPr>
          <w:color w:val="1F2328"/>
        </w:rPr>
      </w:pPr>
      <w:r>
        <w:rPr>
          <w:color w:val="1F2328"/>
        </w:rPr>
        <w:t>&lt;a href="https://example2.com"&gt;Click me&lt;/a&gt;&lt;br&gt;&lt;br&gt;</w:t>
      </w:r>
    </w:p>
    <w:p w14:paraId="0E83DF2F" w14:textId="77777777" w:rsidR="00F62F63" w:rsidRDefault="00F62F63" w:rsidP="00F62F63">
      <w:pPr>
        <w:pStyle w:val="HTMLPreformatted"/>
        <w:shd w:val="clear" w:color="auto" w:fill="FFFFFF"/>
        <w:spacing w:after="240"/>
        <w:rPr>
          <w:color w:val="1F2328"/>
        </w:rPr>
      </w:pPr>
    </w:p>
    <w:p w14:paraId="7415C06C" w14:textId="77777777" w:rsidR="00F62F63" w:rsidRDefault="00F62F63" w:rsidP="00F62F63">
      <w:pPr>
        <w:pStyle w:val="HTMLPreformatted"/>
        <w:shd w:val="clear" w:color="auto" w:fill="FFFFFF"/>
        <w:spacing w:after="240"/>
        <w:rPr>
          <w:color w:val="1F2328"/>
        </w:rPr>
      </w:pPr>
      <w:r>
        <w:rPr>
          <w:color w:val="1F2328"/>
        </w:rPr>
        <w:t>&lt;a href="https://example3.com"&gt;Tab and focus on me&lt;/a&gt;&lt;br&gt;&lt;br&gt;</w:t>
      </w:r>
    </w:p>
    <w:p w14:paraId="0183F1D7" w14:textId="77777777" w:rsidR="00F62F63" w:rsidRDefault="00F62F63" w:rsidP="00F62F63">
      <w:pPr>
        <w:pStyle w:val="HTMLPreformatted"/>
        <w:shd w:val="clear" w:color="auto" w:fill="FFFFFF"/>
        <w:spacing w:after="240"/>
        <w:rPr>
          <w:color w:val="1F2328"/>
        </w:rPr>
      </w:pPr>
    </w:p>
    <w:p w14:paraId="3DE1694C" w14:textId="77777777" w:rsidR="00F62F63" w:rsidRDefault="00F62F63" w:rsidP="00F62F63">
      <w:pPr>
        <w:pStyle w:val="HTMLPreformatted"/>
        <w:shd w:val="clear" w:color="auto" w:fill="FFFFFF"/>
        <w:spacing w:after="240"/>
        <w:rPr>
          <w:color w:val="1F2328"/>
        </w:rPr>
      </w:pPr>
      <w:r>
        <w:rPr>
          <w:color w:val="1F2328"/>
        </w:rPr>
        <w:t>&lt;a href="https://example4.com"&gt;Visited link&lt;/a&gt;</w:t>
      </w:r>
    </w:p>
    <w:p w14:paraId="0B915830" w14:textId="77777777" w:rsidR="00F62F63" w:rsidRDefault="00F62F63" w:rsidP="00F62F63">
      <w:pPr>
        <w:pStyle w:val="HTMLPreformatted"/>
        <w:shd w:val="clear" w:color="auto" w:fill="FFFFFF"/>
        <w:spacing w:after="240"/>
        <w:rPr>
          <w:color w:val="1F2328"/>
        </w:rPr>
      </w:pPr>
    </w:p>
    <w:p w14:paraId="61F0E4A1" w14:textId="77777777" w:rsidR="00F62F63" w:rsidRDefault="00F62F63" w:rsidP="00F62F63">
      <w:pPr>
        <w:pStyle w:val="HTMLPreformatted"/>
        <w:shd w:val="clear" w:color="auto" w:fill="FFFFFF"/>
        <w:spacing w:after="240"/>
        <w:rPr>
          <w:color w:val="1F2328"/>
        </w:rPr>
      </w:pPr>
      <w:r>
        <w:rPr>
          <w:color w:val="1F2328"/>
        </w:rPr>
        <w:t>&lt;/body&gt;</w:t>
      </w:r>
    </w:p>
    <w:p w14:paraId="717FE15B" w14:textId="77777777" w:rsidR="00F62F63" w:rsidRDefault="00F62F63" w:rsidP="00F62F63">
      <w:pPr>
        <w:pStyle w:val="HTMLPreformatted"/>
        <w:shd w:val="clear" w:color="auto" w:fill="FFFFFF"/>
        <w:spacing w:after="240"/>
        <w:rPr>
          <w:color w:val="1F2328"/>
        </w:rPr>
      </w:pPr>
      <w:r>
        <w:rPr>
          <w:color w:val="1F2328"/>
        </w:rPr>
        <w:t>&lt;/html&gt;</w:t>
      </w:r>
    </w:p>
    <w:p w14:paraId="51F55D57"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3.6. Animation 1</w:t>
      </w:r>
    </w:p>
    <w:p w14:paraId="4D0AA10E"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Here’s an example of a CSS animation that makes a simple square element rotate continuously:</w:t>
      </w:r>
    </w:p>
    <w:p w14:paraId="2BD176BF"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HTML:</w:t>
      </w:r>
    </w:p>
    <w:p w14:paraId="1DC53D01"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32C20B02"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592D15AE"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31A598C4"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38E267E7"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60B8D472"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title</w:t>
      </w:r>
      <w:r>
        <w:rPr>
          <w:rStyle w:val="pl-kos"/>
          <w:color w:val="1F2328"/>
        </w:rPr>
        <w:t>&gt;</w:t>
      </w:r>
      <w:r>
        <w:rPr>
          <w:color w:val="1F2328"/>
        </w:rPr>
        <w:t>CSS Animation Example</w:t>
      </w:r>
      <w:r>
        <w:rPr>
          <w:rStyle w:val="pl-kos"/>
          <w:color w:val="1F2328"/>
        </w:rPr>
        <w:t>&lt;/</w:t>
      </w:r>
      <w:r>
        <w:rPr>
          <w:rStyle w:val="pl-ent"/>
          <w:color w:val="1F2328"/>
        </w:rPr>
        <w:t>title</w:t>
      </w:r>
      <w:r>
        <w:rPr>
          <w:rStyle w:val="pl-kos"/>
          <w:color w:val="1F2328"/>
        </w:rPr>
        <w:t>&gt;</w:t>
      </w:r>
    </w:p>
    <w:p w14:paraId="2DBAF6DA" w14:textId="77777777" w:rsidR="00F62F63" w:rsidRDefault="00F62F63" w:rsidP="00F62F63">
      <w:pPr>
        <w:pStyle w:val="HTMLPreformatted"/>
        <w:shd w:val="clear" w:color="auto" w:fill="FFFFFF"/>
        <w:rPr>
          <w:color w:val="1F2328"/>
        </w:rPr>
      </w:pPr>
      <w:r>
        <w:rPr>
          <w:color w:val="1F2328"/>
        </w:rPr>
        <w:lastRenderedPageBreak/>
        <w:t xml:space="preserve">    </w:t>
      </w:r>
      <w:r>
        <w:rPr>
          <w:rStyle w:val="pl-kos"/>
          <w:color w:val="1F2328"/>
        </w:rPr>
        <w:t>&lt;</w:t>
      </w:r>
      <w:r>
        <w:rPr>
          <w:rStyle w:val="pl-ent"/>
          <w:color w:val="1F2328"/>
        </w:rPr>
        <w:t>link</w:t>
      </w:r>
      <w:r>
        <w:rPr>
          <w:color w:val="1F2328"/>
        </w:rPr>
        <w:t xml:space="preserve"> </w:t>
      </w:r>
      <w:r>
        <w:rPr>
          <w:rStyle w:val="pl-c1"/>
          <w:color w:val="1F2328"/>
        </w:rPr>
        <w:t>rel</w:t>
      </w:r>
      <w:r>
        <w:rPr>
          <w:color w:val="1F2328"/>
        </w:rPr>
        <w:t>="</w:t>
      </w:r>
      <w:r>
        <w:rPr>
          <w:rStyle w:val="pl-s"/>
          <w:color w:val="1F2328"/>
        </w:rPr>
        <w:t>stylesheet</w:t>
      </w:r>
      <w:r>
        <w:rPr>
          <w:color w:val="1F2328"/>
        </w:rPr>
        <w:t xml:space="preserve">" </w:t>
      </w:r>
      <w:r>
        <w:rPr>
          <w:rStyle w:val="pl-c1"/>
          <w:color w:val="1F2328"/>
        </w:rPr>
        <w:t>href</w:t>
      </w:r>
      <w:r>
        <w:rPr>
          <w:color w:val="1F2328"/>
        </w:rPr>
        <w:t>="</w:t>
      </w:r>
      <w:r>
        <w:rPr>
          <w:rStyle w:val="pl-s"/>
          <w:color w:val="1F2328"/>
        </w:rPr>
        <w:t>styles.css</w:t>
      </w:r>
      <w:r>
        <w:rPr>
          <w:color w:val="1F2328"/>
        </w:rPr>
        <w:t>"</w:t>
      </w:r>
      <w:r>
        <w:rPr>
          <w:rStyle w:val="pl-kos"/>
          <w:color w:val="1F2328"/>
        </w:rPr>
        <w:t>&gt;</w:t>
      </w:r>
    </w:p>
    <w:p w14:paraId="789CD01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32E762A9"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71C0CDAD" w14:textId="77777777" w:rsidR="00F62F63" w:rsidRDefault="00F62F63" w:rsidP="00F62F63">
      <w:pPr>
        <w:pStyle w:val="HTMLPreformatted"/>
        <w:shd w:val="clear" w:color="auto" w:fill="FFFFFF"/>
        <w:rPr>
          <w:color w:val="1F2328"/>
        </w:rPr>
      </w:pPr>
    </w:p>
    <w:p w14:paraId="0C9F4F5A"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div</w:t>
      </w:r>
      <w:r>
        <w:rPr>
          <w:color w:val="1F2328"/>
        </w:rPr>
        <w:t xml:space="preserve"> </w:t>
      </w:r>
      <w:r>
        <w:rPr>
          <w:rStyle w:val="pl-c1"/>
          <w:color w:val="1F2328"/>
        </w:rPr>
        <w:t>class</w:t>
      </w:r>
      <w:r>
        <w:rPr>
          <w:color w:val="1F2328"/>
        </w:rPr>
        <w:t>="</w:t>
      </w:r>
      <w:r>
        <w:rPr>
          <w:rStyle w:val="pl-s"/>
          <w:color w:val="1F2328"/>
        </w:rPr>
        <w:t>square</w:t>
      </w:r>
      <w:r>
        <w:rPr>
          <w:color w:val="1F2328"/>
        </w:rPr>
        <w:t>"</w:t>
      </w:r>
      <w:r>
        <w:rPr>
          <w:rStyle w:val="pl-kos"/>
          <w:color w:val="1F2328"/>
        </w:rPr>
        <w:t>&gt;&lt;/</w:t>
      </w:r>
      <w:r>
        <w:rPr>
          <w:rStyle w:val="pl-ent"/>
          <w:color w:val="1F2328"/>
        </w:rPr>
        <w:t>div</w:t>
      </w:r>
      <w:r>
        <w:rPr>
          <w:rStyle w:val="pl-kos"/>
          <w:color w:val="1F2328"/>
        </w:rPr>
        <w:t>&gt;</w:t>
      </w:r>
    </w:p>
    <w:p w14:paraId="56B3D994" w14:textId="77777777" w:rsidR="00F62F63" w:rsidRDefault="00F62F63" w:rsidP="00F62F63">
      <w:pPr>
        <w:pStyle w:val="HTMLPreformatted"/>
        <w:shd w:val="clear" w:color="auto" w:fill="FFFFFF"/>
        <w:rPr>
          <w:color w:val="1F2328"/>
        </w:rPr>
      </w:pPr>
    </w:p>
    <w:p w14:paraId="4CAEF136"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6E68746A"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3846F182"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CSS (styles.css):</w:t>
      </w:r>
    </w:p>
    <w:p w14:paraId="14ABCA64" w14:textId="77777777" w:rsidR="00F62F63" w:rsidRDefault="00F62F63" w:rsidP="00F62F63">
      <w:pPr>
        <w:pStyle w:val="HTMLPreformatted"/>
        <w:shd w:val="clear" w:color="auto" w:fill="FFFFFF"/>
        <w:rPr>
          <w:color w:val="1F2328"/>
        </w:rPr>
      </w:pPr>
      <w:r>
        <w:rPr>
          <w:color w:val="1F2328"/>
        </w:rPr>
        <w:t>.</w:t>
      </w:r>
      <w:r>
        <w:rPr>
          <w:rStyle w:val="pl-c1"/>
          <w:color w:val="1F2328"/>
        </w:rPr>
        <w:t>square</w:t>
      </w:r>
      <w:r>
        <w:rPr>
          <w:color w:val="1F2328"/>
        </w:rPr>
        <w:t xml:space="preserve"> {</w:t>
      </w:r>
    </w:p>
    <w:p w14:paraId="1D8020B8"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width</w:t>
      </w:r>
      <w:r>
        <w:rPr>
          <w:rStyle w:val="pl-kos"/>
          <w:color w:val="1F2328"/>
        </w:rPr>
        <w:t>:</w:t>
      </w:r>
      <w:r>
        <w:rPr>
          <w:color w:val="1F2328"/>
        </w:rPr>
        <w:t xml:space="preserve"> </w:t>
      </w:r>
      <w:r>
        <w:rPr>
          <w:rStyle w:val="pl-c1"/>
          <w:color w:val="1F2328"/>
        </w:rPr>
        <w:t>100</w:t>
      </w:r>
      <w:r>
        <w:rPr>
          <w:rStyle w:val="pl-smi"/>
          <w:color w:val="1F2328"/>
        </w:rPr>
        <w:t>px</w:t>
      </w:r>
      <w:r>
        <w:rPr>
          <w:color w:val="1F2328"/>
        </w:rPr>
        <w:t>;</w:t>
      </w:r>
    </w:p>
    <w:p w14:paraId="5773E3C5"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height</w:t>
      </w:r>
      <w:r>
        <w:rPr>
          <w:rStyle w:val="pl-kos"/>
          <w:color w:val="1F2328"/>
        </w:rPr>
        <w:t>:</w:t>
      </w:r>
      <w:r>
        <w:rPr>
          <w:color w:val="1F2328"/>
        </w:rPr>
        <w:t xml:space="preserve"> </w:t>
      </w:r>
      <w:r>
        <w:rPr>
          <w:rStyle w:val="pl-c1"/>
          <w:color w:val="1F2328"/>
        </w:rPr>
        <w:t>100</w:t>
      </w:r>
      <w:r>
        <w:rPr>
          <w:rStyle w:val="pl-smi"/>
          <w:color w:val="1F2328"/>
        </w:rPr>
        <w:t>px</w:t>
      </w:r>
      <w:r>
        <w:rPr>
          <w:color w:val="1F2328"/>
        </w:rPr>
        <w:t>;</w:t>
      </w:r>
    </w:p>
    <w:p w14:paraId="13F5EDDC"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background-color</w:t>
      </w:r>
      <w:r>
        <w:rPr>
          <w:rStyle w:val="pl-kos"/>
          <w:color w:val="1F2328"/>
        </w:rPr>
        <w:t>:</w:t>
      </w:r>
      <w:r>
        <w:rPr>
          <w:color w:val="1F2328"/>
        </w:rPr>
        <w:t xml:space="preserve"> red;</w:t>
      </w:r>
    </w:p>
    <w:p w14:paraId="5CB2DCF9"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animation</w:t>
      </w:r>
      <w:r>
        <w:rPr>
          <w:rStyle w:val="pl-kos"/>
          <w:color w:val="1F2328"/>
        </w:rPr>
        <w:t>:</w:t>
      </w:r>
      <w:r>
        <w:rPr>
          <w:color w:val="1F2328"/>
        </w:rPr>
        <w:t xml:space="preserve"> rotateSquare </w:t>
      </w:r>
      <w:r>
        <w:rPr>
          <w:rStyle w:val="pl-c1"/>
          <w:color w:val="1F2328"/>
        </w:rPr>
        <w:t>2</w:t>
      </w:r>
      <w:r>
        <w:rPr>
          <w:rStyle w:val="pl-smi"/>
          <w:color w:val="1F2328"/>
        </w:rPr>
        <w:t>s</w:t>
      </w:r>
      <w:r>
        <w:rPr>
          <w:color w:val="1F2328"/>
        </w:rPr>
        <w:t xml:space="preserve"> linear infinite; </w:t>
      </w:r>
      <w:r>
        <w:rPr>
          <w:rStyle w:val="pl-c"/>
          <w:color w:val="1F2328"/>
        </w:rPr>
        <w:t>/* Animation name, duration, timing function, and iteration count */</w:t>
      </w:r>
    </w:p>
    <w:p w14:paraId="54D4244F" w14:textId="77777777" w:rsidR="00F62F63" w:rsidRDefault="00F62F63" w:rsidP="00F62F63">
      <w:pPr>
        <w:pStyle w:val="HTMLPreformatted"/>
        <w:shd w:val="clear" w:color="auto" w:fill="FFFFFF"/>
        <w:rPr>
          <w:color w:val="1F2328"/>
        </w:rPr>
      </w:pPr>
      <w:r>
        <w:rPr>
          <w:color w:val="1F2328"/>
        </w:rPr>
        <w:t>}</w:t>
      </w:r>
    </w:p>
    <w:p w14:paraId="6981BB18" w14:textId="77777777" w:rsidR="00F62F63" w:rsidRDefault="00F62F63" w:rsidP="00F62F63">
      <w:pPr>
        <w:pStyle w:val="HTMLPreformatted"/>
        <w:shd w:val="clear" w:color="auto" w:fill="FFFFFF"/>
        <w:rPr>
          <w:color w:val="1F2328"/>
        </w:rPr>
      </w:pPr>
    </w:p>
    <w:p w14:paraId="30F3841A" w14:textId="77777777" w:rsidR="00F62F63" w:rsidRDefault="00F62F63" w:rsidP="00F62F63">
      <w:pPr>
        <w:pStyle w:val="HTMLPreformatted"/>
        <w:shd w:val="clear" w:color="auto" w:fill="FFFFFF"/>
        <w:rPr>
          <w:color w:val="1F2328"/>
        </w:rPr>
      </w:pPr>
      <w:r>
        <w:rPr>
          <w:rStyle w:val="pl-k"/>
          <w:color w:val="1F2328"/>
        </w:rPr>
        <w:t>@keyframes</w:t>
      </w:r>
      <w:r>
        <w:rPr>
          <w:color w:val="1F2328"/>
        </w:rPr>
        <w:t xml:space="preserve"> rotateSquare {</w:t>
      </w:r>
    </w:p>
    <w:p w14:paraId="091FA101" w14:textId="77777777" w:rsidR="00F62F63" w:rsidRDefault="00F62F63" w:rsidP="00F62F63">
      <w:pPr>
        <w:pStyle w:val="HTMLPreformatted"/>
        <w:shd w:val="clear" w:color="auto" w:fill="FFFFFF"/>
        <w:rPr>
          <w:color w:val="1F2328"/>
        </w:rPr>
      </w:pPr>
      <w:r>
        <w:rPr>
          <w:color w:val="1F2328"/>
        </w:rPr>
        <w:t xml:space="preserve">    </w:t>
      </w:r>
      <w:r>
        <w:rPr>
          <w:rStyle w:val="pl-c"/>
          <w:color w:val="1F2328"/>
        </w:rPr>
        <w:t>/* Define animation keyframes */</w:t>
      </w:r>
    </w:p>
    <w:p w14:paraId="1D7068C0" w14:textId="77777777" w:rsidR="00F62F63" w:rsidRDefault="00F62F63" w:rsidP="00F62F63">
      <w:pPr>
        <w:pStyle w:val="HTMLPreformatted"/>
        <w:shd w:val="clear" w:color="auto" w:fill="FFFFFF"/>
        <w:rPr>
          <w:color w:val="1F2328"/>
        </w:rPr>
      </w:pPr>
      <w:r>
        <w:rPr>
          <w:color w:val="1F2328"/>
        </w:rPr>
        <w:t xml:space="preserve">    </w:t>
      </w:r>
      <w:r>
        <w:rPr>
          <w:rStyle w:val="pl-k"/>
          <w:color w:val="1F2328"/>
        </w:rPr>
        <w:t>from</w:t>
      </w:r>
      <w:r>
        <w:rPr>
          <w:color w:val="1F2328"/>
        </w:rPr>
        <w:t xml:space="preserve"> {</w:t>
      </w:r>
    </w:p>
    <w:p w14:paraId="7C6F48DD"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transform</w:t>
      </w:r>
      <w:r>
        <w:rPr>
          <w:rStyle w:val="pl-kos"/>
          <w:color w:val="1F2328"/>
        </w:rPr>
        <w:t>:</w:t>
      </w:r>
      <w:r>
        <w:rPr>
          <w:color w:val="1F2328"/>
        </w:rPr>
        <w:t xml:space="preserve"> </w:t>
      </w:r>
      <w:r>
        <w:rPr>
          <w:rStyle w:val="pl-en"/>
          <w:color w:val="1F2328"/>
        </w:rPr>
        <w:t>rotate</w:t>
      </w:r>
      <w:r>
        <w:rPr>
          <w:color w:val="1F2328"/>
        </w:rPr>
        <w:t>(</w:t>
      </w:r>
      <w:r>
        <w:rPr>
          <w:rStyle w:val="pl-c1"/>
          <w:color w:val="1F2328"/>
        </w:rPr>
        <w:t>0</w:t>
      </w:r>
      <w:r>
        <w:rPr>
          <w:rStyle w:val="pl-smi"/>
          <w:color w:val="1F2328"/>
        </w:rPr>
        <w:t>deg</w:t>
      </w:r>
      <w:r>
        <w:rPr>
          <w:color w:val="1F2328"/>
        </w:rPr>
        <w:t xml:space="preserve">); </w:t>
      </w:r>
      <w:r>
        <w:rPr>
          <w:rStyle w:val="pl-c"/>
          <w:color w:val="1F2328"/>
        </w:rPr>
        <w:t>/* Initial state */</w:t>
      </w:r>
    </w:p>
    <w:p w14:paraId="544B528D" w14:textId="77777777" w:rsidR="00F62F63" w:rsidRDefault="00F62F63" w:rsidP="00F62F63">
      <w:pPr>
        <w:pStyle w:val="HTMLPreformatted"/>
        <w:shd w:val="clear" w:color="auto" w:fill="FFFFFF"/>
        <w:rPr>
          <w:color w:val="1F2328"/>
        </w:rPr>
      </w:pPr>
      <w:r>
        <w:rPr>
          <w:color w:val="1F2328"/>
        </w:rPr>
        <w:t xml:space="preserve">    }</w:t>
      </w:r>
    </w:p>
    <w:p w14:paraId="68AAC642" w14:textId="77777777" w:rsidR="00F62F63" w:rsidRDefault="00F62F63" w:rsidP="00F62F63">
      <w:pPr>
        <w:pStyle w:val="HTMLPreformatted"/>
        <w:shd w:val="clear" w:color="auto" w:fill="FFFFFF"/>
        <w:rPr>
          <w:color w:val="1F2328"/>
        </w:rPr>
      </w:pPr>
      <w:r>
        <w:rPr>
          <w:color w:val="1F2328"/>
        </w:rPr>
        <w:t xml:space="preserve">    </w:t>
      </w:r>
      <w:r>
        <w:rPr>
          <w:rStyle w:val="pl-k"/>
          <w:color w:val="1F2328"/>
        </w:rPr>
        <w:t>to</w:t>
      </w:r>
      <w:r>
        <w:rPr>
          <w:color w:val="1F2328"/>
        </w:rPr>
        <w:t xml:space="preserve"> {</w:t>
      </w:r>
    </w:p>
    <w:p w14:paraId="7A84C669"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transform</w:t>
      </w:r>
      <w:r>
        <w:rPr>
          <w:rStyle w:val="pl-kos"/>
          <w:color w:val="1F2328"/>
        </w:rPr>
        <w:t>:</w:t>
      </w:r>
      <w:r>
        <w:rPr>
          <w:color w:val="1F2328"/>
        </w:rPr>
        <w:t xml:space="preserve"> </w:t>
      </w:r>
      <w:r>
        <w:rPr>
          <w:rStyle w:val="pl-en"/>
          <w:color w:val="1F2328"/>
        </w:rPr>
        <w:t>rotate</w:t>
      </w:r>
      <w:r>
        <w:rPr>
          <w:color w:val="1F2328"/>
        </w:rPr>
        <w:t>(</w:t>
      </w:r>
      <w:r>
        <w:rPr>
          <w:rStyle w:val="pl-c1"/>
          <w:color w:val="1F2328"/>
        </w:rPr>
        <w:t>360</w:t>
      </w:r>
      <w:r>
        <w:rPr>
          <w:rStyle w:val="pl-smi"/>
          <w:color w:val="1F2328"/>
        </w:rPr>
        <w:t>deg</w:t>
      </w:r>
      <w:r>
        <w:rPr>
          <w:color w:val="1F2328"/>
        </w:rPr>
        <w:t xml:space="preserve">); </w:t>
      </w:r>
      <w:r>
        <w:rPr>
          <w:rStyle w:val="pl-c"/>
          <w:color w:val="1F2328"/>
        </w:rPr>
        <w:t>/* Final state */</w:t>
      </w:r>
    </w:p>
    <w:p w14:paraId="52BCB4B0" w14:textId="77777777" w:rsidR="00F62F63" w:rsidRDefault="00F62F63" w:rsidP="00F62F63">
      <w:pPr>
        <w:pStyle w:val="HTMLPreformatted"/>
        <w:shd w:val="clear" w:color="auto" w:fill="FFFFFF"/>
        <w:rPr>
          <w:color w:val="1F2328"/>
        </w:rPr>
      </w:pPr>
      <w:r>
        <w:rPr>
          <w:color w:val="1F2328"/>
        </w:rPr>
        <w:t xml:space="preserve">    }</w:t>
      </w:r>
    </w:p>
    <w:p w14:paraId="2C6C983C" w14:textId="77777777" w:rsidR="00F62F63" w:rsidRDefault="00F62F63" w:rsidP="00F62F63">
      <w:pPr>
        <w:pStyle w:val="HTMLPreformatted"/>
        <w:shd w:val="clear" w:color="auto" w:fill="FFFFFF"/>
        <w:rPr>
          <w:color w:val="1F2328"/>
        </w:rPr>
      </w:pPr>
      <w:r>
        <w:rPr>
          <w:color w:val="1F2328"/>
        </w:rPr>
        <w:t>}</w:t>
      </w:r>
    </w:p>
    <w:p w14:paraId="5D18F689"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21B6BD37" w14:textId="77777777" w:rsidR="00F62F63" w:rsidRDefault="00F62F63" w:rsidP="00F62F63">
      <w:pPr>
        <w:pStyle w:val="NormalWeb"/>
        <w:numPr>
          <w:ilvl w:val="0"/>
          <w:numId w:val="1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have an HTML </w:t>
      </w:r>
      <w:r>
        <w:rPr>
          <w:rStyle w:val="HTMLCode"/>
          <w:color w:val="1F2328"/>
        </w:rPr>
        <w:t>&lt;div&gt;</w:t>
      </w:r>
      <w:r>
        <w:rPr>
          <w:rFonts w:ascii="Segoe UI" w:hAnsi="Segoe UI" w:cs="Segoe UI"/>
          <w:color w:val="1F2328"/>
        </w:rPr>
        <w:t> element with the class "square".</w:t>
      </w:r>
    </w:p>
    <w:p w14:paraId="7A85997B" w14:textId="77777777" w:rsidR="00F62F63" w:rsidRDefault="00F62F63" w:rsidP="00F62F63">
      <w:pPr>
        <w:pStyle w:val="NormalWeb"/>
        <w:numPr>
          <w:ilvl w:val="0"/>
          <w:numId w:val="1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In the CSS, we define the initial appearance of the square (red color, 100x100px size).</w:t>
      </w:r>
    </w:p>
    <w:p w14:paraId="725DEDDB" w14:textId="77777777" w:rsidR="00F62F63" w:rsidRDefault="00F62F63" w:rsidP="00F62F63">
      <w:pPr>
        <w:pStyle w:val="NormalWeb"/>
        <w:numPr>
          <w:ilvl w:val="0"/>
          <w:numId w:val="1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use the </w:t>
      </w:r>
      <w:r>
        <w:rPr>
          <w:rStyle w:val="HTMLCode"/>
          <w:color w:val="1F2328"/>
        </w:rPr>
        <w:t>@keyframes</w:t>
      </w:r>
      <w:r>
        <w:rPr>
          <w:rFonts w:ascii="Segoe UI" w:hAnsi="Segoe UI" w:cs="Segoe UI"/>
          <w:color w:val="1F2328"/>
        </w:rPr>
        <w:t> rule to define the animation named "rotateSquare". This animation rotates the square from 0 degrees to 360 degrees.</w:t>
      </w:r>
    </w:p>
    <w:p w14:paraId="187AD33C" w14:textId="77777777" w:rsidR="00F62F63" w:rsidRDefault="00F62F63" w:rsidP="00F62F63">
      <w:pPr>
        <w:pStyle w:val="NormalWeb"/>
        <w:numPr>
          <w:ilvl w:val="0"/>
          <w:numId w:val="18"/>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animation is applied to the square using the </w:t>
      </w:r>
      <w:r>
        <w:rPr>
          <w:rStyle w:val="HTMLCode"/>
          <w:color w:val="1F2328"/>
        </w:rPr>
        <w:t>animation</w:t>
      </w:r>
      <w:r>
        <w:rPr>
          <w:rFonts w:ascii="Segoe UI" w:hAnsi="Segoe UI" w:cs="Segoe UI"/>
          <w:color w:val="1F2328"/>
        </w:rPr>
        <w:t> property, specifying the animation name, duration (2 seconds), timing function (linear), and iteration count (infinite).</w:t>
      </w:r>
    </w:p>
    <w:p w14:paraId="3B067532" w14:textId="77777777" w:rsidR="00F62F63" w:rsidRDefault="00F62F63" w:rsidP="00F62F63">
      <w:pPr>
        <w:pStyle w:val="NormalWeb"/>
        <w:numPr>
          <w:ilvl w:val="0"/>
          <w:numId w:val="1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As a result, the square will continuously rotate clockwise around its center. You can adjust the animation properties and keyframes to create different effects.</w:t>
      </w:r>
    </w:p>
    <w:p w14:paraId="01CAD530" w14:textId="77777777" w:rsidR="00F62F63" w:rsidRDefault="00F62F63" w:rsidP="00F62F63">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3.7. Animation 2</w:t>
      </w:r>
    </w:p>
    <w:p w14:paraId="5D6133A1"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Here’s another example that utilizes various properties of CSS animations:</w:t>
      </w:r>
    </w:p>
    <w:p w14:paraId="7506933C"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HTML:</w:t>
      </w:r>
    </w:p>
    <w:p w14:paraId="184B5D49" w14:textId="77777777" w:rsidR="00F62F63" w:rsidRDefault="00F62F63" w:rsidP="00F62F63">
      <w:pPr>
        <w:pStyle w:val="HTMLPreformatted"/>
        <w:shd w:val="clear" w:color="auto" w:fill="FFFFFF"/>
        <w:rPr>
          <w:color w:val="1F2328"/>
        </w:rPr>
      </w:pPr>
      <w:r>
        <w:rPr>
          <w:rStyle w:val="pl-c1"/>
          <w:color w:val="1F2328"/>
        </w:rPr>
        <w:t>&lt;!DOCTYPE html</w:t>
      </w:r>
      <w:r>
        <w:rPr>
          <w:rStyle w:val="pl-kos"/>
          <w:color w:val="1F2328"/>
        </w:rPr>
        <w:t>&gt;</w:t>
      </w:r>
    </w:p>
    <w:p w14:paraId="1E466FFF"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0F433F2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1D9EFB8"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40CE1CB1" w14:textId="77777777" w:rsidR="00F62F63" w:rsidRDefault="00F62F63" w:rsidP="00F62F63">
      <w:pPr>
        <w:pStyle w:val="HTMLPreformatted"/>
        <w:shd w:val="clear" w:color="auto" w:fill="FFFFFF"/>
        <w:rPr>
          <w:color w:val="1F2328"/>
        </w:rPr>
      </w:pPr>
      <w:r>
        <w:rPr>
          <w:color w:val="1F2328"/>
        </w:rPr>
        <w:lastRenderedPageBreak/>
        <w:t xml:space="preserve">    </w:t>
      </w: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3E2F8AA4"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title</w:t>
      </w:r>
      <w:r>
        <w:rPr>
          <w:rStyle w:val="pl-kos"/>
          <w:color w:val="1F2328"/>
        </w:rPr>
        <w:t>&gt;</w:t>
      </w:r>
      <w:r>
        <w:rPr>
          <w:color w:val="1F2328"/>
        </w:rPr>
        <w:t>CSS Animation Example</w:t>
      </w:r>
      <w:r>
        <w:rPr>
          <w:rStyle w:val="pl-kos"/>
          <w:color w:val="1F2328"/>
        </w:rPr>
        <w:t>&lt;/</w:t>
      </w:r>
      <w:r>
        <w:rPr>
          <w:rStyle w:val="pl-ent"/>
          <w:color w:val="1F2328"/>
        </w:rPr>
        <w:t>title</w:t>
      </w:r>
      <w:r>
        <w:rPr>
          <w:rStyle w:val="pl-kos"/>
          <w:color w:val="1F2328"/>
        </w:rPr>
        <w:t>&gt;</w:t>
      </w:r>
    </w:p>
    <w:p w14:paraId="40E69556"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link</w:t>
      </w:r>
      <w:r>
        <w:rPr>
          <w:color w:val="1F2328"/>
        </w:rPr>
        <w:t xml:space="preserve"> </w:t>
      </w:r>
      <w:r>
        <w:rPr>
          <w:rStyle w:val="pl-c1"/>
          <w:color w:val="1F2328"/>
        </w:rPr>
        <w:t>rel</w:t>
      </w:r>
      <w:r>
        <w:rPr>
          <w:color w:val="1F2328"/>
        </w:rPr>
        <w:t>="</w:t>
      </w:r>
      <w:r>
        <w:rPr>
          <w:rStyle w:val="pl-s"/>
          <w:color w:val="1F2328"/>
        </w:rPr>
        <w:t>stylesheet</w:t>
      </w:r>
      <w:r>
        <w:rPr>
          <w:color w:val="1F2328"/>
        </w:rPr>
        <w:t xml:space="preserve">" </w:t>
      </w:r>
      <w:r>
        <w:rPr>
          <w:rStyle w:val="pl-c1"/>
          <w:color w:val="1F2328"/>
        </w:rPr>
        <w:t>href</w:t>
      </w:r>
      <w:r>
        <w:rPr>
          <w:color w:val="1F2328"/>
        </w:rPr>
        <w:t>="</w:t>
      </w:r>
      <w:r>
        <w:rPr>
          <w:rStyle w:val="pl-s"/>
          <w:color w:val="1F2328"/>
        </w:rPr>
        <w:t>styles.css</w:t>
      </w:r>
      <w:r>
        <w:rPr>
          <w:color w:val="1F2328"/>
        </w:rPr>
        <w:t>"</w:t>
      </w:r>
      <w:r>
        <w:rPr>
          <w:rStyle w:val="pl-kos"/>
          <w:color w:val="1F2328"/>
        </w:rPr>
        <w:t>&gt;</w:t>
      </w:r>
    </w:p>
    <w:p w14:paraId="68FBE353"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24CD440"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787760B5" w14:textId="77777777" w:rsidR="00F62F63" w:rsidRDefault="00F62F63" w:rsidP="00F62F63">
      <w:pPr>
        <w:pStyle w:val="HTMLPreformatted"/>
        <w:shd w:val="clear" w:color="auto" w:fill="FFFFFF"/>
        <w:rPr>
          <w:color w:val="1F2328"/>
        </w:rPr>
      </w:pPr>
    </w:p>
    <w:p w14:paraId="16C5E835" w14:textId="77777777" w:rsidR="00F62F63" w:rsidRDefault="00F62F63" w:rsidP="00F62F63">
      <w:pPr>
        <w:pStyle w:val="HTMLPreformatted"/>
        <w:shd w:val="clear" w:color="auto" w:fill="FFFFFF"/>
        <w:rPr>
          <w:color w:val="1F2328"/>
        </w:rPr>
      </w:pPr>
      <w:r>
        <w:rPr>
          <w:color w:val="1F2328"/>
        </w:rPr>
        <w:t xml:space="preserve">    </w:t>
      </w:r>
      <w:r>
        <w:rPr>
          <w:rStyle w:val="pl-kos"/>
          <w:color w:val="1F2328"/>
        </w:rPr>
        <w:t>&lt;</w:t>
      </w:r>
      <w:r>
        <w:rPr>
          <w:rStyle w:val="pl-ent"/>
          <w:color w:val="1F2328"/>
        </w:rPr>
        <w:t>div</w:t>
      </w:r>
      <w:r>
        <w:rPr>
          <w:color w:val="1F2328"/>
        </w:rPr>
        <w:t xml:space="preserve"> </w:t>
      </w:r>
      <w:r>
        <w:rPr>
          <w:rStyle w:val="pl-c1"/>
          <w:color w:val="1F2328"/>
        </w:rPr>
        <w:t>class</w:t>
      </w:r>
      <w:r>
        <w:rPr>
          <w:color w:val="1F2328"/>
        </w:rPr>
        <w:t>="</w:t>
      </w:r>
      <w:r>
        <w:rPr>
          <w:rStyle w:val="pl-s"/>
          <w:color w:val="1F2328"/>
        </w:rPr>
        <w:t>circle</w:t>
      </w:r>
      <w:r>
        <w:rPr>
          <w:color w:val="1F2328"/>
        </w:rPr>
        <w:t>"</w:t>
      </w:r>
      <w:r>
        <w:rPr>
          <w:rStyle w:val="pl-kos"/>
          <w:color w:val="1F2328"/>
        </w:rPr>
        <w:t>&gt;&lt;/</w:t>
      </w:r>
      <w:r>
        <w:rPr>
          <w:rStyle w:val="pl-ent"/>
          <w:color w:val="1F2328"/>
        </w:rPr>
        <w:t>div</w:t>
      </w:r>
      <w:r>
        <w:rPr>
          <w:rStyle w:val="pl-kos"/>
          <w:color w:val="1F2328"/>
        </w:rPr>
        <w:t>&gt;</w:t>
      </w:r>
    </w:p>
    <w:p w14:paraId="4169F4D2" w14:textId="77777777" w:rsidR="00F62F63" w:rsidRDefault="00F62F63" w:rsidP="00F62F63">
      <w:pPr>
        <w:pStyle w:val="HTMLPreformatted"/>
        <w:shd w:val="clear" w:color="auto" w:fill="FFFFFF"/>
        <w:rPr>
          <w:color w:val="1F2328"/>
        </w:rPr>
      </w:pPr>
    </w:p>
    <w:p w14:paraId="18E205A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31FF26E4" w14:textId="77777777" w:rsidR="00F62F63" w:rsidRDefault="00F62F63" w:rsidP="00F62F63">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2483C927"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CSS (styles.css):</w:t>
      </w:r>
    </w:p>
    <w:p w14:paraId="6EC8AC37" w14:textId="77777777" w:rsidR="00F62F63" w:rsidRDefault="00F62F63" w:rsidP="00F62F63">
      <w:pPr>
        <w:pStyle w:val="HTMLPreformatted"/>
        <w:shd w:val="clear" w:color="auto" w:fill="FFFFFF"/>
        <w:rPr>
          <w:color w:val="1F2328"/>
        </w:rPr>
      </w:pPr>
      <w:r>
        <w:rPr>
          <w:color w:val="1F2328"/>
        </w:rPr>
        <w:t>.</w:t>
      </w:r>
      <w:r>
        <w:rPr>
          <w:rStyle w:val="pl-c1"/>
          <w:color w:val="1F2328"/>
        </w:rPr>
        <w:t>circle</w:t>
      </w:r>
      <w:r>
        <w:rPr>
          <w:color w:val="1F2328"/>
        </w:rPr>
        <w:t xml:space="preserve"> {</w:t>
      </w:r>
    </w:p>
    <w:p w14:paraId="2383AC06"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width</w:t>
      </w:r>
      <w:r>
        <w:rPr>
          <w:rStyle w:val="pl-kos"/>
          <w:color w:val="1F2328"/>
        </w:rPr>
        <w:t>:</w:t>
      </w:r>
      <w:r>
        <w:rPr>
          <w:color w:val="1F2328"/>
        </w:rPr>
        <w:t xml:space="preserve"> </w:t>
      </w:r>
      <w:r>
        <w:rPr>
          <w:rStyle w:val="pl-c1"/>
          <w:color w:val="1F2328"/>
        </w:rPr>
        <w:t>100</w:t>
      </w:r>
      <w:r>
        <w:rPr>
          <w:rStyle w:val="pl-smi"/>
          <w:color w:val="1F2328"/>
        </w:rPr>
        <w:t>px</w:t>
      </w:r>
      <w:r>
        <w:rPr>
          <w:color w:val="1F2328"/>
        </w:rPr>
        <w:t>;</w:t>
      </w:r>
    </w:p>
    <w:p w14:paraId="0D6B2758"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height</w:t>
      </w:r>
      <w:r>
        <w:rPr>
          <w:rStyle w:val="pl-kos"/>
          <w:color w:val="1F2328"/>
        </w:rPr>
        <w:t>:</w:t>
      </w:r>
      <w:r>
        <w:rPr>
          <w:color w:val="1F2328"/>
        </w:rPr>
        <w:t xml:space="preserve"> </w:t>
      </w:r>
      <w:r>
        <w:rPr>
          <w:rStyle w:val="pl-c1"/>
          <w:color w:val="1F2328"/>
        </w:rPr>
        <w:t>100</w:t>
      </w:r>
      <w:r>
        <w:rPr>
          <w:rStyle w:val="pl-smi"/>
          <w:color w:val="1F2328"/>
        </w:rPr>
        <w:t>px</w:t>
      </w:r>
      <w:r>
        <w:rPr>
          <w:color w:val="1F2328"/>
        </w:rPr>
        <w:t>;</w:t>
      </w:r>
    </w:p>
    <w:p w14:paraId="62D1012E"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background-color</w:t>
      </w:r>
      <w:r>
        <w:rPr>
          <w:rStyle w:val="pl-kos"/>
          <w:color w:val="1F2328"/>
        </w:rPr>
        <w:t>:</w:t>
      </w:r>
      <w:r>
        <w:rPr>
          <w:color w:val="1F2328"/>
        </w:rPr>
        <w:t xml:space="preserve"> blue;</w:t>
      </w:r>
    </w:p>
    <w:p w14:paraId="072733FB"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border-radius</w:t>
      </w:r>
      <w:r>
        <w:rPr>
          <w:rStyle w:val="pl-kos"/>
          <w:color w:val="1F2328"/>
        </w:rPr>
        <w:t>:</w:t>
      </w:r>
      <w:r>
        <w:rPr>
          <w:color w:val="1F2328"/>
        </w:rPr>
        <w:t xml:space="preserve"> </w:t>
      </w:r>
      <w:r>
        <w:rPr>
          <w:rStyle w:val="pl-c1"/>
          <w:color w:val="1F2328"/>
        </w:rPr>
        <w:t>50</w:t>
      </w:r>
      <w:r>
        <w:rPr>
          <w:rStyle w:val="pl-smi"/>
          <w:color w:val="1F2328"/>
        </w:rPr>
        <w:t>%</w:t>
      </w:r>
      <w:r>
        <w:rPr>
          <w:color w:val="1F2328"/>
        </w:rPr>
        <w:t xml:space="preserve">; </w:t>
      </w:r>
      <w:r>
        <w:rPr>
          <w:rStyle w:val="pl-c"/>
          <w:color w:val="1F2328"/>
        </w:rPr>
        <w:t>/* Create a circle shape */</w:t>
      </w:r>
    </w:p>
    <w:p w14:paraId="0601D7BD"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animation</w:t>
      </w:r>
      <w:r>
        <w:rPr>
          <w:rStyle w:val="pl-kos"/>
          <w:color w:val="1F2328"/>
        </w:rPr>
        <w:t>:</w:t>
      </w:r>
      <w:r>
        <w:rPr>
          <w:color w:val="1F2328"/>
        </w:rPr>
        <w:t xml:space="preserve"> bounceCircle </w:t>
      </w:r>
      <w:r>
        <w:rPr>
          <w:rStyle w:val="pl-c1"/>
          <w:color w:val="1F2328"/>
        </w:rPr>
        <w:t>2</w:t>
      </w:r>
      <w:r>
        <w:rPr>
          <w:rStyle w:val="pl-smi"/>
          <w:color w:val="1F2328"/>
        </w:rPr>
        <w:t>s</w:t>
      </w:r>
      <w:r>
        <w:rPr>
          <w:color w:val="1F2328"/>
        </w:rPr>
        <w:t xml:space="preserve"> ease-in-out infinite alternate; </w:t>
      </w:r>
      <w:r>
        <w:rPr>
          <w:rStyle w:val="pl-c"/>
          <w:color w:val="1F2328"/>
        </w:rPr>
        <w:t>/* Animation properties */</w:t>
      </w:r>
    </w:p>
    <w:p w14:paraId="0FBE1FF1"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animation-delay</w:t>
      </w:r>
      <w:r>
        <w:rPr>
          <w:rStyle w:val="pl-kos"/>
          <w:color w:val="1F2328"/>
        </w:rPr>
        <w:t>:</w:t>
      </w:r>
      <w:r>
        <w:rPr>
          <w:color w:val="1F2328"/>
        </w:rPr>
        <w:t xml:space="preserve"> </w:t>
      </w:r>
      <w:r>
        <w:rPr>
          <w:rStyle w:val="pl-c1"/>
          <w:color w:val="1F2328"/>
        </w:rPr>
        <w:t>1</w:t>
      </w:r>
      <w:r>
        <w:rPr>
          <w:rStyle w:val="pl-smi"/>
          <w:color w:val="1F2328"/>
        </w:rPr>
        <w:t>s</w:t>
      </w:r>
      <w:r>
        <w:rPr>
          <w:color w:val="1F2328"/>
        </w:rPr>
        <w:t xml:space="preserve">; </w:t>
      </w:r>
      <w:r>
        <w:rPr>
          <w:rStyle w:val="pl-c"/>
          <w:color w:val="1F2328"/>
        </w:rPr>
        <w:t>/* Delay before animation starts */</w:t>
      </w:r>
    </w:p>
    <w:p w14:paraId="0BDC0F76"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animation-fill-mode</w:t>
      </w:r>
      <w:r>
        <w:rPr>
          <w:rStyle w:val="pl-kos"/>
          <w:color w:val="1F2328"/>
        </w:rPr>
        <w:t>:</w:t>
      </w:r>
      <w:r>
        <w:rPr>
          <w:color w:val="1F2328"/>
        </w:rPr>
        <w:t xml:space="preserve"> both; </w:t>
      </w:r>
      <w:r>
        <w:rPr>
          <w:rStyle w:val="pl-c"/>
          <w:color w:val="1F2328"/>
        </w:rPr>
        <w:t>/* Apply animation styles before and after the animation */</w:t>
      </w:r>
    </w:p>
    <w:p w14:paraId="1449CA1B" w14:textId="77777777" w:rsidR="00F62F63" w:rsidRDefault="00F62F63" w:rsidP="00F62F63">
      <w:pPr>
        <w:pStyle w:val="HTMLPreformatted"/>
        <w:shd w:val="clear" w:color="auto" w:fill="FFFFFF"/>
        <w:rPr>
          <w:color w:val="1F2328"/>
        </w:rPr>
      </w:pPr>
      <w:r>
        <w:rPr>
          <w:color w:val="1F2328"/>
        </w:rPr>
        <w:t>}</w:t>
      </w:r>
    </w:p>
    <w:p w14:paraId="6DDB3609" w14:textId="77777777" w:rsidR="00F62F63" w:rsidRDefault="00F62F63" w:rsidP="00F62F63">
      <w:pPr>
        <w:pStyle w:val="HTMLPreformatted"/>
        <w:shd w:val="clear" w:color="auto" w:fill="FFFFFF"/>
        <w:rPr>
          <w:color w:val="1F2328"/>
        </w:rPr>
      </w:pPr>
    </w:p>
    <w:p w14:paraId="0DB4FB5F" w14:textId="77777777" w:rsidR="00F62F63" w:rsidRDefault="00F62F63" w:rsidP="00F62F63">
      <w:pPr>
        <w:pStyle w:val="HTMLPreformatted"/>
        <w:shd w:val="clear" w:color="auto" w:fill="FFFFFF"/>
        <w:rPr>
          <w:color w:val="1F2328"/>
        </w:rPr>
      </w:pPr>
      <w:r>
        <w:rPr>
          <w:rStyle w:val="pl-k"/>
          <w:color w:val="1F2328"/>
        </w:rPr>
        <w:t>@keyframes</w:t>
      </w:r>
      <w:r>
        <w:rPr>
          <w:color w:val="1F2328"/>
        </w:rPr>
        <w:t xml:space="preserve"> bounceCircle {</w:t>
      </w:r>
    </w:p>
    <w:p w14:paraId="731C27FA"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0</w:t>
      </w:r>
      <w:r>
        <w:rPr>
          <w:rStyle w:val="pl-smi"/>
          <w:color w:val="1F2328"/>
        </w:rPr>
        <w:t>%</w:t>
      </w:r>
      <w:r>
        <w:rPr>
          <w:color w:val="1F2328"/>
        </w:rPr>
        <w:t xml:space="preserve"> {</w:t>
      </w:r>
    </w:p>
    <w:p w14:paraId="1A369211"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transform</w:t>
      </w:r>
      <w:r>
        <w:rPr>
          <w:rStyle w:val="pl-kos"/>
          <w:color w:val="1F2328"/>
        </w:rPr>
        <w:t>:</w:t>
      </w:r>
      <w:r>
        <w:rPr>
          <w:color w:val="1F2328"/>
        </w:rPr>
        <w:t xml:space="preserve"> </w:t>
      </w:r>
      <w:r>
        <w:rPr>
          <w:rStyle w:val="pl-en"/>
          <w:color w:val="1F2328"/>
        </w:rPr>
        <w:t>translateY</w:t>
      </w:r>
      <w:r>
        <w:rPr>
          <w:color w:val="1F2328"/>
        </w:rPr>
        <w:t>(</w:t>
      </w:r>
      <w:r>
        <w:rPr>
          <w:rStyle w:val="pl-c1"/>
          <w:color w:val="1F2328"/>
        </w:rPr>
        <w:t>0</w:t>
      </w:r>
      <w:r>
        <w:rPr>
          <w:color w:val="1F2328"/>
        </w:rPr>
        <w:t xml:space="preserve">); </w:t>
      </w:r>
      <w:r>
        <w:rPr>
          <w:rStyle w:val="pl-c"/>
          <w:color w:val="1F2328"/>
        </w:rPr>
        <w:t>/* Initial state */</w:t>
      </w:r>
    </w:p>
    <w:p w14:paraId="3A8E4D8C" w14:textId="77777777" w:rsidR="00F62F63" w:rsidRDefault="00F62F63" w:rsidP="00F62F63">
      <w:pPr>
        <w:pStyle w:val="HTMLPreformatted"/>
        <w:shd w:val="clear" w:color="auto" w:fill="FFFFFF"/>
        <w:rPr>
          <w:color w:val="1F2328"/>
        </w:rPr>
      </w:pPr>
      <w:r>
        <w:rPr>
          <w:color w:val="1F2328"/>
        </w:rPr>
        <w:t xml:space="preserve">    }</w:t>
      </w:r>
    </w:p>
    <w:p w14:paraId="0041D69E"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50</w:t>
      </w:r>
      <w:r>
        <w:rPr>
          <w:rStyle w:val="pl-smi"/>
          <w:color w:val="1F2328"/>
        </w:rPr>
        <w:t>%</w:t>
      </w:r>
      <w:r>
        <w:rPr>
          <w:color w:val="1F2328"/>
        </w:rPr>
        <w:t xml:space="preserve"> {</w:t>
      </w:r>
    </w:p>
    <w:p w14:paraId="78D32E4E"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transform</w:t>
      </w:r>
      <w:r>
        <w:rPr>
          <w:rStyle w:val="pl-kos"/>
          <w:color w:val="1F2328"/>
        </w:rPr>
        <w:t>:</w:t>
      </w:r>
      <w:r>
        <w:rPr>
          <w:color w:val="1F2328"/>
        </w:rPr>
        <w:t xml:space="preserve"> </w:t>
      </w:r>
      <w:r>
        <w:rPr>
          <w:rStyle w:val="pl-en"/>
          <w:color w:val="1F2328"/>
        </w:rPr>
        <w:t>translateY</w:t>
      </w:r>
      <w:r>
        <w:rPr>
          <w:color w:val="1F2328"/>
        </w:rPr>
        <w:t>(</w:t>
      </w:r>
      <w:r>
        <w:rPr>
          <w:rStyle w:val="pl-c1"/>
          <w:color w:val="1F2328"/>
        </w:rPr>
        <w:t>-100</w:t>
      </w:r>
      <w:r>
        <w:rPr>
          <w:rStyle w:val="pl-smi"/>
          <w:color w:val="1F2328"/>
        </w:rPr>
        <w:t>px</w:t>
      </w:r>
      <w:r>
        <w:rPr>
          <w:color w:val="1F2328"/>
        </w:rPr>
        <w:t xml:space="preserve">); </w:t>
      </w:r>
      <w:r>
        <w:rPr>
          <w:rStyle w:val="pl-c"/>
          <w:color w:val="1F2328"/>
        </w:rPr>
        <w:t>/* Midway state */</w:t>
      </w:r>
    </w:p>
    <w:p w14:paraId="58A46E68"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background-color</w:t>
      </w:r>
      <w:r>
        <w:rPr>
          <w:rStyle w:val="pl-kos"/>
          <w:color w:val="1F2328"/>
        </w:rPr>
        <w:t>:</w:t>
      </w:r>
      <w:r>
        <w:rPr>
          <w:color w:val="1F2328"/>
        </w:rPr>
        <w:t xml:space="preserve"> red; </w:t>
      </w:r>
      <w:r>
        <w:rPr>
          <w:rStyle w:val="pl-c"/>
          <w:color w:val="1F2328"/>
        </w:rPr>
        <w:t>/* Change color midway */</w:t>
      </w:r>
    </w:p>
    <w:p w14:paraId="372C6E9D" w14:textId="77777777" w:rsidR="00F62F63" w:rsidRDefault="00F62F63" w:rsidP="00F62F63">
      <w:pPr>
        <w:pStyle w:val="HTMLPreformatted"/>
        <w:shd w:val="clear" w:color="auto" w:fill="FFFFFF"/>
        <w:rPr>
          <w:color w:val="1F2328"/>
        </w:rPr>
      </w:pPr>
      <w:r>
        <w:rPr>
          <w:color w:val="1F2328"/>
        </w:rPr>
        <w:t xml:space="preserve">    }</w:t>
      </w:r>
    </w:p>
    <w:p w14:paraId="3E9C46EA"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100</w:t>
      </w:r>
      <w:r>
        <w:rPr>
          <w:rStyle w:val="pl-smi"/>
          <w:color w:val="1F2328"/>
        </w:rPr>
        <w:t>%</w:t>
      </w:r>
      <w:r>
        <w:rPr>
          <w:color w:val="1F2328"/>
        </w:rPr>
        <w:t xml:space="preserve"> {</w:t>
      </w:r>
    </w:p>
    <w:p w14:paraId="0C595C99" w14:textId="77777777" w:rsidR="00F62F63" w:rsidRDefault="00F62F63" w:rsidP="00F62F63">
      <w:pPr>
        <w:pStyle w:val="HTMLPreformatted"/>
        <w:shd w:val="clear" w:color="auto" w:fill="FFFFFF"/>
        <w:rPr>
          <w:color w:val="1F2328"/>
        </w:rPr>
      </w:pPr>
      <w:r>
        <w:rPr>
          <w:color w:val="1F2328"/>
        </w:rPr>
        <w:t xml:space="preserve">        </w:t>
      </w:r>
      <w:r>
        <w:rPr>
          <w:rStyle w:val="pl-c1"/>
          <w:color w:val="1F2328"/>
        </w:rPr>
        <w:t>transform</w:t>
      </w:r>
      <w:r>
        <w:rPr>
          <w:rStyle w:val="pl-kos"/>
          <w:color w:val="1F2328"/>
        </w:rPr>
        <w:t>:</w:t>
      </w:r>
      <w:r>
        <w:rPr>
          <w:color w:val="1F2328"/>
        </w:rPr>
        <w:t xml:space="preserve"> </w:t>
      </w:r>
      <w:r>
        <w:rPr>
          <w:rStyle w:val="pl-en"/>
          <w:color w:val="1F2328"/>
        </w:rPr>
        <w:t>translateY</w:t>
      </w:r>
      <w:r>
        <w:rPr>
          <w:color w:val="1F2328"/>
        </w:rPr>
        <w:t>(</w:t>
      </w:r>
      <w:r>
        <w:rPr>
          <w:rStyle w:val="pl-c1"/>
          <w:color w:val="1F2328"/>
        </w:rPr>
        <w:t>0</w:t>
      </w:r>
      <w:r>
        <w:rPr>
          <w:color w:val="1F2328"/>
        </w:rPr>
        <w:t xml:space="preserve">); </w:t>
      </w:r>
      <w:r>
        <w:rPr>
          <w:rStyle w:val="pl-c"/>
          <w:color w:val="1F2328"/>
        </w:rPr>
        <w:t>/* Final state */</w:t>
      </w:r>
    </w:p>
    <w:p w14:paraId="5B420809" w14:textId="77777777" w:rsidR="00F62F63" w:rsidRDefault="00F62F63" w:rsidP="00F62F63">
      <w:pPr>
        <w:pStyle w:val="HTMLPreformatted"/>
        <w:shd w:val="clear" w:color="auto" w:fill="FFFFFF"/>
        <w:rPr>
          <w:color w:val="1F2328"/>
        </w:rPr>
      </w:pPr>
      <w:r>
        <w:rPr>
          <w:color w:val="1F2328"/>
        </w:rPr>
        <w:t xml:space="preserve">    }</w:t>
      </w:r>
    </w:p>
    <w:p w14:paraId="0F3B32CA" w14:textId="77777777" w:rsidR="00F62F63" w:rsidRDefault="00F62F63" w:rsidP="00F62F63">
      <w:pPr>
        <w:pStyle w:val="HTMLPreformatted"/>
        <w:shd w:val="clear" w:color="auto" w:fill="FFFFFF"/>
        <w:rPr>
          <w:color w:val="1F2328"/>
        </w:rPr>
      </w:pPr>
      <w:r>
        <w:rPr>
          <w:color w:val="1F2328"/>
        </w:rPr>
        <w:t>}</w:t>
      </w:r>
    </w:p>
    <w:p w14:paraId="6D1829F9" w14:textId="77777777" w:rsidR="00F62F63" w:rsidRDefault="00F62F63" w:rsidP="00F62F63">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530F374F" w14:textId="77777777" w:rsidR="00F62F63" w:rsidRDefault="00F62F63" w:rsidP="00F62F63">
      <w:pPr>
        <w:pStyle w:val="NormalWeb"/>
        <w:numPr>
          <w:ilvl w:val="0"/>
          <w:numId w:val="19"/>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have an HTML </w:t>
      </w:r>
      <w:r>
        <w:rPr>
          <w:rStyle w:val="HTMLCode"/>
          <w:color w:val="1F2328"/>
        </w:rPr>
        <w:t>&lt;div&gt;</w:t>
      </w:r>
      <w:r>
        <w:rPr>
          <w:rFonts w:ascii="Segoe UI" w:hAnsi="Segoe UI" w:cs="Segoe UI"/>
          <w:color w:val="1F2328"/>
        </w:rPr>
        <w:t> element with the class "circle".</w:t>
      </w:r>
    </w:p>
    <w:p w14:paraId="09C9A34D" w14:textId="77777777" w:rsidR="00F62F63" w:rsidRDefault="00F62F63" w:rsidP="00F62F63">
      <w:pPr>
        <w:pStyle w:val="NormalWeb"/>
        <w:numPr>
          <w:ilvl w:val="0"/>
          <w:numId w:val="1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In the CSS, we define the initial appearance of the circle (blue color, 100x100px size, border-radius to make it a circle).</w:t>
      </w:r>
    </w:p>
    <w:p w14:paraId="178A6D09" w14:textId="77777777" w:rsidR="00F62F63" w:rsidRDefault="00F62F63" w:rsidP="00F62F63">
      <w:pPr>
        <w:pStyle w:val="NormalWeb"/>
        <w:numPr>
          <w:ilvl w:val="0"/>
          <w:numId w:val="19"/>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use the </w:t>
      </w:r>
      <w:r>
        <w:rPr>
          <w:rStyle w:val="HTMLCode"/>
          <w:color w:val="1F2328"/>
        </w:rPr>
        <w:t>@keyframes</w:t>
      </w:r>
      <w:r>
        <w:rPr>
          <w:rFonts w:ascii="Segoe UI" w:hAnsi="Segoe UI" w:cs="Segoe UI"/>
          <w:color w:val="1F2328"/>
        </w:rPr>
        <w:t> rule to define the animation named "bounceCircle". This animation moves the circle up by 100px, changes its color to red midway, and then moves it back down.</w:t>
      </w:r>
    </w:p>
    <w:p w14:paraId="34859E41" w14:textId="77777777" w:rsidR="00F62F63" w:rsidRDefault="00F62F63" w:rsidP="00F62F63">
      <w:pPr>
        <w:pStyle w:val="NormalWeb"/>
        <w:numPr>
          <w:ilvl w:val="0"/>
          <w:numId w:val="19"/>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animation is applied to the circle using the </w:t>
      </w:r>
      <w:r>
        <w:rPr>
          <w:rStyle w:val="HTMLCode"/>
          <w:color w:val="1F2328"/>
        </w:rPr>
        <w:t>animation</w:t>
      </w:r>
      <w:r>
        <w:rPr>
          <w:rFonts w:ascii="Segoe UI" w:hAnsi="Segoe UI" w:cs="Segoe UI"/>
          <w:color w:val="1F2328"/>
        </w:rPr>
        <w:t> property, specifying the animation name ("bounceCircle"), duration (2 seconds), timing function (</w:t>
      </w:r>
      <w:r>
        <w:rPr>
          <w:rStyle w:val="HTMLCode"/>
          <w:color w:val="1F2328"/>
        </w:rPr>
        <w:t>ease-in-out</w:t>
      </w:r>
      <w:r>
        <w:rPr>
          <w:rFonts w:ascii="Segoe UI" w:hAnsi="Segoe UI" w:cs="Segoe UI"/>
          <w:color w:val="1F2328"/>
        </w:rPr>
        <w:t>), iteration count (</w:t>
      </w:r>
      <w:r>
        <w:rPr>
          <w:rStyle w:val="HTMLCode"/>
          <w:color w:val="1F2328"/>
        </w:rPr>
        <w:t>infinite</w:t>
      </w:r>
      <w:r>
        <w:rPr>
          <w:rFonts w:ascii="Segoe UI" w:hAnsi="Segoe UI" w:cs="Segoe UI"/>
          <w:color w:val="1F2328"/>
        </w:rPr>
        <w:t>), and direction (</w:t>
      </w:r>
      <w:r>
        <w:rPr>
          <w:rStyle w:val="HTMLCode"/>
          <w:color w:val="1F2328"/>
        </w:rPr>
        <w:t>alternate</w:t>
      </w:r>
      <w:r>
        <w:rPr>
          <w:rFonts w:ascii="Segoe UI" w:hAnsi="Segoe UI" w:cs="Segoe UI"/>
          <w:color w:val="1F2328"/>
        </w:rPr>
        <w:t>).</w:t>
      </w:r>
    </w:p>
    <w:p w14:paraId="0514EEFF" w14:textId="77777777" w:rsidR="00F62F63" w:rsidRDefault="00F62F63" w:rsidP="00F62F63">
      <w:pPr>
        <w:pStyle w:val="NormalWeb"/>
        <w:numPr>
          <w:ilvl w:val="0"/>
          <w:numId w:val="19"/>
        </w:numPr>
        <w:shd w:val="clear" w:color="auto" w:fill="FFFFFF"/>
        <w:spacing w:before="0" w:beforeAutospacing="0" w:after="0" w:afterAutospacing="0"/>
        <w:rPr>
          <w:rFonts w:ascii="Segoe UI" w:hAnsi="Segoe UI" w:cs="Segoe UI"/>
          <w:color w:val="1F2328"/>
        </w:rPr>
      </w:pPr>
      <w:r>
        <w:rPr>
          <w:rFonts w:ascii="Segoe UI" w:hAnsi="Segoe UI" w:cs="Segoe UI"/>
          <w:color w:val="1F2328"/>
        </w:rPr>
        <w:t>Additionally, we use </w:t>
      </w:r>
      <w:r>
        <w:rPr>
          <w:rStyle w:val="HTMLCode"/>
          <w:color w:val="1F2328"/>
        </w:rPr>
        <w:t>animation-delay</w:t>
      </w:r>
      <w:r>
        <w:rPr>
          <w:rFonts w:ascii="Segoe UI" w:hAnsi="Segoe UI" w:cs="Segoe UI"/>
          <w:color w:val="1F2328"/>
        </w:rPr>
        <w:t> to start the animation after a delay of 1 second, and </w:t>
      </w:r>
      <w:r>
        <w:rPr>
          <w:rStyle w:val="HTMLCode"/>
          <w:color w:val="1F2328"/>
        </w:rPr>
        <w:t>animation-fill-mode</w:t>
      </w:r>
      <w:r>
        <w:rPr>
          <w:rFonts w:ascii="Segoe UI" w:hAnsi="Segoe UI" w:cs="Segoe UI"/>
          <w:color w:val="1F2328"/>
        </w:rPr>
        <w:t> to apply the animation styles before and after the animation.</w:t>
      </w:r>
    </w:p>
    <w:p w14:paraId="2CB2AF9B" w14:textId="77A54B9B" w:rsidR="00506D18" w:rsidRDefault="00054953">
      <w:pPr>
        <w:rPr>
          <w:sz w:val="24"/>
          <w:szCs w:val="24"/>
        </w:rPr>
      </w:pPr>
      <w:r>
        <w:rPr>
          <w:sz w:val="24"/>
          <w:szCs w:val="24"/>
        </w:rPr>
        <w:t>Eg:</w:t>
      </w:r>
    </w:p>
    <w:p w14:paraId="20E82CA2"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DOCTYPE</w:t>
      </w:r>
      <w:r w:rsidRPr="00054953">
        <w:rPr>
          <w:rFonts w:ascii="Consolas" w:eastAsia="Times New Roman" w:hAnsi="Consolas" w:cs="Times New Roman"/>
          <w:color w:val="CCCCCC"/>
          <w:kern w:val="0"/>
          <w:sz w:val="21"/>
          <w:szCs w:val="21"/>
          <w:lang w:eastAsia="en-IN"/>
          <w14:ligatures w14:val="none"/>
        </w:rPr>
        <w:t xml:space="preserve"> </w:t>
      </w:r>
      <w:r w:rsidRPr="00054953">
        <w:rPr>
          <w:rFonts w:ascii="Consolas" w:eastAsia="Times New Roman" w:hAnsi="Consolas" w:cs="Times New Roman"/>
          <w:color w:val="9CDCFE"/>
          <w:kern w:val="0"/>
          <w:sz w:val="21"/>
          <w:szCs w:val="21"/>
          <w:lang w:eastAsia="en-IN"/>
          <w14:ligatures w14:val="none"/>
        </w:rPr>
        <w:t>html</w:t>
      </w:r>
      <w:r w:rsidRPr="00054953">
        <w:rPr>
          <w:rFonts w:ascii="Consolas" w:eastAsia="Times New Roman" w:hAnsi="Consolas" w:cs="Times New Roman"/>
          <w:color w:val="808080"/>
          <w:kern w:val="0"/>
          <w:sz w:val="21"/>
          <w:szCs w:val="21"/>
          <w:lang w:eastAsia="en-IN"/>
          <w14:ligatures w14:val="none"/>
        </w:rPr>
        <w:t>&gt;</w:t>
      </w:r>
    </w:p>
    <w:p w14:paraId="06050C1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lastRenderedPageBreak/>
        <w:t>&lt;</w:t>
      </w:r>
      <w:r w:rsidRPr="00054953">
        <w:rPr>
          <w:rFonts w:ascii="Consolas" w:eastAsia="Times New Roman" w:hAnsi="Consolas" w:cs="Times New Roman"/>
          <w:color w:val="569CD6"/>
          <w:kern w:val="0"/>
          <w:sz w:val="21"/>
          <w:szCs w:val="21"/>
          <w:lang w:eastAsia="en-IN"/>
          <w14:ligatures w14:val="none"/>
        </w:rPr>
        <w:t>html</w:t>
      </w:r>
      <w:r w:rsidRPr="00054953">
        <w:rPr>
          <w:rFonts w:ascii="Consolas" w:eastAsia="Times New Roman" w:hAnsi="Consolas" w:cs="Times New Roman"/>
          <w:color w:val="808080"/>
          <w:kern w:val="0"/>
          <w:sz w:val="21"/>
          <w:szCs w:val="21"/>
          <w:lang w:eastAsia="en-IN"/>
          <w14:ligatures w14:val="none"/>
        </w:rPr>
        <w:t>&gt;</w:t>
      </w:r>
    </w:p>
    <w:p w14:paraId="0AAC6C3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head</w:t>
      </w:r>
      <w:r w:rsidRPr="00054953">
        <w:rPr>
          <w:rFonts w:ascii="Consolas" w:eastAsia="Times New Roman" w:hAnsi="Consolas" w:cs="Times New Roman"/>
          <w:color w:val="808080"/>
          <w:kern w:val="0"/>
          <w:sz w:val="21"/>
          <w:szCs w:val="21"/>
          <w:lang w:eastAsia="en-IN"/>
          <w14:ligatures w14:val="none"/>
        </w:rPr>
        <w:t>&gt;</w:t>
      </w:r>
    </w:p>
    <w:p w14:paraId="13BF2945"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style</w:t>
      </w:r>
      <w:r w:rsidRPr="00054953">
        <w:rPr>
          <w:rFonts w:ascii="Consolas" w:eastAsia="Times New Roman" w:hAnsi="Consolas" w:cs="Times New Roman"/>
          <w:color w:val="808080"/>
          <w:kern w:val="0"/>
          <w:sz w:val="21"/>
          <w:szCs w:val="21"/>
          <w:lang w:eastAsia="en-IN"/>
          <w14:ligatures w14:val="none"/>
        </w:rPr>
        <w:t>&gt;</w:t>
      </w:r>
    </w:p>
    <w:p w14:paraId="279F0443"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7BA7D"/>
          <w:kern w:val="0"/>
          <w:sz w:val="21"/>
          <w:szCs w:val="21"/>
          <w:lang w:eastAsia="en-IN"/>
          <w14:ligatures w14:val="none"/>
        </w:rPr>
        <w:t>div</w:t>
      </w:r>
      <w:r w:rsidRPr="00054953">
        <w:rPr>
          <w:rFonts w:ascii="Consolas" w:eastAsia="Times New Roman" w:hAnsi="Consolas" w:cs="Times New Roman"/>
          <w:color w:val="D4D4D4"/>
          <w:kern w:val="0"/>
          <w:sz w:val="21"/>
          <w:szCs w:val="21"/>
          <w:lang w:eastAsia="en-IN"/>
          <w14:ligatures w14:val="none"/>
        </w:rPr>
        <w:t xml:space="preserve"> {</w:t>
      </w:r>
    </w:p>
    <w:p w14:paraId="1A734569"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9CDCFE"/>
          <w:kern w:val="0"/>
          <w:sz w:val="21"/>
          <w:szCs w:val="21"/>
          <w:lang w:eastAsia="en-IN"/>
          <w14:ligatures w14:val="none"/>
        </w:rPr>
        <w:t>width</w:t>
      </w:r>
      <w:r w:rsidRPr="00054953">
        <w:rPr>
          <w:rFonts w:ascii="Consolas" w:eastAsia="Times New Roman" w:hAnsi="Consolas" w:cs="Times New Roman"/>
          <w:color w:val="D4D4D4"/>
          <w:kern w:val="0"/>
          <w:sz w:val="21"/>
          <w:szCs w:val="21"/>
          <w:lang w:eastAsia="en-IN"/>
          <w14:ligatures w14:val="none"/>
        </w:rPr>
        <w:t>:</w:t>
      </w:r>
      <w:r w:rsidRPr="00054953">
        <w:rPr>
          <w:rFonts w:ascii="Consolas" w:eastAsia="Times New Roman" w:hAnsi="Consolas" w:cs="Times New Roman"/>
          <w:color w:val="B5CEA8"/>
          <w:kern w:val="0"/>
          <w:sz w:val="21"/>
          <w:szCs w:val="21"/>
          <w:lang w:eastAsia="en-IN"/>
          <w14:ligatures w14:val="none"/>
        </w:rPr>
        <w:t>200px</w:t>
      </w:r>
      <w:r w:rsidRPr="00054953">
        <w:rPr>
          <w:rFonts w:ascii="Consolas" w:eastAsia="Times New Roman" w:hAnsi="Consolas" w:cs="Times New Roman"/>
          <w:color w:val="D4D4D4"/>
          <w:kern w:val="0"/>
          <w:sz w:val="21"/>
          <w:szCs w:val="21"/>
          <w:lang w:eastAsia="en-IN"/>
          <w14:ligatures w14:val="none"/>
        </w:rPr>
        <w:t>;</w:t>
      </w:r>
    </w:p>
    <w:p w14:paraId="533A9EC7"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9CDCFE"/>
          <w:kern w:val="0"/>
          <w:sz w:val="21"/>
          <w:szCs w:val="21"/>
          <w:lang w:eastAsia="en-IN"/>
          <w14:ligatures w14:val="none"/>
        </w:rPr>
        <w:t>height</w:t>
      </w:r>
      <w:r w:rsidRPr="00054953">
        <w:rPr>
          <w:rFonts w:ascii="Consolas" w:eastAsia="Times New Roman" w:hAnsi="Consolas" w:cs="Times New Roman"/>
          <w:color w:val="D4D4D4"/>
          <w:kern w:val="0"/>
          <w:sz w:val="21"/>
          <w:szCs w:val="21"/>
          <w:lang w:eastAsia="en-IN"/>
          <w14:ligatures w14:val="none"/>
        </w:rPr>
        <w:t>:</w:t>
      </w:r>
      <w:r w:rsidRPr="00054953">
        <w:rPr>
          <w:rFonts w:ascii="Consolas" w:eastAsia="Times New Roman" w:hAnsi="Consolas" w:cs="Times New Roman"/>
          <w:color w:val="B5CEA8"/>
          <w:kern w:val="0"/>
          <w:sz w:val="21"/>
          <w:szCs w:val="21"/>
          <w:lang w:eastAsia="en-IN"/>
          <w14:ligatures w14:val="none"/>
        </w:rPr>
        <w:t>200px</w:t>
      </w:r>
      <w:r w:rsidRPr="00054953">
        <w:rPr>
          <w:rFonts w:ascii="Consolas" w:eastAsia="Times New Roman" w:hAnsi="Consolas" w:cs="Times New Roman"/>
          <w:color w:val="D4D4D4"/>
          <w:kern w:val="0"/>
          <w:sz w:val="21"/>
          <w:szCs w:val="21"/>
          <w:lang w:eastAsia="en-IN"/>
          <w14:ligatures w14:val="none"/>
        </w:rPr>
        <w:t>;</w:t>
      </w:r>
    </w:p>
    <w:p w14:paraId="0AEA2162"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9CDCFE"/>
          <w:kern w:val="0"/>
          <w:sz w:val="21"/>
          <w:szCs w:val="21"/>
          <w:lang w:eastAsia="en-IN"/>
          <w14:ligatures w14:val="none"/>
        </w:rPr>
        <w:t>position</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absolute</w:t>
      </w:r>
      <w:r w:rsidRPr="00054953">
        <w:rPr>
          <w:rFonts w:ascii="Consolas" w:eastAsia="Times New Roman" w:hAnsi="Consolas" w:cs="Times New Roman"/>
          <w:color w:val="D4D4D4"/>
          <w:kern w:val="0"/>
          <w:sz w:val="21"/>
          <w:szCs w:val="21"/>
          <w:lang w:eastAsia="en-IN"/>
          <w14:ligatures w14:val="none"/>
        </w:rPr>
        <w:t>;</w:t>
      </w:r>
    </w:p>
    <w:p w14:paraId="530F69BE"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9CDCFE"/>
          <w:kern w:val="0"/>
          <w:sz w:val="21"/>
          <w:szCs w:val="21"/>
          <w:lang w:eastAsia="en-IN"/>
          <w14:ligatures w14:val="none"/>
        </w:rPr>
        <w:t>background-color</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orange</w:t>
      </w:r>
      <w:r w:rsidRPr="00054953">
        <w:rPr>
          <w:rFonts w:ascii="Consolas" w:eastAsia="Times New Roman" w:hAnsi="Consolas" w:cs="Times New Roman"/>
          <w:color w:val="D4D4D4"/>
          <w:kern w:val="0"/>
          <w:sz w:val="21"/>
          <w:szCs w:val="21"/>
          <w:lang w:eastAsia="en-IN"/>
          <w14:ligatures w14:val="none"/>
        </w:rPr>
        <w:t>;</w:t>
      </w:r>
    </w:p>
    <w:p w14:paraId="11588042"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9CDCFE"/>
          <w:kern w:val="0"/>
          <w:sz w:val="21"/>
          <w:szCs w:val="21"/>
          <w:lang w:eastAsia="en-IN"/>
          <w14:ligatures w14:val="none"/>
        </w:rPr>
        <w:t>animation</w:t>
      </w:r>
      <w:r w:rsidRPr="00054953">
        <w:rPr>
          <w:rFonts w:ascii="Consolas" w:eastAsia="Times New Roman" w:hAnsi="Consolas" w:cs="Times New Roman"/>
          <w:color w:val="D4D4D4"/>
          <w:kern w:val="0"/>
          <w:sz w:val="21"/>
          <w:szCs w:val="21"/>
          <w:lang w:eastAsia="en-IN"/>
          <w14:ligatures w14:val="none"/>
        </w:rPr>
        <w:t xml:space="preserve">:anim </w:t>
      </w:r>
      <w:r w:rsidRPr="00054953">
        <w:rPr>
          <w:rFonts w:ascii="Consolas" w:eastAsia="Times New Roman" w:hAnsi="Consolas" w:cs="Times New Roman"/>
          <w:color w:val="B5CEA8"/>
          <w:kern w:val="0"/>
          <w:sz w:val="21"/>
          <w:szCs w:val="21"/>
          <w:lang w:eastAsia="en-IN"/>
          <w14:ligatures w14:val="none"/>
        </w:rPr>
        <w:t>5s</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linear</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infinite</w:t>
      </w:r>
      <w:r w:rsidRPr="00054953">
        <w:rPr>
          <w:rFonts w:ascii="Consolas" w:eastAsia="Times New Roman" w:hAnsi="Consolas" w:cs="Times New Roman"/>
          <w:color w:val="D4D4D4"/>
          <w:kern w:val="0"/>
          <w:sz w:val="21"/>
          <w:szCs w:val="21"/>
          <w:lang w:eastAsia="en-IN"/>
          <w14:ligatures w14:val="none"/>
        </w:rPr>
        <w:t>;</w:t>
      </w:r>
    </w:p>
    <w:p w14:paraId="0B3D1C7A"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w:t>
      </w:r>
    </w:p>
    <w:p w14:paraId="427A2626"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1651A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C586C0"/>
          <w:kern w:val="0"/>
          <w:sz w:val="21"/>
          <w:szCs w:val="21"/>
          <w:lang w:eastAsia="en-IN"/>
          <w14:ligatures w14:val="none"/>
        </w:rPr>
        <w:t>@keyframes</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9CDCFE"/>
          <w:kern w:val="0"/>
          <w:sz w:val="21"/>
          <w:szCs w:val="21"/>
          <w:lang w:eastAsia="en-IN"/>
          <w14:ligatures w14:val="none"/>
        </w:rPr>
        <w:t>anim</w:t>
      </w:r>
      <w:r w:rsidRPr="00054953">
        <w:rPr>
          <w:rFonts w:ascii="Consolas" w:eastAsia="Times New Roman" w:hAnsi="Consolas" w:cs="Times New Roman"/>
          <w:color w:val="D4D4D4"/>
          <w:kern w:val="0"/>
          <w:sz w:val="21"/>
          <w:szCs w:val="21"/>
          <w:lang w:eastAsia="en-IN"/>
          <w14:ligatures w14:val="none"/>
        </w:rPr>
        <w:t xml:space="preserve"> {</w:t>
      </w:r>
    </w:p>
    <w:p w14:paraId="6A464E73"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    0% {</w:t>
      </w:r>
      <w:r w:rsidRPr="00054953">
        <w:rPr>
          <w:rFonts w:ascii="Consolas" w:eastAsia="Times New Roman" w:hAnsi="Consolas" w:cs="Times New Roman"/>
          <w:color w:val="9CDCFE"/>
          <w:kern w:val="0"/>
          <w:sz w:val="21"/>
          <w:szCs w:val="21"/>
          <w:lang w:eastAsia="en-IN"/>
          <w14:ligatures w14:val="none"/>
        </w:rPr>
        <w:t>background-color</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red</w:t>
      </w:r>
      <w:r w:rsidRPr="00054953">
        <w:rPr>
          <w:rFonts w:ascii="Consolas" w:eastAsia="Times New Roman" w:hAnsi="Consolas" w:cs="Times New Roman"/>
          <w:color w:val="D4D4D4"/>
          <w:kern w:val="0"/>
          <w:sz w:val="21"/>
          <w:szCs w:val="21"/>
          <w:lang w:eastAsia="en-IN"/>
          <w14:ligatures w14:val="none"/>
        </w:rPr>
        <w:t>;  </w:t>
      </w:r>
      <w:r w:rsidRPr="00054953">
        <w:rPr>
          <w:rFonts w:ascii="Consolas" w:eastAsia="Times New Roman" w:hAnsi="Consolas" w:cs="Times New Roman"/>
          <w:color w:val="9CDCFE"/>
          <w:kern w:val="0"/>
          <w:sz w:val="21"/>
          <w:szCs w:val="21"/>
          <w:lang w:eastAsia="en-IN"/>
          <w14:ligatures w14:val="none"/>
        </w:rPr>
        <w:t>top</w:t>
      </w:r>
      <w:r w:rsidRPr="00054953">
        <w:rPr>
          <w:rFonts w:ascii="Consolas" w:eastAsia="Times New Roman" w:hAnsi="Consolas" w:cs="Times New Roman"/>
          <w:color w:val="D4D4D4"/>
          <w:kern w:val="0"/>
          <w:sz w:val="21"/>
          <w:szCs w:val="21"/>
          <w:lang w:eastAsia="en-IN"/>
          <w14:ligatures w14:val="none"/>
        </w:rPr>
        <w:t>:</w:t>
      </w:r>
      <w:r w:rsidRPr="00054953">
        <w:rPr>
          <w:rFonts w:ascii="Consolas" w:eastAsia="Times New Roman" w:hAnsi="Consolas" w:cs="Times New Roman"/>
          <w:color w:val="B5CEA8"/>
          <w:kern w:val="0"/>
          <w:sz w:val="21"/>
          <w:szCs w:val="21"/>
          <w:lang w:eastAsia="en-IN"/>
          <w14:ligatures w14:val="none"/>
        </w:rPr>
        <w:t>0px</w:t>
      </w:r>
      <w:r w:rsidRPr="00054953">
        <w:rPr>
          <w:rFonts w:ascii="Consolas" w:eastAsia="Times New Roman" w:hAnsi="Consolas" w:cs="Times New Roman"/>
          <w:color w:val="D4D4D4"/>
          <w:kern w:val="0"/>
          <w:sz w:val="21"/>
          <w:szCs w:val="21"/>
          <w:lang w:eastAsia="en-IN"/>
          <w14:ligatures w14:val="none"/>
        </w:rPr>
        <w:t>;}</w:t>
      </w:r>
    </w:p>
    <w:p w14:paraId="263C7E2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 </w:t>
      </w:r>
    </w:p>
    <w:p w14:paraId="79BF5E2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 </w:t>
      </w:r>
    </w:p>
    <w:p w14:paraId="3D8ADCEC"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 75% {</w:t>
      </w:r>
      <w:r w:rsidRPr="00054953">
        <w:rPr>
          <w:rFonts w:ascii="Consolas" w:eastAsia="Times New Roman" w:hAnsi="Consolas" w:cs="Times New Roman"/>
          <w:color w:val="9CDCFE"/>
          <w:kern w:val="0"/>
          <w:sz w:val="21"/>
          <w:szCs w:val="21"/>
          <w:lang w:eastAsia="en-IN"/>
          <w14:ligatures w14:val="none"/>
        </w:rPr>
        <w:t>background-color</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green</w:t>
      </w:r>
      <w:r w:rsidRPr="00054953">
        <w:rPr>
          <w:rFonts w:ascii="Consolas" w:eastAsia="Times New Roman" w:hAnsi="Consolas" w:cs="Times New Roman"/>
          <w:color w:val="D4D4D4"/>
          <w:kern w:val="0"/>
          <w:sz w:val="21"/>
          <w:szCs w:val="21"/>
          <w:lang w:eastAsia="en-IN"/>
          <w14:ligatures w14:val="none"/>
        </w:rPr>
        <w:t>;  </w:t>
      </w:r>
      <w:r w:rsidRPr="00054953">
        <w:rPr>
          <w:rFonts w:ascii="Consolas" w:eastAsia="Times New Roman" w:hAnsi="Consolas" w:cs="Times New Roman"/>
          <w:color w:val="9CDCFE"/>
          <w:kern w:val="0"/>
          <w:sz w:val="21"/>
          <w:szCs w:val="21"/>
          <w:lang w:eastAsia="en-IN"/>
          <w14:ligatures w14:val="none"/>
        </w:rPr>
        <w:t>top</w:t>
      </w:r>
      <w:r w:rsidRPr="00054953">
        <w:rPr>
          <w:rFonts w:ascii="Consolas" w:eastAsia="Times New Roman" w:hAnsi="Consolas" w:cs="Times New Roman"/>
          <w:color w:val="D4D4D4"/>
          <w:kern w:val="0"/>
          <w:sz w:val="21"/>
          <w:szCs w:val="21"/>
          <w:lang w:eastAsia="en-IN"/>
          <w14:ligatures w14:val="none"/>
        </w:rPr>
        <w:t>:</w:t>
      </w:r>
      <w:r w:rsidRPr="00054953">
        <w:rPr>
          <w:rFonts w:ascii="Consolas" w:eastAsia="Times New Roman" w:hAnsi="Consolas" w:cs="Times New Roman"/>
          <w:color w:val="B5CEA8"/>
          <w:kern w:val="0"/>
          <w:sz w:val="21"/>
          <w:szCs w:val="21"/>
          <w:lang w:eastAsia="en-IN"/>
          <w14:ligatures w14:val="none"/>
        </w:rPr>
        <w:t>100px</w:t>
      </w:r>
      <w:r w:rsidRPr="00054953">
        <w:rPr>
          <w:rFonts w:ascii="Consolas" w:eastAsia="Times New Roman" w:hAnsi="Consolas" w:cs="Times New Roman"/>
          <w:color w:val="D4D4D4"/>
          <w:kern w:val="0"/>
          <w:sz w:val="21"/>
          <w:szCs w:val="21"/>
          <w:lang w:eastAsia="en-IN"/>
          <w14:ligatures w14:val="none"/>
        </w:rPr>
        <w:t>;}</w:t>
      </w:r>
    </w:p>
    <w:p w14:paraId="134A27C6"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 100% {</w:t>
      </w:r>
      <w:r w:rsidRPr="00054953">
        <w:rPr>
          <w:rFonts w:ascii="Consolas" w:eastAsia="Times New Roman" w:hAnsi="Consolas" w:cs="Times New Roman"/>
          <w:color w:val="9CDCFE"/>
          <w:kern w:val="0"/>
          <w:sz w:val="21"/>
          <w:szCs w:val="21"/>
          <w:lang w:eastAsia="en-IN"/>
          <w14:ligatures w14:val="none"/>
        </w:rPr>
        <w:t>background-color</w:t>
      </w:r>
      <w:r w:rsidRPr="00054953">
        <w:rPr>
          <w:rFonts w:ascii="Consolas" w:eastAsia="Times New Roman" w:hAnsi="Consolas" w:cs="Times New Roman"/>
          <w:color w:val="D4D4D4"/>
          <w:kern w:val="0"/>
          <w:sz w:val="21"/>
          <w:szCs w:val="21"/>
          <w:lang w:eastAsia="en-IN"/>
          <w14:ligatures w14:val="none"/>
        </w:rPr>
        <w:t xml:space="preserve">: </w:t>
      </w:r>
      <w:r w:rsidRPr="00054953">
        <w:rPr>
          <w:rFonts w:ascii="Consolas" w:eastAsia="Times New Roman" w:hAnsi="Consolas" w:cs="Times New Roman"/>
          <w:color w:val="CE9178"/>
          <w:kern w:val="0"/>
          <w:sz w:val="21"/>
          <w:szCs w:val="21"/>
          <w:lang w:eastAsia="en-IN"/>
          <w14:ligatures w14:val="none"/>
        </w:rPr>
        <w:t>grey</w:t>
      </w:r>
      <w:r w:rsidRPr="00054953">
        <w:rPr>
          <w:rFonts w:ascii="Consolas" w:eastAsia="Times New Roman" w:hAnsi="Consolas" w:cs="Times New Roman"/>
          <w:color w:val="D4D4D4"/>
          <w:kern w:val="0"/>
          <w:sz w:val="21"/>
          <w:szCs w:val="21"/>
          <w:lang w:eastAsia="en-IN"/>
          <w14:ligatures w14:val="none"/>
        </w:rPr>
        <w:t>;  </w:t>
      </w:r>
      <w:r w:rsidRPr="00054953">
        <w:rPr>
          <w:rFonts w:ascii="Consolas" w:eastAsia="Times New Roman" w:hAnsi="Consolas" w:cs="Times New Roman"/>
          <w:color w:val="9CDCFE"/>
          <w:kern w:val="0"/>
          <w:sz w:val="21"/>
          <w:szCs w:val="21"/>
          <w:lang w:eastAsia="en-IN"/>
          <w14:ligatures w14:val="none"/>
        </w:rPr>
        <w:t>top</w:t>
      </w:r>
      <w:r w:rsidRPr="00054953">
        <w:rPr>
          <w:rFonts w:ascii="Consolas" w:eastAsia="Times New Roman" w:hAnsi="Consolas" w:cs="Times New Roman"/>
          <w:color w:val="D4D4D4"/>
          <w:kern w:val="0"/>
          <w:sz w:val="21"/>
          <w:szCs w:val="21"/>
          <w:lang w:eastAsia="en-IN"/>
          <w14:ligatures w14:val="none"/>
        </w:rPr>
        <w:t>:</w:t>
      </w:r>
      <w:r w:rsidRPr="00054953">
        <w:rPr>
          <w:rFonts w:ascii="Consolas" w:eastAsia="Times New Roman" w:hAnsi="Consolas" w:cs="Times New Roman"/>
          <w:color w:val="B5CEA8"/>
          <w:kern w:val="0"/>
          <w:sz w:val="21"/>
          <w:szCs w:val="21"/>
          <w:lang w:eastAsia="en-IN"/>
          <w14:ligatures w14:val="none"/>
        </w:rPr>
        <w:t>0px</w:t>
      </w:r>
      <w:r w:rsidRPr="00054953">
        <w:rPr>
          <w:rFonts w:ascii="Consolas" w:eastAsia="Times New Roman" w:hAnsi="Consolas" w:cs="Times New Roman"/>
          <w:color w:val="D4D4D4"/>
          <w:kern w:val="0"/>
          <w:sz w:val="21"/>
          <w:szCs w:val="21"/>
          <w:lang w:eastAsia="en-IN"/>
          <w14:ligatures w14:val="none"/>
        </w:rPr>
        <w:t>;}</w:t>
      </w:r>
    </w:p>
    <w:p w14:paraId="1EE488D6"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D4D4D4"/>
          <w:kern w:val="0"/>
          <w:sz w:val="21"/>
          <w:szCs w:val="21"/>
          <w:lang w:eastAsia="en-IN"/>
          <w14:ligatures w14:val="none"/>
        </w:rPr>
        <w:t>}</w:t>
      </w:r>
    </w:p>
    <w:p w14:paraId="40622C2B"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style</w:t>
      </w:r>
      <w:r w:rsidRPr="00054953">
        <w:rPr>
          <w:rFonts w:ascii="Consolas" w:eastAsia="Times New Roman" w:hAnsi="Consolas" w:cs="Times New Roman"/>
          <w:color w:val="808080"/>
          <w:kern w:val="0"/>
          <w:sz w:val="21"/>
          <w:szCs w:val="21"/>
          <w:lang w:eastAsia="en-IN"/>
          <w14:ligatures w14:val="none"/>
        </w:rPr>
        <w:t>&gt;</w:t>
      </w:r>
    </w:p>
    <w:p w14:paraId="114550D4"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head</w:t>
      </w:r>
      <w:r w:rsidRPr="00054953">
        <w:rPr>
          <w:rFonts w:ascii="Consolas" w:eastAsia="Times New Roman" w:hAnsi="Consolas" w:cs="Times New Roman"/>
          <w:color w:val="808080"/>
          <w:kern w:val="0"/>
          <w:sz w:val="21"/>
          <w:szCs w:val="21"/>
          <w:lang w:eastAsia="en-IN"/>
          <w14:ligatures w14:val="none"/>
        </w:rPr>
        <w:t>&gt;</w:t>
      </w:r>
    </w:p>
    <w:p w14:paraId="2B3A9B6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body</w:t>
      </w:r>
      <w:r w:rsidRPr="00054953">
        <w:rPr>
          <w:rFonts w:ascii="Consolas" w:eastAsia="Times New Roman" w:hAnsi="Consolas" w:cs="Times New Roman"/>
          <w:color w:val="808080"/>
          <w:kern w:val="0"/>
          <w:sz w:val="21"/>
          <w:szCs w:val="21"/>
          <w:lang w:eastAsia="en-IN"/>
          <w14:ligatures w14:val="none"/>
        </w:rPr>
        <w:t>&gt;</w:t>
      </w:r>
    </w:p>
    <w:p w14:paraId="02677ADC"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h2</w:t>
      </w:r>
      <w:r w:rsidRPr="00054953">
        <w:rPr>
          <w:rFonts w:ascii="Consolas" w:eastAsia="Times New Roman" w:hAnsi="Consolas" w:cs="Times New Roman"/>
          <w:color w:val="808080"/>
          <w:kern w:val="0"/>
          <w:sz w:val="21"/>
          <w:szCs w:val="21"/>
          <w:lang w:eastAsia="en-IN"/>
          <w14:ligatures w14:val="none"/>
        </w:rPr>
        <w:t>&gt;</w:t>
      </w:r>
      <w:r w:rsidRPr="00054953">
        <w:rPr>
          <w:rFonts w:ascii="Consolas" w:eastAsia="Times New Roman" w:hAnsi="Consolas" w:cs="Times New Roman"/>
          <w:color w:val="CCCCCC"/>
          <w:kern w:val="0"/>
          <w:sz w:val="21"/>
          <w:szCs w:val="21"/>
          <w:lang w:eastAsia="en-IN"/>
          <w14:ligatures w14:val="none"/>
        </w:rPr>
        <w:t>CSS Animation</w:t>
      </w: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h2</w:t>
      </w:r>
      <w:r w:rsidRPr="00054953">
        <w:rPr>
          <w:rFonts w:ascii="Consolas" w:eastAsia="Times New Roman" w:hAnsi="Consolas" w:cs="Times New Roman"/>
          <w:color w:val="808080"/>
          <w:kern w:val="0"/>
          <w:sz w:val="21"/>
          <w:szCs w:val="21"/>
          <w:lang w:eastAsia="en-IN"/>
          <w14:ligatures w14:val="none"/>
        </w:rPr>
        <w:t>&gt;</w:t>
      </w:r>
    </w:p>
    <w:p w14:paraId="56E0FA40"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div</w:t>
      </w:r>
      <w:r w:rsidRPr="00054953">
        <w:rPr>
          <w:rFonts w:ascii="Consolas" w:eastAsia="Times New Roman" w:hAnsi="Consolas" w:cs="Times New Roman"/>
          <w:color w:val="808080"/>
          <w:kern w:val="0"/>
          <w:sz w:val="21"/>
          <w:szCs w:val="21"/>
          <w:lang w:eastAsia="en-IN"/>
          <w14:ligatures w14:val="none"/>
        </w:rPr>
        <w:t>&gt;&lt;/</w:t>
      </w:r>
      <w:r w:rsidRPr="00054953">
        <w:rPr>
          <w:rFonts w:ascii="Consolas" w:eastAsia="Times New Roman" w:hAnsi="Consolas" w:cs="Times New Roman"/>
          <w:color w:val="569CD6"/>
          <w:kern w:val="0"/>
          <w:sz w:val="21"/>
          <w:szCs w:val="21"/>
          <w:lang w:eastAsia="en-IN"/>
          <w14:ligatures w14:val="none"/>
        </w:rPr>
        <w:t>div</w:t>
      </w:r>
      <w:r w:rsidRPr="00054953">
        <w:rPr>
          <w:rFonts w:ascii="Consolas" w:eastAsia="Times New Roman" w:hAnsi="Consolas" w:cs="Times New Roman"/>
          <w:color w:val="808080"/>
          <w:kern w:val="0"/>
          <w:sz w:val="21"/>
          <w:szCs w:val="21"/>
          <w:lang w:eastAsia="en-IN"/>
          <w14:ligatures w14:val="none"/>
        </w:rPr>
        <w:t>&gt;</w:t>
      </w:r>
    </w:p>
    <w:p w14:paraId="0FED492A"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p</w:t>
      </w:r>
      <w:r w:rsidRPr="00054953">
        <w:rPr>
          <w:rFonts w:ascii="Consolas" w:eastAsia="Times New Roman" w:hAnsi="Consolas" w:cs="Times New Roman"/>
          <w:color w:val="808080"/>
          <w:kern w:val="0"/>
          <w:sz w:val="21"/>
          <w:szCs w:val="21"/>
          <w:lang w:eastAsia="en-IN"/>
          <w14:ligatures w14:val="none"/>
        </w:rPr>
        <w:t>&gt;</w:t>
      </w:r>
      <w:r w:rsidRPr="00054953">
        <w:rPr>
          <w:rFonts w:ascii="Consolas" w:eastAsia="Times New Roman" w:hAnsi="Consolas" w:cs="Times New Roman"/>
          <w:color w:val="CCCCCC"/>
          <w:kern w:val="0"/>
          <w:sz w:val="21"/>
          <w:szCs w:val="21"/>
          <w:lang w:eastAsia="en-IN"/>
          <w14:ligatures w14:val="none"/>
        </w:rPr>
        <w:t xml:space="preserve">Adding keyframes are must for the </w:t>
      </w:r>
    </w:p>
    <w:p w14:paraId="1D1C878F"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CCCCCC"/>
          <w:kern w:val="0"/>
          <w:sz w:val="21"/>
          <w:szCs w:val="21"/>
          <w:lang w:eastAsia="en-IN"/>
          <w14:ligatures w14:val="none"/>
        </w:rPr>
        <w:t xml:space="preserve">CSS animation. The keyframe decides the </w:t>
      </w:r>
    </w:p>
    <w:p w14:paraId="6A892E5F"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CCCCCC"/>
          <w:kern w:val="0"/>
          <w:sz w:val="21"/>
          <w:szCs w:val="21"/>
          <w:lang w:eastAsia="en-IN"/>
          <w14:ligatures w14:val="none"/>
        </w:rPr>
        <w:t xml:space="preserve">style or animation of the element at </w:t>
      </w:r>
    </w:p>
    <w:p w14:paraId="2BC4DFE9"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CCCCCC"/>
          <w:kern w:val="0"/>
          <w:sz w:val="21"/>
          <w:szCs w:val="21"/>
          <w:lang w:eastAsia="en-IN"/>
          <w14:ligatures w14:val="none"/>
        </w:rPr>
        <w:t xml:space="preserve">certain times. </w:t>
      </w: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p</w:t>
      </w:r>
      <w:r w:rsidRPr="00054953">
        <w:rPr>
          <w:rFonts w:ascii="Consolas" w:eastAsia="Times New Roman" w:hAnsi="Consolas" w:cs="Times New Roman"/>
          <w:color w:val="808080"/>
          <w:kern w:val="0"/>
          <w:sz w:val="21"/>
          <w:szCs w:val="21"/>
          <w:lang w:eastAsia="en-IN"/>
          <w14:ligatures w14:val="none"/>
        </w:rPr>
        <w:t>&gt;</w:t>
      </w:r>
    </w:p>
    <w:p w14:paraId="3ACEA89D"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body</w:t>
      </w:r>
      <w:r w:rsidRPr="00054953">
        <w:rPr>
          <w:rFonts w:ascii="Consolas" w:eastAsia="Times New Roman" w:hAnsi="Consolas" w:cs="Times New Roman"/>
          <w:color w:val="808080"/>
          <w:kern w:val="0"/>
          <w:sz w:val="21"/>
          <w:szCs w:val="21"/>
          <w:lang w:eastAsia="en-IN"/>
          <w14:ligatures w14:val="none"/>
        </w:rPr>
        <w:t>&gt;</w:t>
      </w:r>
    </w:p>
    <w:p w14:paraId="25276701"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4953">
        <w:rPr>
          <w:rFonts w:ascii="Consolas" w:eastAsia="Times New Roman" w:hAnsi="Consolas" w:cs="Times New Roman"/>
          <w:color w:val="808080"/>
          <w:kern w:val="0"/>
          <w:sz w:val="21"/>
          <w:szCs w:val="21"/>
          <w:lang w:eastAsia="en-IN"/>
          <w14:ligatures w14:val="none"/>
        </w:rPr>
        <w:t>&lt;/</w:t>
      </w:r>
      <w:r w:rsidRPr="00054953">
        <w:rPr>
          <w:rFonts w:ascii="Consolas" w:eastAsia="Times New Roman" w:hAnsi="Consolas" w:cs="Times New Roman"/>
          <w:color w:val="569CD6"/>
          <w:kern w:val="0"/>
          <w:sz w:val="21"/>
          <w:szCs w:val="21"/>
          <w:lang w:eastAsia="en-IN"/>
          <w14:ligatures w14:val="none"/>
        </w:rPr>
        <w:t>html</w:t>
      </w:r>
      <w:r w:rsidRPr="00054953">
        <w:rPr>
          <w:rFonts w:ascii="Consolas" w:eastAsia="Times New Roman" w:hAnsi="Consolas" w:cs="Times New Roman"/>
          <w:color w:val="808080"/>
          <w:kern w:val="0"/>
          <w:sz w:val="21"/>
          <w:szCs w:val="21"/>
          <w:lang w:eastAsia="en-IN"/>
          <w14:ligatures w14:val="none"/>
        </w:rPr>
        <w:t>&gt;</w:t>
      </w:r>
    </w:p>
    <w:p w14:paraId="73A74E47" w14:textId="77777777" w:rsidR="00054953" w:rsidRPr="00054953" w:rsidRDefault="00054953" w:rsidP="0005495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549C33" w14:textId="7CA1D7EA" w:rsidR="00054953" w:rsidRDefault="00054953">
      <w:pPr>
        <w:rPr>
          <w:sz w:val="24"/>
          <w:szCs w:val="24"/>
        </w:rPr>
      </w:pPr>
    </w:p>
    <w:p w14:paraId="270FF798"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DOCTYPE</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html</w:t>
      </w:r>
      <w:r w:rsidRPr="00421BEA">
        <w:rPr>
          <w:rFonts w:ascii="Consolas" w:eastAsia="Times New Roman" w:hAnsi="Consolas" w:cs="Times New Roman"/>
          <w:color w:val="808080"/>
          <w:kern w:val="0"/>
          <w:sz w:val="21"/>
          <w:szCs w:val="21"/>
          <w:lang w:eastAsia="en-IN"/>
          <w14:ligatures w14:val="none"/>
        </w:rPr>
        <w:t>&gt;</w:t>
      </w:r>
    </w:p>
    <w:p w14:paraId="2A9A5517"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html</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lang</w:t>
      </w:r>
      <w:r w:rsidRPr="00421BEA">
        <w:rPr>
          <w:rFonts w:ascii="Consolas" w:eastAsia="Times New Roman" w:hAnsi="Consolas" w:cs="Times New Roman"/>
          <w:color w:val="CCCCCC"/>
          <w:kern w:val="0"/>
          <w:sz w:val="21"/>
          <w:szCs w:val="21"/>
          <w:lang w:eastAsia="en-IN"/>
          <w14:ligatures w14:val="none"/>
        </w:rPr>
        <w:t>=</w:t>
      </w:r>
      <w:r w:rsidRPr="00421BEA">
        <w:rPr>
          <w:rFonts w:ascii="Consolas" w:eastAsia="Times New Roman" w:hAnsi="Consolas" w:cs="Times New Roman"/>
          <w:color w:val="CE9178"/>
          <w:kern w:val="0"/>
          <w:sz w:val="21"/>
          <w:szCs w:val="21"/>
          <w:lang w:eastAsia="en-IN"/>
          <w14:ligatures w14:val="none"/>
        </w:rPr>
        <w:t>"en"</w:t>
      </w:r>
      <w:r w:rsidRPr="00421BEA">
        <w:rPr>
          <w:rFonts w:ascii="Consolas" w:eastAsia="Times New Roman" w:hAnsi="Consolas" w:cs="Times New Roman"/>
          <w:color w:val="808080"/>
          <w:kern w:val="0"/>
          <w:sz w:val="21"/>
          <w:szCs w:val="21"/>
          <w:lang w:eastAsia="en-IN"/>
          <w14:ligatures w14:val="none"/>
        </w:rPr>
        <w:t>&gt;</w:t>
      </w:r>
    </w:p>
    <w:p w14:paraId="7DBF2925"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head</w:t>
      </w:r>
      <w:r w:rsidRPr="00421BEA">
        <w:rPr>
          <w:rFonts w:ascii="Consolas" w:eastAsia="Times New Roman" w:hAnsi="Consolas" w:cs="Times New Roman"/>
          <w:color w:val="808080"/>
          <w:kern w:val="0"/>
          <w:sz w:val="21"/>
          <w:szCs w:val="21"/>
          <w:lang w:eastAsia="en-IN"/>
          <w14:ligatures w14:val="none"/>
        </w:rPr>
        <w:t>&gt;</w:t>
      </w:r>
    </w:p>
    <w:p w14:paraId="299A6FD2"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meta</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charset</w:t>
      </w:r>
      <w:r w:rsidRPr="00421BEA">
        <w:rPr>
          <w:rFonts w:ascii="Consolas" w:eastAsia="Times New Roman" w:hAnsi="Consolas" w:cs="Times New Roman"/>
          <w:color w:val="CCCCCC"/>
          <w:kern w:val="0"/>
          <w:sz w:val="21"/>
          <w:szCs w:val="21"/>
          <w:lang w:eastAsia="en-IN"/>
          <w14:ligatures w14:val="none"/>
        </w:rPr>
        <w:t>=</w:t>
      </w:r>
      <w:r w:rsidRPr="00421BEA">
        <w:rPr>
          <w:rFonts w:ascii="Consolas" w:eastAsia="Times New Roman" w:hAnsi="Consolas" w:cs="Times New Roman"/>
          <w:color w:val="CE9178"/>
          <w:kern w:val="0"/>
          <w:sz w:val="21"/>
          <w:szCs w:val="21"/>
          <w:lang w:eastAsia="en-IN"/>
          <w14:ligatures w14:val="none"/>
        </w:rPr>
        <w:t>"UTF-8"</w:t>
      </w:r>
      <w:r w:rsidRPr="00421BEA">
        <w:rPr>
          <w:rFonts w:ascii="Consolas" w:eastAsia="Times New Roman" w:hAnsi="Consolas" w:cs="Times New Roman"/>
          <w:color w:val="808080"/>
          <w:kern w:val="0"/>
          <w:sz w:val="21"/>
          <w:szCs w:val="21"/>
          <w:lang w:eastAsia="en-IN"/>
          <w14:ligatures w14:val="none"/>
        </w:rPr>
        <w:t>&gt;</w:t>
      </w:r>
    </w:p>
    <w:p w14:paraId="24C09D0A"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meta</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name</w:t>
      </w:r>
      <w:r w:rsidRPr="00421BEA">
        <w:rPr>
          <w:rFonts w:ascii="Consolas" w:eastAsia="Times New Roman" w:hAnsi="Consolas" w:cs="Times New Roman"/>
          <w:color w:val="CCCCCC"/>
          <w:kern w:val="0"/>
          <w:sz w:val="21"/>
          <w:szCs w:val="21"/>
          <w:lang w:eastAsia="en-IN"/>
          <w14:ligatures w14:val="none"/>
        </w:rPr>
        <w:t>=</w:t>
      </w:r>
      <w:r w:rsidRPr="00421BEA">
        <w:rPr>
          <w:rFonts w:ascii="Consolas" w:eastAsia="Times New Roman" w:hAnsi="Consolas" w:cs="Times New Roman"/>
          <w:color w:val="CE9178"/>
          <w:kern w:val="0"/>
          <w:sz w:val="21"/>
          <w:szCs w:val="21"/>
          <w:lang w:eastAsia="en-IN"/>
          <w14:ligatures w14:val="none"/>
        </w:rPr>
        <w:t>"viewport"</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content</w:t>
      </w:r>
      <w:r w:rsidRPr="00421BEA">
        <w:rPr>
          <w:rFonts w:ascii="Consolas" w:eastAsia="Times New Roman" w:hAnsi="Consolas" w:cs="Times New Roman"/>
          <w:color w:val="CCCCCC"/>
          <w:kern w:val="0"/>
          <w:sz w:val="21"/>
          <w:szCs w:val="21"/>
          <w:lang w:eastAsia="en-IN"/>
          <w14:ligatures w14:val="none"/>
        </w:rPr>
        <w:t>=</w:t>
      </w:r>
      <w:r w:rsidRPr="00421BEA">
        <w:rPr>
          <w:rFonts w:ascii="Consolas" w:eastAsia="Times New Roman" w:hAnsi="Consolas" w:cs="Times New Roman"/>
          <w:color w:val="CE9178"/>
          <w:kern w:val="0"/>
          <w:sz w:val="21"/>
          <w:szCs w:val="21"/>
          <w:lang w:eastAsia="en-IN"/>
          <w14:ligatures w14:val="none"/>
        </w:rPr>
        <w:t>"width=device-width, initial-scale=1.0"</w:t>
      </w:r>
      <w:r w:rsidRPr="00421BEA">
        <w:rPr>
          <w:rFonts w:ascii="Consolas" w:eastAsia="Times New Roman" w:hAnsi="Consolas" w:cs="Times New Roman"/>
          <w:color w:val="808080"/>
          <w:kern w:val="0"/>
          <w:sz w:val="21"/>
          <w:szCs w:val="21"/>
          <w:lang w:eastAsia="en-IN"/>
          <w14:ligatures w14:val="none"/>
        </w:rPr>
        <w:t>&gt;</w:t>
      </w:r>
    </w:p>
    <w:p w14:paraId="0C5542A1"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title</w:t>
      </w:r>
      <w:r w:rsidRPr="00421BEA">
        <w:rPr>
          <w:rFonts w:ascii="Consolas" w:eastAsia="Times New Roman" w:hAnsi="Consolas" w:cs="Times New Roman"/>
          <w:color w:val="808080"/>
          <w:kern w:val="0"/>
          <w:sz w:val="21"/>
          <w:szCs w:val="21"/>
          <w:lang w:eastAsia="en-IN"/>
          <w14:ligatures w14:val="none"/>
        </w:rPr>
        <w:t>&gt;</w:t>
      </w:r>
      <w:r w:rsidRPr="00421BEA">
        <w:rPr>
          <w:rFonts w:ascii="Consolas" w:eastAsia="Times New Roman" w:hAnsi="Consolas" w:cs="Times New Roman"/>
          <w:color w:val="CCCCCC"/>
          <w:kern w:val="0"/>
          <w:sz w:val="21"/>
          <w:szCs w:val="21"/>
          <w:lang w:eastAsia="en-IN"/>
          <w14:ligatures w14:val="none"/>
        </w:rPr>
        <w:t>Document</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title</w:t>
      </w:r>
      <w:r w:rsidRPr="00421BEA">
        <w:rPr>
          <w:rFonts w:ascii="Consolas" w:eastAsia="Times New Roman" w:hAnsi="Consolas" w:cs="Times New Roman"/>
          <w:color w:val="808080"/>
          <w:kern w:val="0"/>
          <w:sz w:val="21"/>
          <w:szCs w:val="21"/>
          <w:lang w:eastAsia="en-IN"/>
          <w14:ligatures w14:val="none"/>
        </w:rPr>
        <w:t>&gt;</w:t>
      </w:r>
    </w:p>
    <w:p w14:paraId="3DE9E498"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style</w:t>
      </w:r>
      <w:r w:rsidRPr="00421BEA">
        <w:rPr>
          <w:rFonts w:ascii="Consolas" w:eastAsia="Times New Roman" w:hAnsi="Consolas" w:cs="Times New Roman"/>
          <w:color w:val="808080"/>
          <w:kern w:val="0"/>
          <w:sz w:val="21"/>
          <w:szCs w:val="21"/>
          <w:lang w:eastAsia="en-IN"/>
          <w14:ligatures w14:val="none"/>
        </w:rPr>
        <w:t>&gt;</w:t>
      </w:r>
    </w:p>
    <w:p w14:paraId="50F36758"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7BA7D"/>
          <w:kern w:val="0"/>
          <w:sz w:val="21"/>
          <w:szCs w:val="21"/>
          <w:lang w:eastAsia="en-IN"/>
          <w14:ligatures w14:val="none"/>
        </w:rPr>
        <w:t>#one</w:t>
      </w:r>
      <w:r w:rsidRPr="00421BEA">
        <w:rPr>
          <w:rFonts w:ascii="Consolas" w:eastAsia="Times New Roman" w:hAnsi="Consolas" w:cs="Times New Roman"/>
          <w:color w:val="D4D4D4"/>
          <w:kern w:val="0"/>
          <w:sz w:val="21"/>
          <w:szCs w:val="21"/>
          <w:lang w:eastAsia="en-IN"/>
          <w14:ligatures w14:val="none"/>
        </w:rPr>
        <w:t>{</w:t>
      </w:r>
    </w:p>
    <w:p w14:paraId="24D089CA"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width</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B5CEA8"/>
          <w:kern w:val="0"/>
          <w:sz w:val="21"/>
          <w:szCs w:val="21"/>
          <w:lang w:eastAsia="en-IN"/>
          <w14:ligatures w14:val="none"/>
        </w:rPr>
        <w:t>100px</w:t>
      </w:r>
      <w:r w:rsidRPr="00421BEA">
        <w:rPr>
          <w:rFonts w:ascii="Consolas" w:eastAsia="Times New Roman" w:hAnsi="Consolas" w:cs="Times New Roman"/>
          <w:color w:val="D4D4D4"/>
          <w:kern w:val="0"/>
          <w:sz w:val="21"/>
          <w:szCs w:val="21"/>
          <w:lang w:eastAsia="en-IN"/>
          <w14:ligatures w14:val="none"/>
        </w:rPr>
        <w:t>;</w:t>
      </w:r>
    </w:p>
    <w:p w14:paraId="6F42D6A8"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height</w:t>
      </w:r>
      <w:r w:rsidRPr="00421BEA">
        <w:rPr>
          <w:rFonts w:ascii="Consolas" w:eastAsia="Times New Roman" w:hAnsi="Consolas" w:cs="Times New Roman"/>
          <w:color w:val="D4D4D4"/>
          <w:kern w:val="0"/>
          <w:sz w:val="21"/>
          <w:szCs w:val="21"/>
          <w:lang w:eastAsia="en-IN"/>
          <w14:ligatures w14:val="none"/>
        </w:rPr>
        <w:t>:</w:t>
      </w:r>
      <w:r w:rsidRPr="00421BEA">
        <w:rPr>
          <w:rFonts w:ascii="Consolas" w:eastAsia="Times New Roman" w:hAnsi="Consolas" w:cs="Times New Roman"/>
          <w:color w:val="B5CEA8"/>
          <w:kern w:val="0"/>
          <w:sz w:val="21"/>
          <w:szCs w:val="21"/>
          <w:lang w:eastAsia="en-IN"/>
          <w14:ligatures w14:val="none"/>
        </w:rPr>
        <w:t>100px</w:t>
      </w:r>
      <w:r w:rsidRPr="00421BEA">
        <w:rPr>
          <w:rFonts w:ascii="Consolas" w:eastAsia="Times New Roman" w:hAnsi="Consolas" w:cs="Times New Roman"/>
          <w:color w:val="D4D4D4"/>
          <w:kern w:val="0"/>
          <w:sz w:val="21"/>
          <w:szCs w:val="21"/>
          <w:lang w:eastAsia="en-IN"/>
          <w14:ligatures w14:val="none"/>
        </w:rPr>
        <w:t>;</w:t>
      </w:r>
    </w:p>
    <w:p w14:paraId="7231E7C9"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background-color</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CE9178"/>
          <w:kern w:val="0"/>
          <w:sz w:val="21"/>
          <w:szCs w:val="21"/>
          <w:lang w:eastAsia="en-IN"/>
          <w14:ligatures w14:val="none"/>
        </w:rPr>
        <w:t>blue</w:t>
      </w:r>
      <w:r w:rsidRPr="00421BEA">
        <w:rPr>
          <w:rFonts w:ascii="Consolas" w:eastAsia="Times New Roman" w:hAnsi="Consolas" w:cs="Times New Roman"/>
          <w:color w:val="D4D4D4"/>
          <w:kern w:val="0"/>
          <w:sz w:val="21"/>
          <w:szCs w:val="21"/>
          <w:lang w:eastAsia="en-IN"/>
          <w14:ligatures w14:val="none"/>
        </w:rPr>
        <w:t>;</w:t>
      </w:r>
    </w:p>
    <w:p w14:paraId="7F95F47D"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animation</w:t>
      </w:r>
      <w:r w:rsidRPr="00421BEA">
        <w:rPr>
          <w:rFonts w:ascii="Consolas" w:eastAsia="Times New Roman" w:hAnsi="Consolas" w:cs="Times New Roman"/>
          <w:color w:val="D4D4D4"/>
          <w:kern w:val="0"/>
          <w:sz w:val="21"/>
          <w:szCs w:val="21"/>
          <w:lang w:eastAsia="en-IN"/>
          <w14:ligatures w14:val="none"/>
        </w:rPr>
        <w:t xml:space="preserve">: ram </w:t>
      </w:r>
      <w:r w:rsidRPr="00421BEA">
        <w:rPr>
          <w:rFonts w:ascii="Consolas" w:eastAsia="Times New Roman" w:hAnsi="Consolas" w:cs="Times New Roman"/>
          <w:color w:val="B5CEA8"/>
          <w:kern w:val="0"/>
          <w:sz w:val="21"/>
          <w:szCs w:val="21"/>
          <w:lang w:eastAsia="en-IN"/>
          <w14:ligatures w14:val="none"/>
        </w:rPr>
        <w:t>2s</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CE9178"/>
          <w:kern w:val="0"/>
          <w:sz w:val="21"/>
          <w:szCs w:val="21"/>
          <w:lang w:eastAsia="en-IN"/>
          <w14:ligatures w14:val="none"/>
        </w:rPr>
        <w:t>ease-in-out</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CE9178"/>
          <w:kern w:val="0"/>
          <w:sz w:val="21"/>
          <w:szCs w:val="21"/>
          <w:lang w:eastAsia="en-IN"/>
          <w14:ligatures w14:val="none"/>
        </w:rPr>
        <w:t>infinite</w:t>
      </w:r>
      <w:r w:rsidRPr="00421BEA">
        <w:rPr>
          <w:rFonts w:ascii="Consolas" w:eastAsia="Times New Roman" w:hAnsi="Consolas" w:cs="Times New Roman"/>
          <w:color w:val="D4D4D4"/>
          <w:kern w:val="0"/>
          <w:sz w:val="21"/>
          <w:szCs w:val="21"/>
          <w:lang w:eastAsia="en-IN"/>
          <w14:ligatures w14:val="none"/>
        </w:rPr>
        <w:t>;</w:t>
      </w:r>
    </w:p>
    <w:p w14:paraId="36D163F6"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position</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CE9178"/>
          <w:kern w:val="0"/>
          <w:sz w:val="21"/>
          <w:szCs w:val="21"/>
          <w:lang w:eastAsia="en-IN"/>
          <w14:ligatures w14:val="none"/>
        </w:rPr>
        <w:t>absolute</w:t>
      </w:r>
      <w:r w:rsidRPr="00421BEA">
        <w:rPr>
          <w:rFonts w:ascii="Consolas" w:eastAsia="Times New Roman" w:hAnsi="Consolas" w:cs="Times New Roman"/>
          <w:color w:val="D4D4D4"/>
          <w:kern w:val="0"/>
          <w:sz w:val="21"/>
          <w:szCs w:val="21"/>
          <w:lang w:eastAsia="en-IN"/>
          <w14:ligatures w14:val="none"/>
        </w:rPr>
        <w:t>;</w:t>
      </w:r>
    </w:p>
    <w:p w14:paraId="19F49449"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w:t>
      </w:r>
    </w:p>
    <w:p w14:paraId="56E965AC"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586C0"/>
          <w:kern w:val="0"/>
          <w:sz w:val="21"/>
          <w:szCs w:val="21"/>
          <w:lang w:eastAsia="en-IN"/>
          <w14:ligatures w14:val="none"/>
        </w:rPr>
        <w:t>@keyframes</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ram</w:t>
      </w:r>
      <w:r w:rsidRPr="00421BEA">
        <w:rPr>
          <w:rFonts w:ascii="Consolas" w:eastAsia="Times New Roman" w:hAnsi="Consolas" w:cs="Times New Roman"/>
          <w:color w:val="D4D4D4"/>
          <w:kern w:val="0"/>
          <w:sz w:val="21"/>
          <w:szCs w:val="21"/>
          <w:lang w:eastAsia="en-IN"/>
          <w14:ligatures w14:val="none"/>
        </w:rPr>
        <w:t xml:space="preserve"> {</w:t>
      </w:r>
    </w:p>
    <w:p w14:paraId="52EE5751"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form{</w:t>
      </w:r>
    </w:p>
    <w:p w14:paraId="1C98A47B"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top</w:t>
      </w:r>
      <w:r w:rsidRPr="00421BEA">
        <w:rPr>
          <w:rFonts w:ascii="Consolas" w:eastAsia="Times New Roman" w:hAnsi="Consolas" w:cs="Times New Roman"/>
          <w:color w:val="D4D4D4"/>
          <w:kern w:val="0"/>
          <w:sz w:val="21"/>
          <w:szCs w:val="21"/>
          <w:lang w:eastAsia="en-IN"/>
          <w14:ligatures w14:val="none"/>
        </w:rPr>
        <w:t>:</w:t>
      </w:r>
      <w:r w:rsidRPr="00421BEA">
        <w:rPr>
          <w:rFonts w:ascii="Consolas" w:eastAsia="Times New Roman" w:hAnsi="Consolas" w:cs="Times New Roman"/>
          <w:color w:val="B5CEA8"/>
          <w:kern w:val="0"/>
          <w:sz w:val="21"/>
          <w:szCs w:val="21"/>
          <w:lang w:eastAsia="en-IN"/>
          <w14:ligatures w14:val="none"/>
        </w:rPr>
        <w:t>0px</w:t>
      </w:r>
      <w:r w:rsidRPr="00421BEA">
        <w:rPr>
          <w:rFonts w:ascii="Consolas" w:eastAsia="Times New Roman" w:hAnsi="Consolas" w:cs="Times New Roman"/>
          <w:color w:val="D4D4D4"/>
          <w:kern w:val="0"/>
          <w:sz w:val="21"/>
          <w:szCs w:val="21"/>
          <w:lang w:eastAsia="en-IN"/>
          <w14:ligatures w14:val="none"/>
        </w:rPr>
        <w:t>;</w:t>
      </w:r>
    </w:p>
    <w:p w14:paraId="26EAC54C"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lastRenderedPageBreak/>
        <w:t>    }</w:t>
      </w:r>
    </w:p>
    <w:p w14:paraId="179FBA72"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to{</w:t>
      </w:r>
    </w:p>
    <w:p w14:paraId="65C065FA"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top</w:t>
      </w: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B5CEA8"/>
          <w:kern w:val="0"/>
          <w:sz w:val="21"/>
          <w:szCs w:val="21"/>
          <w:lang w:eastAsia="en-IN"/>
          <w14:ligatures w14:val="none"/>
        </w:rPr>
        <w:t>100px</w:t>
      </w:r>
      <w:r w:rsidRPr="00421BEA">
        <w:rPr>
          <w:rFonts w:ascii="Consolas" w:eastAsia="Times New Roman" w:hAnsi="Consolas" w:cs="Times New Roman"/>
          <w:color w:val="D4D4D4"/>
          <w:kern w:val="0"/>
          <w:sz w:val="21"/>
          <w:szCs w:val="21"/>
          <w:lang w:eastAsia="en-IN"/>
          <w14:ligatures w14:val="none"/>
        </w:rPr>
        <w:t>;</w:t>
      </w:r>
    </w:p>
    <w:p w14:paraId="21151B5D"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w:t>
      </w:r>
    </w:p>
    <w:p w14:paraId="41C775B5"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w:t>
      </w:r>
    </w:p>
    <w:p w14:paraId="1BFB8011"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D4D4D4"/>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style</w:t>
      </w:r>
      <w:r w:rsidRPr="00421BEA">
        <w:rPr>
          <w:rFonts w:ascii="Consolas" w:eastAsia="Times New Roman" w:hAnsi="Consolas" w:cs="Times New Roman"/>
          <w:color w:val="808080"/>
          <w:kern w:val="0"/>
          <w:sz w:val="21"/>
          <w:szCs w:val="21"/>
          <w:lang w:eastAsia="en-IN"/>
          <w14:ligatures w14:val="none"/>
        </w:rPr>
        <w:t>&gt;</w:t>
      </w:r>
    </w:p>
    <w:p w14:paraId="1A6CC174"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p>
    <w:p w14:paraId="5946383C"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head</w:t>
      </w:r>
      <w:r w:rsidRPr="00421BEA">
        <w:rPr>
          <w:rFonts w:ascii="Consolas" w:eastAsia="Times New Roman" w:hAnsi="Consolas" w:cs="Times New Roman"/>
          <w:color w:val="808080"/>
          <w:kern w:val="0"/>
          <w:sz w:val="21"/>
          <w:szCs w:val="21"/>
          <w:lang w:eastAsia="en-IN"/>
          <w14:ligatures w14:val="none"/>
        </w:rPr>
        <w:t>&gt;</w:t>
      </w:r>
    </w:p>
    <w:p w14:paraId="75E83F5E"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body</w:t>
      </w:r>
      <w:r w:rsidRPr="00421BEA">
        <w:rPr>
          <w:rFonts w:ascii="Consolas" w:eastAsia="Times New Roman" w:hAnsi="Consolas" w:cs="Times New Roman"/>
          <w:color w:val="808080"/>
          <w:kern w:val="0"/>
          <w:sz w:val="21"/>
          <w:szCs w:val="21"/>
          <w:lang w:eastAsia="en-IN"/>
          <w14:ligatures w14:val="none"/>
        </w:rPr>
        <w:t>&gt;</w:t>
      </w:r>
    </w:p>
    <w:p w14:paraId="69D3F6BA"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div</w:t>
      </w: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9CDCFE"/>
          <w:kern w:val="0"/>
          <w:sz w:val="21"/>
          <w:szCs w:val="21"/>
          <w:lang w:eastAsia="en-IN"/>
          <w14:ligatures w14:val="none"/>
        </w:rPr>
        <w:t>id</w:t>
      </w:r>
      <w:r w:rsidRPr="00421BEA">
        <w:rPr>
          <w:rFonts w:ascii="Consolas" w:eastAsia="Times New Roman" w:hAnsi="Consolas" w:cs="Times New Roman"/>
          <w:color w:val="CCCCCC"/>
          <w:kern w:val="0"/>
          <w:sz w:val="21"/>
          <w:szCs w:val="21"/>
          <w:lang w:eastAsia="en-IN"/>
          <w14:ligatures w14:val="none"/>
        </w:rPr>
        <w:t>=</w:t>
      </w:r>
      <w:r w:rsidRPr="00421BEA">
        <w:rPr>
          <w:rFonts w:ascii="Consolas" w:eastAsia="Times New Roman" w:hAnsi="Consolas" w:cs="Times New Roman"/>
          <w:color w:val="CE9178"/>
          <w:kern w:val="0"/>
          <w:sz w:val="21"/>
          <w:szCs w:val="21"/>
          <w:lang w:eastAsia="en-IN"/>
          <w14:ligatures w14:val="none"/>
        </w:rPr>
        <w:t>"one"</w:t>
      </w:r>
      <w:r w:rsidRPr="00421BEA">
        <w:rPr>
          <w:rFonts w:ascii="Consolas" w:eastAsia="Times New Roman" w:hAnsi="Consolas" w:cs="Times New Roman"/>
          <w:color w:val="808080"/>
          <w:kern w:val="0"/>
          <w:sz w:val="21"/>
          <w:szCs w:val="21"/>
          <w:lang w:eastAsia="en-IN"/>
          <w14:ligatures w14:val="none"/>
        </w:rPr>
        <w:t>&gt;</w:t>
      </w:r>
    </w:p>
    <w:p w14:paraId="03AD27E6"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E04C5E"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CCCCCC"/>
          <w:kern w:val="0"/>
          <w:sz w:val="21"/>
          <w:szCs w:val="21"/>
          <w:lang w:eastAsia="en-IN"/>
          <w14:ligatures w14:val="none"/>
        </w:rPr>
        <w:t xml:space="preserve">    </w:t>
      </w: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div</w:t>
      </w:r>
      <w:r w:rsidRPr="00421BEA">
        <w:rPr>
          <w:rFonts w:ascii="Consolas" w:eastAsia="Times New Roman" w:hAnsi="Consolas" w:cs="Times New Roman"/>
          <w:color w:val="808080"/>
          <w:kern w:val="0"/>
          <w:sz w:val="21"/>
          <w:szCs w:val="21"/>
          <w:lang w:eastAsia="en-IN"/>
          <w14:ligatures w14:val="none"/>
        </w:rPr>
        <w:t>&gt;</w:t>
      </w:r>
    </w:p>
    <w:p w14:paraId="4BDE7343"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body</w:t>
      </w:r>
      <w:r w:rsidRPr="00421BEA">
        <w:rPr>
          <w:rFonts w:ascii="Consolas" w:eastAsia="Times New Roman" w:hAnsi="Consolas" w:cs="Times New Roman"/>
          <w:color w:val="808080"/>
          <w:kern w:val="0"/>
          <w:sz w:val="21"/>
          <w:szCs w:val="21"/>
          <w:lang w:eastAsia="en-IN"/>
          <w14:ligatures w14:val="none"/>
        </w:rPr>
        <w:t>&gt;</w:t>
      </w:r>
    </w:p>
    <w:p w14:paraId="2FF8A543" w14:textId="77777777" w:rsidR="00421BEA" w:rsidRPr="00421BEA" w:rsidRDefault="00421BEA" w:rsidP="00421BE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21BEA">
        <w:rPr>
          <w:rFonts w:ascii="Consolas" w:eastAsia="Times New Roman" w:hAnsi="Consolas" w:cs="Times New Roman"/>
          <w:color w:val="808080"/>
          <w:kern w:val="0"/>
          <w:sz w:val="21"/>
          <w:szCs w:val="21"/>
          <w:lang w:eastAsia="en-IN"/>
          <w14:ligatures w14:val="none"/>
        </w:rPr>
        <w:t>&lt;/</w:t>
      </w:r>
      <w:r w:rsidRPr="00421BEA">
        <w:rPr>
          <w:rFonts w:ascii="Consolas" w:eastAsia="Times New Roman" w:hAnsi="Consolas" w:cs="Times New Roman"/>
          <w:color w:val="569CD6"/>
          <w:kern w:val="0"/>
          <w:sz w:val="21"/>
          <w:szCs w:val="21"/>
          <w:lang w:eastAsia="en-IN"/>
          <w14:ligatures w14:val="none"/>
        </w:rPr>
        <w:t>html</w:t>
      </w:r>
      <w:r w:rsidRPr="00421BEA">
        <w:rPr>
          <w:rFonts w:ascii="Consolas" w:eastAsia="Times New Roman" w:hAnsi="Consolas" w:cs="Times New Roman"/>
          <w:color w:val="808080"/>
          <w:kern w:val="0"/>
          <w:sz w:val="21"/>
          <w:szCs w:val="21"/>
          <w:lang w:eastAsia="en-IN"/>
          <w14:ligatures w14:val="none"/>
        </w:rPr>
        <w:t>&gt;</w:t>
      </w:r>
    </w:p>
    <w:p w14:paraId="05E7E7EC" w14:textId="77777777" w:rsidR="00054953" w:rsidRDefault="00054953">
      <w:pPr>
        <w:rPr>
          <w:sz w:val="24"/>
          <w:szCs w:val="24"/>
        </w:rPr>
      </w:pPr>
    </w:p>
    <w:p w14:paraId="2C8D4FA5" w14:textId="5DD0F7DB" w:rsidR="00421BEA" w:rsidRDefault="0003693C">
      <w:pPr>
        <w:rPr>
          <w:sz w:val="24"/>
          <w:szCs w:val="24"/>
        </w:rPr>
      </w:pPr>
      <w:r>
        <w:rPr>
          <w:sz w:val="24"/>
          <w:szCs w:val="24"/>
        </w:rPr>
        <w:t>Media query:</w:t>
      </w:r>
    </w:p>
    <w:p w14:paraId="0193260F"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DOCTYPE</w:t>
      </w:r>
      <w:r w:rsidRPr="0003693C">
        <w:rPr>
          <w:rFonts w:ascii="Consolas" w:eastAsia="Times New Roman" w:hAnsi="Consolas" w:cs="Times New Roman"/>
          <w:color w:val="CCCCCC"/>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html</w:t>
      </w:r>
      <w:r w:rsidRPr="0003693C">
        <w:rPr>
          <w:rFonts w:ascii="Consolas" w:eastAsia="Times New Roman" w:hAnsi="Consolas" w:cs="Times New Roman"/>
          <w:color w:val="808080"/>
          <w:kern w:val="0"/>
          <w:sz w:val="21"/>
          <w:szCs w:val="21"/>
          <w:lang w:eastAsia="en-IN"/>
          <w14:ligatures w14:val="none"/>
        </w:rPr>
        <w:t>&gt;</w:t>
      </w:r>
    </w:p>
    <w:p w14:paraId="0527C367"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html</w:t>
      </w:r>
      <w:r w:rsidRPr="0003693C">
        <w:rPr>
          <w:rFonts w:ascii="Consolas" w:eastAsia="Times New Roman" w:hAnsi="Consolas" w:cs="Times New Roman"/>
          <w:color w:val="808080"/>
          <w:kern w:val="0"/>
          <w:sz w:val="21"/>
          <w:szCs w:val="21"/>
          <w:lang w:eastAsia="en-IN"/>
          <w14:ligatures w14:val="none"/>
        </w:rPr>
        <w:t>&gt;</w:t>
      </w:r>
    </w:p>
    <w:p w14:paraId="617FF180"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head</w:t>
      </w:r>
      <w:r w:rsidRPr="0003693C">
        <w:rPr>
          <w:rFonts w:ascii="Consolas" w:eastAsia="Times New Roman" w:hAnsi="Consolas" w:cs="Times New Roman"/>
          <w:color w:val="808080"/>
          <w:kern w:val="0"/>
          <w:sz w:val="21"/>
          <w:szCs w:val="21"/>
          <w:lang w:eastAsia="en-IN"/>
          <w14:ligatures w14:val="none"/>
        </w:rPr>
        <w:t>&gt;</w:t>
      </w:r>
    </w:p>
    <w:p w14:paraId="0460B1D9"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style</w:t>
      </w:r>
      <w:r w:rsidRPr="0003693C">
        <w:rPr>
          <w:rFonts w:ascii="Consolas" w:eastAsia="Times New Roman" w:hAnsi="Consolas" w:cs="Times New Roman"/>
          <w:color w:val="808080"/>
          <w:kern w:val="0"/>
          <w:sz w:val="21"/>
          <w:szCs w:val="21"/>
          <w:lang w:eastAsia="en-IN"/>
          <w14:ligatures w14:val="none"/>
        </w:rPr>
        <w:t>&gt;</w:t>
      </w:r>
    </w:p>
    <w:p w14:paraId="0C938D1B"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7BA7D"/>
          <w:kern w:val="0"/>
          <w:sz w:val="21"/>
          <w:szCs w:val="21"/>
          <w:lang w:eastAsia="en-IN"/>
          <w14:ligatures w14:val="none"/>
        </w:rPr>
        <w:t>body</w:t>
      </w:r>
      <w:r w:rsidRPr="0003693C">
        <w:rPr>
          <w:rFonts w:ascii="Consolas" w:eastAsia="Times New Roman" w:hAnsi="Consolas" w:cs="Times New Roman"/>
          <w:color w:val="D4D4D4"/>
          <w:kern w:val="0"/>
          <w:sz w:val="21"/>
          <w:szCs w:val="21"/>
          <w:lang w:eastAsia="en-IN"/>
          <w14:ligatures w14:val="none"/>
        </w:rPr>
        <w:t xml:space="preserve"> {</w:t>
      </w:r>
    </w:p>
    <w:p w14:paraId="1398EBED"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background-color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tan</w:t>
      </w:r>
      <w:r w:rsidRPr="0003693C">
        <w:rPr>
          <w:rFonts w:ascii="Consolas" w:eastAsia="Times New Roman" w:hAnsi="Consolas" w:cs="Times New Roman"/>
          <w:color w:val="D4D4D4"/>
          <w:kern w:val="0"/>
          <w:sz w:val="21"/>
          <w:szCs w:val="21"/>
          <w:lang w:eastAsia="en-IN"/>
          <w14:ligatures w14:val="none"/>
        </w:rPr>
        <w:t>;</w:t>
      </w:r>
    </w:p>
    <w:p w14:paraId="6C9F8F87"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black</w:t>
      </w:r>
      <w:r w:rsidRPr="0003693C">
        <w:rPr>
          <w:rFonts w:ascii="Consolas" w:eastAsia="Times New Roman" w:hAnsi="Consolas" w:cs="Times New Roman"/>
          <w:color w:val="D4D4D4"/>
          <w:kern w:val="0"/>
          <w:sz w:val="21"/>
          <w:szCs w:val="21"/>
          <w:lang w:eastAsia="en-IN"/>
          <w14:ligatures w14:val="none"/>
        </w:rPr>
        <w:t>;</w:t>
      </w:r>
    </w:p>
    <w:p w14:paraId="4052233B"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w:t>
      </w:r>
    </w:p>
    <w:p w14:paraId="2A1E6B92"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119169"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6A9955"/>
          <w:kern w:val="0"/>
          <w:sz w:val="21"/>
          <w:szCs w:val="21"/>
          <w:lang w:eastAsia="en-IN"/>
          <w14:ligatures w14:val="none"/>
        </w:rPr>
        <w:t>/* On screens that are 992px wide or less, the background color is blue */</w:t>
      </w:r>
    </w:p>
    <w:p w14:paraId="79044D05"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C586C0"/>
          <w:kern w:val="0"/>
          <w:sz w:val="21"/>
          <w:szCs w:val="21"/>
          <w:lang w:eastAsia="en-IN"/>
          <w14:ligatures w14:val="none"/>
        </w:rPr>
        <w:t>@media</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screen</w:t>
      </w:r>
      <w:r w:rsidRPr="0003693C">
        <w:rPr>
          <w:rFonts w:ascii="Consolas" w:eastAsia="Times New Roman" w:hAnsi="Consolas" w:cs="Times New Roman"/>
          <w:color w:val="D4D4D4"/>
          <w:kern w:val="0"/>
          <w:sz w:val="21"/>
          <w:szCs w:val="21"/>
          <w:lang w:eastAsia="en-IN"/>
          <w14:ligatures w14:val="none"/>
        </w:rPr>
        <w:t xml:space="preserve"> and (</w:t>
      </w:r>
      <w:r w:rsidRPr="0003693C">
        <w:rPr>
          <w:rFonts w:ascii="Consolas" w:eastAsia="Times New Roman" w:hAnsi="Consolas" w:cs="Times New Roman"/>
          <w:color w:val="9CDCFE"/>
          <w:kern w:val="0"/>
          <w:sz w:val="21"/>
          <w:szCs w:val="21"/>
          <w:lang w:eastAsia="en-IN"/>
          <w14:ligatures w14:val="none"/>
        </w:rPr>
        <w:t>max-width</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B5CEA8"/>
          <w:kern w:val="0"/>
          <w:sz w:val="21"/>
          <w:szCs w:val="21"/>
          <w:lang w:eastAsia="en-IN"/>
          <w14:ligatures w14:val="none"/>
        </w:rPr>
        <w:t>992px</w:t>
      </w:r>
      <w:r w:rsidRPr="0003693C">
        <w:rPr>
          <w:rFonts w:ascii="Consolas" w:eastAsia="Times New Roman" w:hAnsi="Consolas" w:cs="Times New Roman"/>
          <w:color w:val="D4D4D4"/>
          <w:kern w:val="0"/>
          <w:sz w:val="21"/>
          <w:szCs w:val="21"/>
          <w:lang w:eastAsia="en-IN"/>
          <w14:ligatures w14:val="none"/>
        </w:rPr>
        <w:t>) {</w:t>
      </w:r>
    </w:p>
    <w:p w14:paraId="350BBDF7"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D7BA7D"/>
          <w:kern w:val="0"/>
          <w:sz w:val="21"/>
          <w:szCs w:val="21"/>
          <w:lang w:eastAsia="en-IN"/>
          <w14:ligatures w14:val="none"/>
        </w:rPr>
        <w:t>body</w:t>
      </w:r>
      <w:r w:rsidRPr="0003693C">
        <w:rPr>
          <w:rFonts w:ascii="Consolas" w:eastAsia="Times New Roman" w:hAnsi="Consolas" w:cs="Times New Roman"/>
          <w:color w:val="D4D4D4"/>
          <w:kern w:val="0"/>
          <w:sz w:val="21"/>
          <w:szCs w:val="21"/>
          <w:lang w:eastAsia="en-IN"/>
          <w14:ligatures w14:val="none"/>
        </w:rPr>
        <w:t xml:space="preserve"> {</w:t>
      </w:r>
    </w:p>
    <w:p w14:paraId="1E837E08"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background-color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blue</w:t>
      </w:r>
      <w:r w:rsidRPr="0003693C">
        <w:rPr>
          <w:rFonts w:ascii="Consolas" w:eastAsia="Times New Roman" w:hAnsi="Consolas" w:cs="Times New Roman"/>
          <w:color w:val="D4D4D4"/>
          <w:kern w:val="0"/>
          <w:sz w:val="21"/>
          <w:szCs w:val="21"/>
          <w:lang w:eastAsia="en-IN"/>
          <w14:ligatures w14:val="none"/>
        </w:rPr>
        <w:t>;</w:t>
      </w:r>
    </w:p>
    <w:p w14:paraId="3586AF74"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white</w:t>
      </w:r>
      <w:r w:rsidRPr="0003693C">
        <w:rPr>
          <w:rFonts w:ascii="Consolas" w:eastAsia="Times New Roman" w:hAnsi="Consolas" w:cs="Times New Roman"/>
          <w:color w:val="D4D4D4"/>
          <w:kern w:val="0"/>
          <w:sz w:val="21"/>
          <w:szCs w:val="21"/>
          <w:lang w:eastAsia="en-IN"/>
          <w14:ligatures w14:val="none"/>
        </w:rPr>
        <w:t>;</w:t>
      </w:r>
    </w:p>
    <w:p w14:paraId="0B05D7F9"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w:t>
      </w:r>
    </w:p>
    <w:p w14:paraId="7A3B3555"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w:t>
      </w:r>
    </w:p>
    <w:p w14:paraId="4C7A01D4"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A4F6E8"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6A9955"/>
          <w:kern w:val="0"/>
          <w:sz w:val="21"/>
          <w:szCs w:val="21"/>
          <w:lang w:eastAsia="en-IN"/>
          <w14:ligatures w14:val="none"/>
        </w:rPr>
        <w:t>/* On screens that are 600px wide or less, the background color is olive */</w:t>
      </w:r>
    </w:p>
    <w:p w14:paraId="76A11AC3"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C586C0"/>
          <w:kern w:val="0"/>
          <w:sz w:val="21"/>
          <w:szCs w:val="21"/>
          <w:lang w:eastAsia="en-IN"/>
          <w14:ligatures w14:val="none"/>
        </w:rPr>
        <w:t>@media</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screen</w:t>
      </w:r>
      <w:r w:rsidRPr="0003693C">
        <w:rPr>
          <w:rFonts w:ascii="Consolas" w:eastAsia="Times New Roman" w:hAnsi="Consolas" w:cs="Times New Roman"/>
          <w:color w:val="D4D4D4"/>
          <w:kern w:val="0"/>
          <w:sz w:val="21"/>
          <w:szCs w:val="21"/>
          <w:lang w:eastAsia="en-IN"/>
          <w14:ligatures w14:val="none"/>
        </w:rPr>
        <w:t xml:space="preserve"> and (</w:t>
      </w:r>
      <w:r w:rsidRPr="0003693C">
        <w:rPr>
          <w:rFonts w:ascii="Consolas" w:eastAsia="Times New Roman" w:hAnsi="Consolas" w:cs="Times New Roman"/>
          <w:color w:val="9CDCFE"/>
          <w:kern w:val="0"/>
          <w:sz w:val="21"/>
          <w:szCs w:val="21"/>
          <w:lang w:eastAsia="en-IN"/>
          <w14:ligatures w14:val="none"/>
        </w:rPr>
        <w:t>max-width</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B5CEA8"/>
          <w:kern w:val="0"/>
          <w:sz w:val="21"/>
          <w:szCs w:val="21"/>
          <w:lang w:eastAsia="en-IN"/>
          <w14:ligatures w14:val="none"/>
        </w:rPr>
        <w:t>600px</w:t>
      </w:r>
      <w:r w:rsidRPr="0003693C">
        <w:rPr>
          <w:rFonts w:ascii="Consolas" w:eastAsia="Times New Roman" w:hAnsi="Consolas" w:cs="Times New Roman"/>
          <w:color w:val="D4D4D4"/>
          <w:kern w:val="0"/>
          <w:sz w:val="21"/>
          <w:szCs w:val="21"/>
          <w:lang w:eastAsia="en-IN"/>
          <w14:ligatures w14:val="none"/>
        </w:rPr>
        <w:t>) {</w:t>
      </w:r>
    </w:p>
    <w:p w14:paraId="1D8CAE0B"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D7BA7D"/>
          <w:kern w:val="0"/>
          <w:sz w:val="21"/>
          <w:szCs w:val="21"/>
          <w:lang w:eastAsia="en-IN"/>
          <w14:ligatures w14:val="none"/>
        </w:rPr>
        <w:t>body</w:t>
      </w:r>
      <w:r w:rsidRPr="0003693C">
        <w:rPr>
          <w:rFonts w:ascii="Consolas" w:eastAsia="Times New Roman" w:hAnsi="Consolas" w:cs="Times New Roman"/>
          <w:color w:val="D4D4D4"/>
          <w:kern w:val="0"/>
          <w:sz w:val="21"/>
          <w:szCs w:val="21"/>
          <w:lang w:eastAsia="en-IN"/>
          <w14:ligatures w14:val="none"/>
        </w:rPr>
        <w:t xml:space="preserve"> {</w:t>
      </w:r>
    </w:p>
    <w:p w14:paraId="38FD9192"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background-color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olive</w:t>
      </w:r>
      <w:r w:rsidRPr="0003693C">
        <w:rPr>
          <w:rFonts w:ascii="Consolas" w:eastAsia="Times New Roman" w:hAnsi="Consolas" w:cs="Times New Roman"/>
          <w:color w:val="D4D4D4"/>
          <w:kern w:val="0"/>
          <w:sz w:val="21"/>
          <w:szCs w:val="21"/>
          <w:lang w:eastAsia="en-IN"/>
          <w14:ligatures w14:val="none"/>
        </w:rPr>
        <w:t>;</w:t>
      </w:r>
    </w:p>
    <w:p w14:paraId="72C66301"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9CDCFE"/>
          <w:kern w:val="0"/>
          <w:sz w:val="21"/>
          <w:szCs w:val="21"/>
          <w:lang w:eastAsia="en-IN"/>
          <w14:ligatures w14:val="none"/>
        </w:rPr>
        <w:t>color</w:t>
      </w:r>
      <w:r w:rsidRPr="0003693C">
        <w:rPr>
          <w:rFonts w:ascii="Consolas" w:eastAsia="Times New Roman" w:hAnsi="Consolas" w:cs="Times New Roman"/>
          <w:color w:val="D4D4D4"/>
          <w:kern w:val="0"/>
          <w:sz w:val="21"/>
          <w:szCs w:val="21"/>
          <w:lang w:eastAsia="en-IN"/>
          <w14:ligatures w14:val="none"/>
        </w:rPr>
        <w:t xml:space="preserve">: </w:t>
      </w:r>
      <w:r w:rsidRPr="0003693C">
        <w:rPr>
          <w:rFonts w:ascii="Consolas" w:eastAsia="Times New Roman" w:hAnsi="Consolas" w:cs="Times New Roman"/>
          <w:color w:val="CE9178"/>
          <w:kern w:val="0"/>
          <w:sz w:val="21"/>
          <w:szCs w:val="21"/>
          <w:lang w:eastAsia="en-IN"/>
          <w14:ligatures w14:val="none"/>
        </w:rPr>
        <w:t>white</w:t>
      </w:r>
      <w:r w:rsidRPr="0003693C">
        <w:rPr>
          <w:rFonts w:ascii="Consolas" w:eastAsia="Times New Roman" w:hAnsi="Consolas" w:cs="Times New Roman"/>
          <w:color w:val="D4D4D4"/>
          <w:kern w:val="0"/>
          <w:sz w:val="21"/>
          <w:szCs w:val="21"/>
          <w:lang w:eastAsia="en-IN"/>
          <w14:ligatures w14:val="none"/>
        </w:rPr>
        <w:t>;</w:t>
      </w:r>
    </w:p>
    <w:p w14:paraId="3FD11CD1"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  }</w:t>
      </w:r>
    </w:p>
    <w:p w14:paraId="544B56B7"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D4D4D4"/>
          <w:kern w:val="0"/>
          <w:sz w:val="21"/>
          <w:szCs w:val="21"/>
          <w:lang w:eastAsia="en-IN"/>
          <w14:ligatures w14:val="none"/>
        </w:rPr>
        <w:t>}</w:t>
      </w:r>
    </w:p>
    <w:p w14:paraId="694A8DAF"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style</w:t>
      </w:r>
      <w:r w:rsidRPr="0003693C">
        <w:rPr>
          <w:rFonts w:ascii="Consolas" w:eastAsia="Times New Roman" w:hAnsi="Consolas" w:cs="Times New Roman"/>
          <w:color w:val="808080"/>
          <w:kern w:val="0"/>
          <w:sz w:val="21"/>
          <w:szCs w:val="21"/>
          <w:lang w:eastAsia="en-IN"/>
          <w14:ligatures w14:val="none"/>
        </w:rPr>
        <w:t>&gt;</w:t>
      </w:r>
    </w:p>
    <w:p w14:paraId="6C2A5F4B"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head</w:t>
      </w:r>
      <w:r w:rsidRPr="0003693C">
        <w:rPr>
          <w:rFonts w:ascii="Consolas" w:eastAsia="Times New Roman" w:hAnsi="Consolas" w:cs="Times New Roman"/>
          <w:color w:val="808080"/>
          <w:kern w:val="0"/>
          <w:sz w:val="21"/>
          <w:szCs w:val="21"/>
          <w:lang w:eastAsia="en-IN"/>
          <w14:ligatures w14:val="none"/>
        </w:rPr>
        <w:t>&gt;</w:t>
      </w:r>
    </w:p>
    <w:p w14:paraId="3096AF97"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body</w:t>
      </w:r>
      <w:r w:rsidRPr="0003693C">
        <w:rPr>
          <w:rFonts w:ascii="Consolas" w:eastAsia="Times New Roman" w:hAnsi="Consolas" w:cs="Times New Roman"/>
          <w:color w:val="808080"/>
          <w:kern w:val="0"/>
          <w:sz w:val="21"/>
          <w:szCs w:val="21"/>
          <w:lang w:eastAsia="en-IN"/>
          <w14:ligatures w14:val="none"/>
        </w:rPr>
        <w:t>&gt;</w:t>
      </w:r>
    </w:p>
    <w:p w14:paraId="1FDB0AB3"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1363C83"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h1</w:t>
      </w:r>
      <w:r w:rsidRPr="0003693C">
        <w:rPr>
          <w:rFonts w:ascii="Consolas" w:eastAsia="Times New Roman" w:hAnsi="Consolas" w:cs="Times New Roman"/>
          <w:color w:val="808080"/>
          <w:kern w:val="0"/>
          <w:sz w:val="21"/>
          <w:szCs w:val="21"/>
          <w:lang w:eastAsia="en-IN"/>
          <w14:ligatures w14:val="none"/>
        </w:rPr>
        <w:t>&gt;</w:t>
      </w:r>
      <w:r w:rsidRPr="0003693C">
        <w:rPr>
          <w:rFonts w:ascii="Consolas" w:eastAsia="Times New Roman" w:hAnsi="Consolas" w:cs="Times New Roman"/>
          <w:color w:val="CCCCCC"/>
          <w:kern w:val="0"/>
          <w:sz w:val="21"/>
          <w:szCs w:val="21"/>
          <w:lang w:eastAsia="en-IN"/>
          <w14:ligatures w14:val="none"/>
        </w:rPr>
        <w:t>Resize the browser window to see the effect!</w:t>
      </w: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h1</w:t>
      </w:r>
      <w:r w:rsidRPr="0003693C">
        <w:rPr>
          <w:rFonts w:ascii="Consolas" w:eastAsia="Times New Roman" w:hAnsi="Consolas" w:cs="Times New Roman"/>
          <w:color w:val="808080"/>
          <w:kern w:val="0"/>
          <w:sz w:val="21"/>
          <w:szCs w:val="21"/>
          <w:lang w:eastAsia="en-IN"/>
          <w14:ligatures w14:val="none"/>
        </w:rPr>
        <w:t>&gt;</w:t>
      </w:r>
    </w:p>
    <w:p w14:paraId="08BC2C02"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lastRenderedPageBreak/>
        <w:t>&lt;</w:t>
      </w:r>
      <w:r w:rsidRPr="0003693C">
        <w:rPr>
          <w:rFonts w:ascii="Consolas" w:eastAsia="Times New Roman" w:hAnsi="Consolas" w:cs="Times New Roman"/>
          <w:color w:val="569CD6"/>
          <w:kern w:val="0"/>
          <w:sz w:val="21"/>
          <w:szCs w:val="21"/>
          <w:lang w:eastAsia="en-IN"/>
          <w14:ligatures w14:val="none"/>
        </w:rPr>
        <w:t>p</w:t>
      </w:r>
      <w:r w:rsidRPr="0003693C">
        <w:rPr>
          <w:rFonts w:ascii="Consolas" w:eastAsia="Times New Roman" w:hAnsi="Consolas" w:cs="Times New Roman"/>
          <w:color w:val="808080"/>
          <w:kern w:val="0"/>
          <w:sz w:val="21"/>
          <w:szCs w:val="21"/>
          <w:lang w:eastAsia="en-IN"/>
          <w14:ligatures w14:val="none"/>
        </w:rPr>
        <w:t>&gt;</w:t>
      </w:r>
      <w:r w:rsidRPr="0003693C">
        <w:rPr>
          <w:rFonts w:ascii="Consolas" w:eastAsia="Times New Roman" w:hAnsi="Consolas" w:cs="Times New Roman"/>
          <w:color w:val="CCCCCC"/>
          <w:kern w:val="0"/>
          <w:sz w:val="21"/>
          <w:szCs w:val="21"/>
          <w:lang w:eastAsia="en-IN"/>
          <w14:ligatures w14:val="none"/>
        </w:rPr>
        <w:t>By default, the background color of the document is "tan". If the screen size is 992px or less, the color will change to "blue". If it is 600px or less, it will change to "olive".</w:t>
      </w: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p</w:t>
      </w:r>
      <w:r w:rsidRPr="0003693C">
        <w:rPr>
          <w:rFonts w:ascii="Consolas" w:eastAsia="Times New Roman" w:hAnsi="Consolas" w:cs="Times New Roman"/>
          <w:color w:val="808080"/>
          <w:kern w:val="0"/>
          <w:sz w:val="21"/>
          <w:szCs w:val="21"/>
          <w:lang w:eastAsia="en-IN"/>
          <w14:ligatures w14:val="none"/>
        </w:rPr>
        <w:t>&gt;</w:t>
      </w:r>
    </w:p>
    <w:p w14:paraId="35F107F8"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CB7441"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body</w:t>
      </w:r>
      <w:r w:rsidRPr="0003693C">
        <w:rPr>
          <w:rFonts w:ascii="Consolas" w:eastAsia="Times New Roman" w:hAnsi="Consolas" w:cs="Times New Roman"/>
          <w:color w:val="808080"/>
          <w:kern w:val="0"/>
          <w:sz w:val="21"/>
          <w:szCs w:val="21"/>
          <w:lang w:eastAsia="en-IN"/>
          <w14:ligatures w14:val="none"/>
        </w:rPr>
        <w:t>&gt;</w:t>
      </w:r>
    </w:p>
    <w:p w14:paraId="6A37E689" w14:textId="77777777" w:rsidR="0003693C" w:rsidRPr="0003693C" w:rsidRDefault="0003693C" w:rsidP="0003693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808080"/>
          <w:kern w:val="0"/>
          <w:sz w:val="21"/>
          <w:szCs w:val="21"/>
          <w:lang w:eastAsia="en-IN"/>
          <w14:ligatures w14:val="none"/>
        </w:rPr>
        <w:t>&lt;/</w:t>
      </w:r>
      <w:r w:rsidRPr="0003693C">
        <w:rPr>
          <w:rFonts w:ascii="Consolas" w:eastAsia="Times New Roman" w:hAnsi="Consolas" w:cs="Times New Roman"/>
          <w:color w:val="569CD6"/>
          <w:kern w:val="0"/>
          <w:sz w:val="21"/>
          <w:szCs w:val="21"/>
          <w:lang w:eastAsia="en-IN"/>
          <w14:ligatures w14:val="none"/>
        </w:rPr>
        <w:t>html</w:t>
      </w:r>
      <w:r w:rsidRPr="0003693C">
        <w:rPr>
          <w:rFonts w:ascii="Consolas" w:eastAsia="Times New Roman" w:hAnsi="Consolas" w:cs="Times New Roman"/>
          <w:color w:val="808080"/>
          <w:kern w:val="0"/>
          <w:sz w:val="21"/>
          <w:szCs w:val="21"/>
          <w:lang w:eastAsia="en-IN"/>
          <w14:ligatures w14:val="none"/>
        </w:rPr>
        <w:t>&gt;</w:t>
      </w:r>
    </w:p>
    <w:p w14:paraId="7D93F899" w14:textId="77777777" w:rsidR="0003693C" w:rsidRPr="0003693C" w:rsidRDefault="0003693C" w:rsidP="0003693C">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03693C">
        <w:rPr>
          <w:rFonts w:ascii="Consolas" w:eastAsia="Times New Roman" w:hAnsi="Consolas" w:cs="Times New Roman"/>
          <w:color w:val="CCCCCC"/>
          <w:kern w:val="0"/>
          <w:sz w:val="21"/>
          <w:szCs w:val="21"/>
          <w:lang w:eastAsia="en-IN"/>
          <w14:ligatures w14:val="none"/>
        </w:rPr>
        <w:br/>
      </w:r>
    </w:p>
    <w:p w14:paraId="7E229EF3" w14:textId="77777777" w:rsidR="0003693C" w:rsidRDefault="0003693C">
      <w:pPr>
        <w:rPr>
          <w:sz w:val="24"/>
          <w:szCs w:val="24"/>
        </w:rPr>
      </w:pPr>
    </w:p>
    <w:p w14:paraId="47C9D4E0" w14:textId="77777777" w:rsidR="0013629C" w:rsidRPr="0013629C" w:rsidRDefault="0013629C" w:rsidP="0013629C">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13629C">
        <w:rPr>
          <w:rFonts w:ascii="Segoe UI" w:eastAsia="Times New Roman" w:hAnsi="Segoe UI" w:cs="Segoe UI"/>
          <w:b/>
          <w:bCs/>
          <w:color w:val="1F2328"/>
          <w:kern w:val="0"/>
          <w:sz w:val="24"/>
          <w:szCs w:val="24"/>
          <w:lang w:eastAsia="en-IN"/>
          <w14:ligatures w14:val="none"/>
        </w:rPr>
        <w:t>3.13. Sectioning Semantic Elements</w:t>
      </w:r>
    </w:p>
    <w:p w14:paraId="24F879B5" w14:textId="0D0AAFBA" w:rsidR="0013629C" w:rsidRPr="0013629C" w:rsidRDefault="0013629C" w:rsidP="0013629C">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13629C">
        <w:rPr>
          <w:rFonts w:ascii="Segoe UI" w:eastAsia="Times New Roman" w:hAnsi="Segoe UI" w:cs="Segoe UI"/>
          <w:noProof/>
          <w:color w:val="0000FF"/>
          <w:kern w:val="0"/>
          <w:sz w:val="24"/>
          <w:szCs w:val="24"/>
          <w:lang w:eastAsia="en-IN"/>
          <w14:ligatures w14:val="none"/>
        </w:rPr>
        <w:drawing>
          <wp:inline distT="0" distB="0" distL="0" distR="0" wp14:anchorId="4FC4355C" wp14:editId="5D37B548">
            <wp:extent cx="5731510" cy="2124075"/>
            <wp:effectExtent l="0" t="0" r="2540" b="9525"/>
            <wp:docPr id="1701615258" name="Picture 6" descr="sections">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ctions">
                      <a:hlinkClick r:id="rId118" tgtFrame="&quot;_blank&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6B61D08B" w14:textId="77777777" w:rsidR="0013629C" w:rsidRPr="0013629C" w:rsidRDefault="0013629C" w:rsidP="0013629C">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13629C">
        <w:rPr>
          <w:rFonts w:ascii="Segoe UI" w:eastAsia="Times New Roman" w:hAnsi="Segoe UI" w:cs="Segoe UI"/>
          <w:color w:val="1F2328"/>
          <w:kern w:val="0"/>
          <w:sz w:val="24"/>
          <w:szCs w:val="24"/>
          <w:lang w:eastAsia="en-IN"/>
          <w14:ligatures w14:val="none"/>
        </w:rPr>
        <w:t>Which semantic elements can we use instead to place on our page then. Well, HTML comes with four elements in the sectioning content category. </w:t>
      </w:r>
      <w:r w:rsidRPr="0013629C">
        <w:rPr>
          <w:rFonts w:ascii="Segoe UI" w:eastAsia="Times New Roman" w:hAnsi="Segoe UI" w:cs="Segoe UI"/>
          <w:b/>
          <w:bCs/>
          <w:color w:val="1F2328"/>
          <w:kern w:val="0"/>
          <w:sz w:val="24"/>
          <w:szCs w:val="24"/>
          <w:lang w:eastAsia="en-IN"/>
          <w14:ligatures w14:val="none"/>
        </w:rPr>
        <w:t>Article</w:t>
      </w:r>
      <w:r w:rsidRPr="0013629C">
        <w:rPr>
          <w:rFonts w:ascii="Segoe UI" w:eastAsia="Times New Roman" w:hAnsi="Segoe UI" w:cs="Segoe UI"/>
          <w:color w:val="1F2328"/>
          <w:kern w:val="0"/>
          <w:sz w:val="24"/>
          <w:szCs w:val="24"/>
          <w:lang w:eastAsia="en-IN"/>
          <w14:ligatures w14:val="none"/>
        </w:rPr>
        <w:t> is used to contain standalone content to an article really, this could be a blog post or a story. Inside this, we can, of course, use our headings or paragraphs. Next, the </w:t>
      </w:r>
      <w:r w:rsidRPr="0013629C">
        <w:rPr>
          <w:rFonts w:ascii="Segoe UI" w:eastAsia="Times New Roman" w:hAnsi="Segoe UI" w:cs="Segoe UI"/>
          <w:b/>
          <w:bCs/>
          <w:color w:val="1F2328"/>
          <w:kern w:val="0"/>
          <w:sz w:val="24"/>
          <w:szCs w:val="24"/>
          <w:lang w:eastAsia="en-IN"/>
          <w14:ligatures w14:val="none"/>
        </w:rPr>
        <w:t>section</w:t>
      </w:r>
      <w:r w:rsidRPr="0013629C">
        <w:rPr>
          <w:rFonts w:ascii="Segoe UI" w:eastAsia="Times New Roman" w:hAnsi="Segoe UI" w:cs="Segoe UI"/>
          <w:color w:val="1F2328"/>
          <w:kern w:val="0"/>
          <w:sz w:val="24"/>
          <w:szCs w:val="24"/>
          <w:lang w:eastAsia="en-IN"/>
          <w14:ligatures w14:val="none"/>
        </w:rPr>
        <w:t>. This is a very generic element used to define, well, a section in the page. Don’t use a section for just layout purposes though. That is where we will still use the div element. The </w:t>
      </w:r>
      <w:r w:rsidRPr="0013629C">
        <w:rPr>
          <w:rFonts w:ascii="Segoe UI" w:eastAsia="Times New Roman" w:hAnsi="Segoe UI" w:cs="Segoe UI"/>
          <w:b/>
          <w:bCs/>
          <w:color w:val="1F2328"/>
          <w:kern w:val="0"/>
          <w:sz w:val="24"/>
          <w:szCs w:val="24"/>
          <w:lang w:eastAsia="en-IN"/>
          <w14:ligatures w14:val="none"/>
        </w:rPr>
        <w:t>nav</w:t>
      </w:r>
      <w:r w:rsidRPr="0013629C">
        <w:rPr>
          <w:rFonts w:ascii="Segoe UI" w:eastAsia="Times New Roman" w:hAnsi="Segoe UI" w:cs="Segoe UI"/>
          <w:color w:val="1F2328"/>
          <w:kern w:val="0"/>
          <w:sz w:val="24"/>
          <w:szCs w:val="24"/>
          <w:lang w:eastAsia="en-IN"/>
          <w14:ligatures w14:val="none"/>
        </w:rPr>
        <w:t> element is used to contain navigational links and the main menu and it’s typically used in the header of the page. Not all links on the page go in a nav section though. Only the real menu of links within your site will typically go in there. Finally, the </w:t>
      </w:r>
      <w:r w:rsidRPr="0013629C">
        <w:rPr>
          <w:rFonts w:ascii="Segoe UI" w:eastAsia="Times New Roman" w:hAnsi="Segoe UI" w:cs="Segoe UI"/>
          <w:b/>
          <w:bCs/>
          <w:color w:val="1F2328"/>
          <w:kern w:val="0"/>
          <w:sz w:val="24"/>
          <w:szCs w:val="24"/>
          <w:lang w:eastAsia="en-IN"/>
          <w14:ligatures w14:val="none"/>
        </w:rPr>
        <w:t>aside</w:t>
      </w:r>
      <w:r w:rsidRPr="0013629C">
        <w:rPr>
          <w:rFonts w:ascii="Segoe UI" w:eastAsia="Times New Roman" w:hAnsi="Segoe UI" w:cs="Segoe UI"/>
          <w:color w:val="1F2328"/>
          <w:kern w:val="0"/>
          <w:sz w:val="24"/>
          <w:szCs w:val="24"/>
          <w:lang w:eastAsia="en-IN"/>
          <w14:ligatures w14:val="none"/>
        </w:rPr>
        <w:t> is used to contain related content, so related to the main content of the document. It’s typically used for things, such as quotes, or can also contain links separate from the main content.</w:t>
      </w:r>
    </w:p>
    <w:p w14:paraId="228A62C1" w14:textId="77777777" w:rsidR="0013629C" w:rsidRPr="0013629C" w:rsidRDefault="0013629C" w:rsidP="0013629C">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13629C">
        <w:rPr>
          <w:rFonts w:ascii="Segoe UI" w:eastAsia="Times New Roman" w:hAnsi="Segoe UI" w:cs="Segoe UI"/>
          <w:b/>
          <w:bCs/>
          <w:color w:val="1F2328"/>
          <w:kern w:val="0"/>
          <w:sz w:val="24"/>
          <w:szCs w:val="24"/>
          <w:lang w:eastAsia="en-IN"/>
          <w14:ligatures w14:val="none"/>
        </w:rPr>
        <w:t>3.14. Flow Content</w:t>
      </w:r>
    </w:p>
    <w:p w14:paraId="31FB3C23" w14:textId="478AE8E8" w:rsidR="0013629C" w:rsidRPr="0013629C" w:rsidRDefault="0013629C" w:rsidP="0013629C">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13629C">
        <w:rPr>
          <w:rFonts w:ascii="Segoe UI" w:eastAsia="Times New Roman" w:hAnsi="Segoe UI" w:cs="Segoe UI"/>
          <w:noProof/>
          <w:color w:val="0000FF"/>
          <w:kern w:val="0"/>
          <w:sz w:val="24"/>
          <w:szCs w:val="24"/>
          <w:lang w:eastAsia="en-IN"/>
          <w14:ligatures w14:val="none"/>
        </w:rPr>
        <w:lastRenderedPageBreak/>
        <w:drawing>
          <wp:inline distT="0" distB="0" distL="0" distR="0" wp14:anchorId="353FF053" wp14:editId="2AA37E79">
            <wp:extent cx="5731510" cy="2124075"/>
            <wp:effectExtent l="0" t="0" r="2540" b="9525"/>
            <wp:docPr id="1728415207" name="Picture 5" descr="flow">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w">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0E3EE322" w14:textId="77777777" w:rsidR="0013629C" w:rsidRPr="0013629C" w:rsidRDefault="0013629C" w:rsidP="0013629C">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13629C">
        <w:rPr>
          <w:rFonts w:ascii="Segoe UI" w:eastAsia="Times New Roman" w:hAnsi="Segoe UI" w:cs="Segoe UI"/>
          <w:b/>
          <w:bCs/>
          <w:color w:val="1F2328"/>
          <w:kern w:val="0"/>
          <w:sz w:val="24"/>
          <w:szCs w:val="24"/>
          <w:lang w:eastAsia="en-IN"/>
          <w14:ligatures w14:val="none"/>
        </w:rPr>
        <w:t>3.15. CSS Box Model</w:t>
      </w:r>
    </w:p>
    <w:p w14:paraId="1D9C4FB8" w14:textId="6ACC31A4" w:rsidR="0013629C" w:rsidRPr="0013629C" w:rsidRDefault="0013629C" w:rsidP="0013629C">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13629C">
        <w:rPr>
          <w:rFonts w:ascii="Segoe UI" w:eastAsia="Times New Roman" w:hAnsi="Segoe UI" w:cs="Segoe UI"/>
          <w:noProof/>
          <w:color w:val="0000FF"/>
          <w:kern w:val="0"/>
          <w:sz w:val="24"/>
          <w:szCs w:val="24"/>
          <w:lang w:eastAsia="en-IN"/>
          <w14:ligatures w14:val="none"/>
        </w:rPr>
        <w:drawing>
          <wp:inline distT="0" distB="0" distL="0" distR="0" wp14:anchorId="70F37B30" wp14:editId="382CD2E5">
            <wp:extent cx="5731510" cy="2124075"/>
            <wp:effectExtent l="0" t="0" r="2540" b="9525"/>
            <wp:docPr id="203119976" name="Picture 4" descr="box model">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ox model">
                      <a:hlinkClick r:id="rId122" tgtFrame="&quot;_blank&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31E2EABC" w14:textId="20E8C0C0" w:rsidR="006B157E" w:rsidRPr="006B157E" w:rsidRDefault="006B157E" w:rsidP="006B157E">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6B157E">
        <w:rPr>
          <w:rFonts w:ascii="Segoe UI" w:eastAsia="Times New Roman" w:hAnsi="Segoe UI" w:cs="Segoe UI"/>
          <w:noProof/>
          <w:color w:val="0000FF"/>
          <w:kern w:val="0"/>
          <w:sz w:val="24"/>
          <w:szCs w:val="24"/>
          <w:lang w:eastAsia="en-IN"/>
          <w14:ligatures w14:val="none"/>
        </w:rPr>
        <w:drawing>
          <wp:inline distT="0" distB="0" distL="0" distR="0" wp14:anchorId="44274731" wp14:editId="187A47AE">
            <wp:extent cx="5731510" cy="2124075"/>
            <wp:effectExtent l="0" t="0" r="2540" b="9525"/>
            <wp:docPr id="1444306952" name="Picture 7" descr="padding margin">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dding margin">
                      <a:hlinkClick r:id="rId124" tgtFrame="&quot;_blank&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2124075"/>
                    </a:xfrm>
                    <a:prstGeom prst="rect">
                      <a:avLst/>
                    </a:prstGeom>
                    <a:noFill/>
                    <a:ln>
                      <a:noFill/>
                    </a:ln>
                  </pic:spPr>
                </pic:pic>
              </a:graphicData>
            </a:graphic>
          </wp:inline>
        </w:drawing>
      </w:r>
    </w:p>
    <w:p w14:paraId="6953F028" w14:textId="77777777" w:rsidR="006B157E" w:rsidRPr="006B157E" w:rsidRDefault="006B157E" w:rsidP="006B157E">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6B157E">
        <w:rPr>
          <w:rFonts w:ascii="Segoe UI" w:eastAsia="Times New Roman" w:hAnsi="Segoe UI" w:cs="Segoe UI"/>
          <w:b/>
          <w:bCs/>
          <w:color w:val="1F2328"/>
          <w:kern w:val="0"/>
          <w:sz w:val="30"/>
          <w:szCs w:val="30"/>
          <w:lang w:eastAsia="en-IN"/>
          <w14:ligatures w14:val="none"/>
        </w:rPr>
        <w:t>4. Padding &amp; Margin</w:t>
      </w:r>
    </w:p>
    <w:p w14:paraId="543121C5"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&lt;!DOCTYPE html&gt;</w:t>
      </w:r>
    </w:p>
    <w:p w14:paraId="7BE96A57"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&lt;html lang="en"&gt;</w:t>
      </w:r>
    </w:p>
    <w:p w14:paraId="44A17B66"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&lt;head&gt;</w:t>
      </w:r>
    </w:p>
    <w:p w14:paraId="0207D233"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&lt;meta charset="UTF-8"&gt;</w:t>
      </w:r>
    </w:p>
    <w:p w14:paraId="01178F5A"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lastRenderedPageBreak/>
        <w:t>&lt;meta name="viewport" content="width=device-width, initial-scale=1.0"&gt;</w:t>
      </w:r>
    </w:p>
    <w:p w14:paraId="7FE3123C"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&lt;title&gt;Padding and Margin Example&lt;/title&gt;</w:t>
      </w:r>
    </w:p>
    <w:p w14:paraId="453F94E2"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&lt;style&gt;</w:t>
      </w:r>
    </w:p>
    <w:p w14:paraId="333F69F5"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.box {</w:t>
      </w:r>
    </w:p>
    <w:p w14:paraId="22D0BD43"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width: 200px;</w:t>
      </w:r>
    </w:p>
    <w:p w14:paraId="3CF98456"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height: 100px;</w:t>
      </w:r>
    </w:p>
    <w:p w14:paraId="4B56BEA5"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background-color: lightblue;</w:t>
      </w:r>
    </w:p>
    <w:p w14:paraId="59DC8CE4"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border: 2px solid blue;</w:t>
      </w:r>
    </w:p>
    <w:p w14:paraId="7D15F592"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padding: 20px;</w:t>
      </w:r>
    </w:p>
    <w:p w14:paraId="4E7ACDB6"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margin: 50px;</w:t>
      </w:r>
    </w:p>
    <w:p w14:paraId="583299B4"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 xml:space="preserve">    }</w:t>
      </w:r>
    </w:p>
    <w:p w14:paraId="283F7F62"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&lt;/style&gt;</w:t>
      </w:r>
    </w:p>
    <w:p w14:paraId="2706A925"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&lt;/head&gt;</w:t>
      </w:r>
    </w:p>
    <w:p w14:paraId="4593C26A"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&lt;body&gt;</w:t>
      </w:r>
    </w:p>
    <w:p w14:paraId="50962B68"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2C0C18E3"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&lt;div class="box"&gt;This is a box with padding and margin.&lt;/div&gt;</w:t>
      </w:r>
    </w:p>
    <w:p w14:paraId="672389B7"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p>
    <w:p w14:paraId="596715BC"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&lt;/body&gt;</w:t>
      </w:r>
    </w:p>
    <w:p w14:paraId="62B9A87C" w14:textId="77777777" w:rsidR="006B157E" w:rsidRPr="006B157E" w:rsidRDefault="006B157E" w:rsidP="006B15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1F2328"/>
          <w:kern w:val="0"/>
          <w:sz w:val="20"/>
          <w:szCs w:val="20"/>
          <w:lang w:eastAsia="en-IN"/>
          <w14:ligatures w14:val="none"/>
        </w:rPr>
      </w:pPr>
      <w:r w:rsidRPr="006B157E">
        <w:rPr>
          <w:rFonts w:ascii="Courier New" w:eastAsia="Times New Roman" w:hAnsi="Courier New" w:cs="Courier New"/>
          <w:color w:val="1F2328"/>
          <w:kern w:val="0"/>
          <w:sz w:val="20"/>
          <w:szCs w:val="20"/>
          <w:lang w:eastAsia="en-IN"/>
          <w14:ligatures w14:val="none"/>
        </w:rPr>
        <w:t>&lt;/html&gt;</w:t>
      </w:r>
    </w:p>
    <w:p w14:paraId="713F448D" w14:textId="3AB90D21" w:rsidR="0003693C" w:rsidRDefault="0093305F">
      <w:pPr>
        <w:rPr>
          <w:sz w:val="24"/>
          <w:szCs w:val="24"/>
        </w:rPr>
      </w:pPr>
      <w:r>
        <w:rPr>
          <w:sz w:val="24"/>
          <w:szCs w:val="24"/>
        </w:rPr>
        <w:t>Hsl:h:0-360,100%,100%</w:t>
      </w:r>
    </w:p>
    <w:p w14:paraId="7F0EA8B0" w14:textId="1A82E38C" w:rsidR="0093305F" w:rsidRDefault="00775514">
      <w:pPr>
        <w:rPr>
          <w:sz w:val="24"/>
          <w:szCs w:val="24"/>
        </w:rPr>
      </w:pPr>
      <w:r>
        <w:rPr>
          <w:sz w:val="24"/>
          <w:szCs w:val="24"/>
        </w:rPr>
        <w:t>#ff0000-red</w:t>
      </w:r>
    </w:p>
    <w:p w14:paraId="44BBEEF8" w14:textId="7A659D14" w:rsidR="00775514" w:rsidRDefault="00775514">
      <w:pPr>
        <w:rPr>
          <w:sz w:val="24"/>
          <w:szCs w:val="24"/>
        </w:rPr>
      </w:pPr>
      <w:r>
        <w:rPr>
          <w:sz w:val="24"/>
          <w:szCs w:val="24"/>
        </w:rPr>
        <w:t>Background:url</w:t>
      </w:r>
    </w:p>
    <w:p w14:paraId="10040628" w14:textId="5404B7F2" w:rsidR="00775514" w:rsidRDefault="00775514">
      <w:pPr>
        <w:rPr>
          <w:sz w:val="24"/>
          <w:szCs w:val="24"/>
        </w:rPr>
      </w:pPr>
      <w:r>
        <w:rPr>
          <w:sz w:val="24"/>
          <w:szCs w:val="24"/>
        </w:rPr>
        <w:t>Background-position:left left</w:t>
      </w:r>
    </w:p>
    <w:p w14:paraId="435467D1" w14:textId="14F24BF6" w:rsidR="00775514" w:rsidRDefault="00775514">
      <w:pPr>
        <w:rPr>
          <w:sz w:val="24"/>
          <w:szCs w:val="24"/>
        </w:rPr>
      </w:pPr>
      <w:r>
        <w:rPr>
          <w:sz w:val="24"/>
          <w:szCs w:val="24"/>
        </w:rPr>
        <w:t>Background-repeat:repeat-x,y,no-repeat</w:t>
      </w:r>
    </w:p>
    <w:p w14:paraId="1F83AAA5" w14:textId="21B6BECE" w:rsidR="00775514" w:rsidRDefault="00000638">
      <w:pPr>
        <w:rPr>
          <w:sz w:val="24"/>
          <w:szCs w:val="24"/>
        </w:rPr>
      </w:pPr>
      <w:r>
        <w:rPr>
          <w:sz w:val="24"/>
          <w:szCs w:val="24"/>
        </w:rPr>
        <w:t>Border:</w:t>
      </w:r>
    </w:p>
    <w:p w14:paraId="1AEED1F9" w14:textId="0F04C951" w:rsidR="00000638" w:rsidRDefault="00000638">
      <w:pPr>
        <w:rPr>
          <w:sz w:val="24"/>
          <w:szCs w:val="24"/>
        </w:rPr>
      </w:pPr>
      <w:r>
        <w:rPr>
          <w:sz w:val="24"/>
          <w:szCs w:val="24"/>
        </w:rPr>
        <w:t>Border-style:double,dashed,dotted,solid,groove,ridge,</w:t>
      </w:r>
      <w:r w:rsidR="00964A9B">
        <w:rPr>
          <w:sz w:val="24"/>
          <w:szCs w:val="24"/>
        </w:rPr>
        <w:t>outset,inset,none</w:t>
      </w:r>
    </w:p>
    <w:p w14:paraId="6CCCA256" w14:textId="65AAF8D2" w:rsidR="00964A9B" w:rsidRDefault="00964A9B">
      <w:pPr>
        <w:rPr>
          <w:sz w:val="24"/>
          <w:szCs w:val="24"/>
        </w:rPr>
      </w:pPr>
      <w:r>
        <w:rPr>
          <w:sz w:val="24"/>
          <w:szCs w:val="24"/>
        </w:rPr>
        <w:t>Border-width:thick solid medium</w:t>
      </w:r>
    </w:p>
    <w:p w14:paraId="286C0372" w14:textId="4C8E6028" w:rsidR="00964A9B" w:rsidRDefault="00AB6DE6">
      <w:pPr>
        <w:rPr>
          <w:sz w:val="24"/>
          <w:szCs w:val="24"/>
        </w:rPr>
      </w:pPr>
      <w:r>
        <w:rPr>
          <w:sz w:val="24"/>
          <w:szCs w:val="24"/>
        </w:rPr>
        <w:t>Border-color:</w:t>
      </w:r>
    </w:p>
    <w:p w14:paraId="2EE5110A" w14:textId="77777777" w:rsidR="004125DB" w:rsidRDefault="004125DB">
      <w:pPr>
        <w:rPr>
          <w:sz w:val="24"/>
          <w:szCs w:val="24"/>
        </w:rPr>
      </w:pPr>
    </w:p>
    <w:p w14:paraId="35CD08C9" w14:textId="77777777" w:rsidR="004125DB" w:rsidRDefault="004125DB" w:rsidP="004125DB">
      <w:pPr>
        <w:pStyle w:val="Heading1"/>
        <w:shd w:val="clear" w:color="auto" w:fill="FFFFFF"/>
        <w:spacing w:before="0" w:after="240"/>
        <w:rPr>
          <w:rFonts w:ascii="Segoe UI" w:hAnsi="Segoe UI" w:cs="Segoe UI"/>
          <w:color w:val="1F2328"/>
        </w:rPr>
      </w:pPr>
      <w:r>
        <w:rPr>
          <w:rFonts w:ascii="Segoe UI" w:hAnsi="Segoe UI" w:cs="Segoe UI"/>
          <w:color w:val="1F2328"/>
        </w:rPr>
        <w:lastRenderedPageBreak/>
        <w:t>JavaScript</w:t>
      </w:r>
    </w:p>
    <w:p w14:paraId="15D6D360" w14:textId="77777777" w:rsidR="004125DB" w:rsidRDefault="004125DB" w:rsidP="004125DB">
      <w:pPr>
        <w:shd w:val="clear" w:color="auto" w:fill="FFFFFF"/>
        <w:rPr>
          <w:rFonts w:ascii="Segoe UI" w:hAnsi="Segoe UI" w:cs="Segoe UI"/>
          <w:color w:val="1F2328"/>
        </w:rPr>
      </w:pPr>
      <w:r>
        <w:rPr>
          <w:rFonts w:ascii="Segoe UI" w:hAnsi="Segoe UI" w:cs="Segoe UI"/>
          <w:color w:val="1F2328"/>
        </w:rPr>
        <w:t>Table of Contents</w:t>
      </w:r>
    </w:p>
    <w:p w14:paraId="6D77C0DF" w14:textId="77777777" w:rsidR="004125DB" w:rsidRDefault="006770BE" w:rsidP="004125DB">
      <w:pPr>
        <w:numPr>
          <w:ilvl w:val="0"/>
          <w:numId w:val="35"/>
        </w:numPr>
        <w:shd w:val="clear" w:color="auto" w:fill="FFFFFF"/>
        <w:spacing w:before="100" w:beforeAutospacing="1" w:after="100" w:afterAutospacing="1" w:line="240" w:lineRule="auto"/>
        <w:rPr>
          <w:rFonts w:ascii="Segoe UI" w:hAnsi="Segoe UI" w:cs="Segoe UI"/>
          <w:color w:val="1F2328"/>
        </w:rPr>
      </w:pPr>
      <w:hyperlink r:id="rId126" w:anchor="how-to-start" w:history="1">
        <w:r w:rsidR="004125DB">
          <w:rPr>
            <w:rStyle w:val="Hyperlink"/>
            <w:rFonts w:ascii="Segoe UI" w:hAnsi="Segoe UI" w:cs="Segoe UI"/>
          </w:rPr>
          <w:t>1. How to Start</w:t>
        </w:r>
      </w:hyperlink>
    </w:p>
    <w:p w14:paraId="262F114A"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27" w:anchor="var-vs-let-var-let-let-var" w:history="1">
        <w:r w:rsidR="004125DB">
          <w:rPr>
            <w:rStyle w:val="Hyperlink"/>
            <w:rFonts w:ascii="Segoe UI" w:hAnsi="Segoe UI" w:cs="Segoe UI"/>
          </w:rPr>
          <w:t>2. var V/s let, var-let, let-var</w:t>
        </w:r>
      </w:hyperlink>
    </w:p>
    <w:p w14:paraId="76B71B79"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28" w:anchor="infinity" w:history="1">
        <w:r w:rsidR="004125DB">
          <w:rPr>
            <w:rStyle w:val="Hyperlink"/>
            <w:rFonts w:ascii="Segoe UI" w:hAnsi="Segoe UI" w:cs="Segoe UI"/>
          </w:rPr>
          <w:t>3. Infinity</w:t>
        </w:r>
      </w:hyperlink>
    </w:p>
    <w:p w14:paraId="69A5D7C2"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29" w:anchor="undefined" w:history="1">
        <w:r w:rsidR="004125DB">
          <w:rPr>
            <w:rStyle w:val="Hyperlink"/>
            <w:rFonts w:ascii="Segoe UI" w:hAnsi="Segoe UI" w:cs="Segoe UI"/>
          </w:rPr>
          <w:t>4. Undefined</w:t>
        </w:r>
      </w:hyperlink>
    </w:p>
    <w:p w14:paraId="1A530F69"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0" w:anchor="data-types" w:history="1">
        <w:r w:rsidR="004125DB">
          <w:rPr>
            <w:rStyle w:val="Hyperlink"/>
            <w:rFonts w:ascii="Segoe UI" w:hAnsi="Segoe UI" w:cs="Segoe UI"/>
          </w:rPr>
          <w:t>5. Data Types</w:t>
        </w:r>
      </w:hyperlink>
    </w:p>
    <w:p w14:paraId="7F82F220"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1" w:anchor="javascript-engines" w:history="1">
        <w:r w:rsidR="004125DB">
          <w:rPr>
            <w:rStyle w:val="Hyperlink"/>
            <w:rFonts w:ascii="Segoe UI" w:hAnsi="Segoe UI" w:cs="Segoe UI"/>
          </w:rPr>
          <w:t>6. JavaScript Engines</w:t>
        </w:r>
      </w:hyperlink>
    </w:p>
    <w:p w14:paraId="5D8FC4A9"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2" w:anchor="script-in-body-tag" w:history="1">
        <w:r w:rsidR="004125DB">
          <w:rPr>
            <w:rStyle w:val="Hyperlink"/>
            <w:rFonts w:ascii="Segoe UI" w:hAnsi="Segoe UI" w:cs="Segoe UI"/>
          </w:rPr>
          <w:t>7. Script in &lt;body/&gt; tag</w:t>
        </w:r>
      </w:hyperlink>
    </w:p>
    <w:p w14:paraId="6F787E2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3" w:anchor="js-typeof" w:history="1">
        <w:r w:rsidR="004125DB">
          <w:rPr>
            <w:rStyle w:val="Hyperlink"/>
            <w:rFonts w:ascii="Segoe UI" w:hAnsi="Segoe UI" w:cs="Segoe UI"/>
          </w:rPr>
          <w:t>8. JS typeof</w:t>
        </w:r>
      </w:hyperlink>
    </w:p>
    <w:p w14:paraId="7C8C9A8C"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4" w:anchor="objects-1" w:history="1">
        <w:r w:rsidR="004125DB">
          <w:rPr>
            <w:rStyle w:val="Hyperlink"/>
            <w:rFonts w:ascii="Segoe UI" w:hAnsi="Segoe UI" w:cs="Segoe UI"/>
          </w:rPr>
          <w:t>9. Objects 1</w:t>
        </w:r>
      </w:hyperlink>
    </w:p>
    <w:p w14:paraId="3911DAC8"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5" w:anchor="objects-2" w:history="1">
        <w:r w:rsidR="004125DB">
          <w:rPr>
            <w:rStyle w:val="Hyperlink"/>
            <w:rFonts w:ascii="Segoe UI" w:hAnsi="Segoe UI" w:cs="Segoe UI"/>
          </w:rPr>
          <w:t>10. Objects 2</w:t>
        </w:r>
      </w:hyperlink>
    </w:p>
    <w:p w14:paraId="7D02F01D"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6" w:anchor="array-arrays" w:history="1">
        <w:r w:rsidR="004125DB">
          <w:rPr>
            <w:rStyle w:val="Hyperlink"/>
            <w:rFonts w:ascii="Segoe UI" w:hAnsi="Segoe UI" w:cs="Segoe UI"/>
          </w:rPr>
          <w:t>11. Array, Arrays</w:t>
        </w:r>
      </w:hyperlink>
    </w:p>
    <w:p w14:paraId="74C270FB" w14:textId="77777777" w:rsidR="004125DB" w:rsidRDefault="006770BE" w:rsidP="004125DB">
      <w:pPr>
        <w:numPr>
          <w:ilvl w:val="1"/>
          <w:numId w:val="35"/>
        </w:numPr>
        <w:shd w:val="clear" w:color="auto" w:fill="FFFFFF"/>
        <w:spacing w:before="100" w:beforeAutospacing="1" w:after="100" w:afterAutospacing="1" w:line="240" w:lineRule="auto"/>
        <w:rPr>
          <w:rFonts w:ascii="Segoe UI" w:hAnsi="Segoe UI" w:cs="Segoe UI"/>
          <w:color w:val="1F2328"/>
        </w:rPr>
      </w:pPr>
      <w:hyperlink r:id="rId137" w:anchor="array-sort" w:history="1">
        <w:r w:rsidR="004125DB">
          <w:rPr>
            <w:rStyle w:val="Hyperlink"/>
            <w:rFonts w:ascii="Segoe UI" w:hAnsi="Segoe UI" w:cs="Segoe UI"/>
          </w:rPr>
          <w:t>11.1. Array Sort</w:t>
        </w:r>
      </w:hyperlink>
    </w:p>
    <w:p w14:paraId="6275557A"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38" w:anchor="array-concat" w:history="1">
        <w:r w:rsidR="004125DB">
          <w:rPr>
            <w:rStyle w:val="Hyperlink"/>
            <w:rFonts w:ascii="Segoe UI" w:hAnsi="Segoe UI" w:cs="Segoe UI"/>
          </w:rPr>
          <w:t>11.2. Array Concat</w:t>
        </w:r>
      </w:hyperlink>
    </w:p>
    <w:p w14:paraId="4A5D12BE"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39" w:anchor="spread-operator" w:history="1">
        <w:r w:rsidR="004125DB">
          <w:rPr>
            <w:rStyle w:val="Hyperlink"/>
            <w:rFonts w:ascii="Segoe UI" w:hAnsi="Segoe UI" w:cs="Segoe UI"/>
          </w:rPr>
          <w:t>12. Spread Operator</w:t>
        </w:r>
      </w:hyperlink>
    </w:p>
    <w:p w14:paraId="6FA4F2AA"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0" w:anchor="js-function" w:history="1">
        <w:r w:rsidR="004125DB">
          <w:rPr>
            <w:rStyle w:val="Hyperlink"/>
            <w:rFonts w:ascii="Segoe UI" w:hAnsi="Segoe UI" w:cs="Segoe UI"/>
          </w:rPr>
          <w:t>13. JS Function</w:t>
        </w:r>
      </w:hyperlink>
    </w:p>
    <w:p w14:paraId="25FE5653"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1" w:anchor="js-function-default-values" w:history="1">
        <w:r w:rsidR="004125DB">
          <w:rPr>
            <w:rStyle w:val="Hyperlink"/>
            <w:rFonts w:ascii="Segoe UI" w:hAnsi="Segoe UI" w:cs="Segoe UI"/>
          </w:rPr>
          <w:t>14. JS Function Default Values</w:t>
        </w:r>
      </w:hyperlink>
    </w:p>
    <w:p w14:paraId="29427DA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2" w:anchor="js-factory-function" w:history="1">
        <w:r w:rsidR="004125DB">
          <w:rPr>
            <w:rStyle w:val="Hyperlink"/>
            <w:rFonts w:ascii="Segoe UI" w:hAnsi="Segoe UI" w:cs="Segoe UI"/>
          </w:rPr>
          <w:t>15. JS Factory Function</w:t>
        </w:r>
      </w:hyperlink>
    </w:p>
    <w:p w14:paraId="76DB3ECA"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3" w:anchor="object-enumeration" w:history="1">
        <w:r w:rsidR="004125DB">
          <w:rPr>
            <w:rStyle w:val="Hyperlink"/>
            <w:rFonts w:ascii="Segoe UI" w:hAnsi="Segoe UI" w:cs="Segoe UI"/>
          </w:rPr>
          <w:t>16. Object Enumeration</w:t>
        </w:r>
      </w:hyperlink>
    </w:p>
    <w:p w14:paraId="5404C464"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4" w:anchor="object-cloning" w:history="1">
        <w:r w:rsidR="004125DB">
          <w:rPr>
            <w:rStyle w:val="Hyperlink"/>
            <w:rFonts w:ascii="Segoe UI" w:hAnsi="Segoe UI" w:cs="Segoe UI"/>
          </w:rPr>
          <w:t>17. Object Cloning</w:t>
        </w:r>
      </w:hyperlink>
    </w:p>
    <w:p w14:paraId="55EF17A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5" w:anchor="constructors" w:history="1">
        <w:r w:rsidR="004125DB">
          <w:rPr>
            <w:rStyle w:val="Hyperlink"/>
            <w:rFonts w:ascii="Segoe UI" w:hAnsi="Segoe UI" w:cs="Segoe UI"/>
          </w:rPr>
          <w:t>18. Constructors</w:t>
        </w:r>
      </w:hyperlink>
    </w:p>
    <w:p w14:paraId="506B4E03"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6" w:anchor="constructor-vs-factory" w:history="1">
        <w:r w:rsidR="004125DB">
          <w:rPr>
            <w:rStyle w:val="Hyperlink"/>
            <w:rFonts w:ascii="Segoe UI" w:hAnsi="Segoe UI" w:cs="Segoe UI"/>
          </w:rPr>
          <w:t>19. Constructor V/s Factory</w:t>
        </w:r>
      </w:hyperlink>
    </w:p>
    <w:p w14:paraId="3F9CBBF5"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7" w:anchor="if-else" w:history="1">
        <w:r w:rsidR="004125DB">
          <w:rPr>
            <w:rStyle w:val="Hyperlink"/>
            <w:rFonts w:ascii="Segoe UI" w:hAnsi="Segoe UI" w:cs="Segoe UI"/>
          </w:rPr>
          <w:t>20. IF-ELSE</w:t>
        </w:r>
      </w:hyperlink>
    </w:p>
    <w:p w14:paraId="7AE36AEF"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8" w:anchor="switch-case" w:history="1">
        <w:r w:rsidR="004125DB">
          <w:rPr>
            <w:rStyle w:val="Hyperlink"/>
            <w:rFonts w:ascii="Segoe UI" w:hAnsi="Segoe UI" w:cs="Segoe UI"/>
          </w:rPr>
          <w:t>21. SWITCH-CASE</w:t>
        </w:r>
      </w:hyperlink>
    </w:p>
    <w:p w14:paraId="018A573A"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49" w:anchor="difference-if-else-vs-switch-case" w:history="1">
        <w:r w:rsidR="004125DB">
          <w:rPr>
            <w:rStyle w:val="Hyperlink"/>
            <w:rFonts w:ascii="Segoe UI" w:hAnsi="Segoe UI" w:cs="Segoe UI"/>
          </w:rPr>
          <w:t>22. Difference: IF-ELSE V/s SWITCH-CASE</w:t>
        </w:r>
      </w:hyperlink>
    </w:p>
    <w:p w14:paraId="3340FE0C"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0" w:anchor="for-loop" w:history="1">
        <w:r w:rsidR="004125DB">
          <w:rPr>
            <w:rStyle w:val="Hyperlink"/>
            <w:rFonts w:ascii="Segoe UI" w:hAnsi="Segoe UI" w:cs="Segoe UI"/>
          </w:rPr>
          <w:t>23. For Loop</w:t>
        </w:r>
      </w:hyperlink>
    </w:p>
    <w:p w14:paraId="5F5EF21E"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1" w:anchor="while" w:history="1">
        <w:r w:rsidR="004125DB">
          <w:rPr>
            <w:rStyle w:val="Hyperlink"/>
            <w:rFonts w:ascii="Segoe UI" w:hAnsi="Segoe UI" w:cs="Segoe UI"/>
          </w:rPr>
          <w:t>24. While</w:t>
        </w:r>
      </w:hyperlink>
    </w:p>
    <w:p w14:paraId="587B537C"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2" w:anchor="do-while" w:history="1">
        <w:r w:rsidR="004125DB">
          <w:rPr>
            <w:rStyle w:val="Hyperlink"/>
            <w:rFonts w:ascii="Segoe UI" w:hAnsi="Segoe UI" w:cs="Segoe UI"/>
          </w:rPr>
          <w:t>25. Do While</w:t>
        </w:r>
      </w:hyperlink>
    </w:p>
    <w:p w14:paraId="0E3E9178"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3" w:anchor="break-and-continue" w:history="1">
        <w:r w:rsidR="004125DB">
          <w:rPr>
            <w:rStyle w:val="Hyperlink"/>
            <w:rFonts w:ascii="Segoe UI" w:hAnsi="Segoe UI" w:cs="Segoe UI"/>
          </w:rPr>
          <w:t>26. Break and Continue</w:t>
        </w:r>
      </w:hyperlink>
    </w:p>
    <w:p w14:paraId="115F5EC5"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4" w:anchor="for-in-for-in" w:history="1">
        <w:r w:rsidR="004125DB">
          <w:rPr>
            <w:rStyle w:val="Hyperlink"/>
            <w:rFonts w:ascii="Segoe UI" w:hAnsi="Segoe UI" w:cs="Segoe UI"/>
          </w:rPr>
          <w:t>27. For In, For-In</w:t>
        </w:r>
      </w:hyperlink>
    </w:p>
    <w:p w14:paraId="12C36B8F"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5" w:anchor="for-of-for-of" w:history="1">
        <w:r w:rsidR="004125DB">
          <w:rPr>
            <w:rStyle w:val="Hyperlink"/>
            <w:rFonts w:ascii="Segoe UI" w:hAnsi="Segoe UI" w:cs="Segoe UI"/>
          </w:rPr>
          <w:t>28. For Of, For-Of</w:t>
        </w:r>
      </w:hyperlink>
    </w:p>
    <w:p w14:paraId="6E020511"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6" w:anchor="for-in-vs-for-of" w:history="1">
        <w:r w:rsidR="004125DB">
          <w:rPr>
            <w:rStyle w:val="Hyperlink"/>
            <w:rFonts w:ascii="Segoe UI" w:hAnsi="Segoe UI" w:cs="Segoe UI"/>
          </w:rPr>
          <w:t>29. For In V/s For Of</w:t>
        </w:r>
      </w:hyperlink>
    </w:p>
    <w:p w14:paraId="5E895F40"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7" w:anchor="iterable" w:history="1">
        <w:r w:rsidR="004125DB">
          <w:rPr>
            <w:rStyle w:val="Hyperlink"/>
            <w:rFonts w:ascii="Segoe UI" w:hAnsi="Segoe UI" w:cs="Segoe UI"/>
          </w:rPr>
          <w:t>30. Iterable</w:t>
        </w:r>
      </w:hyperlink>
    </w:p>
    <w:p w14:paraId="571800AD"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8" w:anchor="value-vs-reference-types" w:history="1">
        <w:r w:rsidR="004125DB">
          <w:rPr>
            <w:rStyle w:val="Hyperlink"/>
            <w:rFonts w:ascii="Segoe UI" w:hAnsi="Segoe UI" w:cs="Segoe UI"/>
          </w:rPr>
          <w:t>31. Value V/s Reference Types</w:t>
        </w:r>
      </w:hyperlink>
    </w:p>
    <w:p w14:paraId="4EDED24D"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59" w:anchor="javascript-math" w:history="1">
        <w:r w:rsidR="004125DB">
          <w:rPr>
            <w:rStyle w:val="Hyperlink"/>
            <w:rFonts w:ascii="Segoe UI" w:hAnsi="Segoe UI" w:cs="Segoe UI"/>
          </w:rPr>
          <w:t>32. JavaScript Math</w:t>
        </w:r>
      </w:hyperlink>
    </w:p>
    <w:p w14:paraId="5536AB90"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60" w:anchor="javascript-string" w:history="1">
        <w:r w:rsidR="004125DB">
          <w:rPr>
            <w:rStyle w:val="Hyperlink"/>
            <w:rFonts w:ascii="Segoe UI" w:hAnsi="Segoe UI" w:cs="Segoe UI"/>
          </w:rPr>
          <w:t>33. JavaScript String</w:t>
        </w:r>
      </w:hyperlink>
    </w:p>
    <w:p w14:paraId="2D609A1E"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61" w:anchor="javascript-operators" w:history="1">
        <w:r w:rsidR="004125DB">
          <w:rPr>
            <w:rStyle w:val="Hyperlink"/>
            <w:rFonts w:ascii="Segoe UI" w:hAnsi="Segoe UI" w:cs="Segoe UI"/>
          </w:rPr>
          <w:t>34. JavaScript Operators</w:t>
        </w:r>
      </w:hyperlink>
    </w:p>
    <w:p w14:paraId="6E052C7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62" w:anchor="template-literal" w:history="1">
        <w:r w:rsidR="004125DB">
          <w:rPr>
            <w:rStyle w:val="Hyperlink"/>
            <w:rFonts w:ascii="Segoe UI" w:hAnsi="Segoe UI" w:cs="Segoe UI"/>
          </w:rPr>
          <w:t>35. Template Literal</w:t>
        </w:r>
      </w:hyperlink>
    </w:p>
    <w:p w14:paraId="5787BA94"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63" w:anchor="asynchronous-javascript-promises-callbacks-async-await" w:history="1">
        <w:r w:rsidR="004125DB">
          <w:rPr>
            <w:rStyle w:val="Hyperlink"/>
            <w:rFonts w:ascii="Segoe UI" w:hAnsi="Segoe UI" w:cs="Segoe UI"/>
          </w:rPr>
          <w:t>36. Asynchronous JavaScript: Promises, Callbacks, Async Await</w:t>
        </w:r>
      </w:hyperlink>
    </w:p>
    <w:p w14:paraId="0D0DA898" w14:textId="77777777" w:rsidR="004125DB" w:rsidRDefault="006770BE" w:rsidP="004125DB">
      <w:pPr>
        <w:numPr>
          <w:ilvl w:val="1"/>
          <w:numId w:val="35"/>
        </w:numPr>
        <w:shd w:val="clear" w:color="auto" w:fill="FFFFFF"/>
        <w:spacing w:before="100" w:beforeAutospacing="1" w:after="100" w:afterAutospacing="1" w:line="240" w:lineRule="auto"/>
        <w:rPr>
          <w:rFonts w:ascii="Segoe UI" w:hAnsi="Segoe UI" w:cs="Segoe UI"/>
          <w:color w:val="1F2328"/>
        </w:rPr>
      </w:pPr>
      <w:hyperlink r:id="rId164" w:anchor="sync-async" w:history="1">
        <w:r w:rsidR="004125DB">
          <w:rPr>
            <w:rStyle w:val="Hyperlink"/>
            <w:rFonts w:ascii="Segoe UI" w:hAnsi="Segoe UI" w:cs="Segoe UI"/>
          </w:rPr>
          <w:t>36.1. Sync &amp; Async</w:t>
        </w:r>
      </w:hyperlink>
    </w:p>
    <w:p w14:paraId="6009871D"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65" w:anchor="event-loop" w:history="1">
        <w:r w:rsidR="004125DB">
          <w:rPr>
            <w:rStyle w:val="Hyperlink"/>
            <w:rFonts w:ascii="Segoe UI" w:hAnsi="Segoe UI" w:cs="Segoe UI"/>
          </w:rPr>
          <w:t>36.2. Event Loop</w:t>
        </w:r>
      </w:hyperlink>
    </w:p>
    <w:p w14:paraId="689150B4"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66" w:anchor="call-stack" w:history="1">
        <w:r w:rsidR="004125DB">
          <w:rPr>
            <w:rStyle w:val="Hyperlink"/>
            <w:rFonts w:ascii="Segoe UI" w:hAnsi="Segoe UI" w:cs="Segoe UI"/>
          </w:rPr>
          <w:t>36.3. Call Stack</w:t>
        </w:r>
      </w:hyperlink>
    </w:p>
    <w:p w14:paraId="29D1FC2F"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67" w:anchor="task-queue" w:history="1">
        <w:r w:rsidR="004125DB">
          <w:rPr>
            <w:rStyle w:val="Hyperlink"/>
            <w:rFonts w:ascii="Segoe UI" w:hAnsi="Segoe UI" w:cs="Segoe UI"/>
          </w:rPr>
          <w:t>36.4. Task Queue</w:t>
        </w:r>
      </w:hyperlink>
    </w:p>
    <w:p w14:paraId="77C45509"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68" w:anchor="js-functions-javascript-functions" w:history="1">
        <w:r w:rsidR="004125DB">
          <w:rPr>
            <w:rStyle w:val="Hyperlink"/>
            <w:rFonts w:ascii="Segoe UI" w:hAnsi="Segoe UI" w:cs="Segoe UI"/>
          </w:rPr>
          <w:t>37. JS-Functions, JavaScript-Functions</w:t>
        </w:r>
      </w:hyperlink>
    </w:p>
    <w:p w14:paraId="41FF42CA" w14:textId="77777777" w:rsidR="004125DB" w:rsidRDefault="006770BE" w:rsidP="004125DB">
      <w:pPr>
        <w:numPr>
          <w:ilvl w:val="1"/>
          <w:numId w:val="35"/>
        </w:numPr>
        <w:shd w:val="clear" w:color="auto" w:fill="FFFFFF"/>
        <w:spacing w:before="100" w:beforeAutospacing="1" w:after="100" w:afterAutospacing="1" w:line="240" w:lineRule="auto"/>
        <w:rPr>
          <w:rFonts w:ascii="Segoe UI" w:hAnsi="Segoe UI" w:cs="Segoe UI"/>
          <w:color w:val="1F2328"/>
        </w:rPr>
      </w:pPr>
      <w:hyperlink r:id="rId169" w:anchor="arrow-functions" w:history="1">
        <w:r w:rsidR="004125DB">
          <w:rPr>
            <w:rStyle w:val="Hyperlink"/>
            <w:rFonts w:ascii="Segoe UI" w:hAnsi="Segoe UI" w:cs="Segoe UI"/>
          </w:rPr>
          <w:t>37.1. Arrow Functions</w:t>
        </w:r>
      </w:hyperlink>
    </w:p>
    <w:p w14:paraId="78B2176C"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70" w:anchor="functions" w:history="1">
        <w:r w:rsidR="004125DB">
          <w:rPr>
            <w:rStyle w:val="Hyperlink"/>
            <w:rFonts w:ascii="Segoe UI" w:hAnsi="Segoe UI" w:cs="Segoe UI"/>
          </w:rPr>
          <w:t>37.2. Functions</w:t>
        </w:r>
      </w:hyperlink>
    </w:p>
    <w:p w14:paraId="6339747B" w14:textId="77777777" w:rsidR="004125DB" w:rsidRDefault="006770BE" w:rsidP="004125DB">
      <w:pPr>
        <w:numPr>
          <w:ilvl w:val="1"/>
          <w:numId w:val="35"/>
        </w:numPr>
        <w:shd w:val="clear" w:color="auto" w:fill="FFFFFF"/>
        <w:spacing w:before="60" w:after="100" w:afterAutospacing="1" w:line="240" w:lineRule="auto"/>
        <w:rPr>
          <w:rFonts w:ascii="Segoe UI" w:hAnsi="Segoe UI" w:cs="Segoe UI"/>
          <w:color w:val="1F2328"/>
        </w:rPr>
      </w:pPr>
      <w:hyperlink r:id="rId171" w:anchor="hoisting" w:history="1">
        <w:r w:rsidR="004125DB">
          <w:rPr>
            <w:rStyle w:val="Hyperlink"/>
            <w:rFonts w:ascii="Segoe UI" w:hAnsi="Segoe UI" w:cs="Segoe UI"/>
          </w:rPr>
          <w:t>37.3. Hoisting</w:t>
        </w:r>
      </w:hyperlink>
    </w:p>
    <w:p w14:paraId="2E36826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2" w:anchor="try-catch-finally" w:history="1">
        <w:r w:rsidR="004125DB">
          <w:rPr>
            <w:rStyle w:val="Hyperlink"/>
            <w:rFonts w:ascii="Segoe UI" w:hAnsi="Segoe UI" w:cs="Segoe UI"/>
          </w:rPr>
          <w:t>38. Try, Catch, Finally</w:t>
        </w:r>
      </w:hyperlink>
    </w:p>
    <w:p w14:paraId="7C357C96"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3" w:anchor="local-vs-global" w:history="1">
        <w:r w:rsidR="004125DB">
          <w:rPr>
            <w:rStyle w:val="Hyperlink"/>
            <w:rFonts w:ascii="Segoe UI" w:hAnsi="Segoe UI" w:cs="Segoe UI"/>
          </w:rPr>
          <w:t>39. Local V/s Global</w:t>
        </w:r>
      </w:hyperlink>
    </w:p>
    <w:p w14:paraId="2AF97829"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4" w:anchor="local-scope" w:history="1">
        <w:r w:rsidR="004125DB">
          <w:rPr>
            <w:rStyle w:val="Hyperlink"/>
            <w:rFonts w:ascii="Segoe UI" w:hAnsi="Segoe UI" w:cs="Segoe UI"/>
          </w:rPr>
          <w:t>40. Local Scope:</w:t>
        </w:r>
      </w:hyperlink>
    </w:p>
    <w:p w14:paraId="3F838580"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5" w:anchor="global-scope" w:history="1">
        <w:r w:rsidR="004125DB">
          <w:rPr>
            <w:rStyle w:val="Hyperlink"/>
            <w:rFonts w:ascii="Segoe UI" w:hAnsi="Segoe UI" w:cs="Segoe UI"/>
          </w:rPr>
          <w:t>41. Global Scope:</w:t>
        </w:r>
      </w:hyperlink>
    </w:p>
    <w:p w14:paraId="33A559B7"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6" w:anchor="this-keyword" w:history="1">
        <w:r w:rsidR="004125DB">
          <w:rPr>
            <w:rStyle w:val="Hyperlink"/>
            <w:rFonts w:ascii="Segoe UI" w:hAnsi="Segoe UI" w:cs="Segoe UI"/>
          </w:rPr>
          <w:t>42. This Keyword</w:t>
        </w:r>
      </w:hyperlink>
    </w:p>
    <w:p w14:paraId="696F8FA1"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7" w:anchor="garbage-collection" w:history="1">
        <w:r w:rsidR="004125DB">
          <w:rPr>
            <w:rStyle w:val="Hyperlink"/>
            <w:rFonts w:ascii="Segoe UI" w:hAnsi="Segoe UI" w:cs="Segoe UI"/>
          </w:rPr>
          <w:t>43. Garbage Collection</w:t>
        </w:r>
      </w:hyperlink>
    </w:p>
    <w:p w14:paraId="77E5FEA2" w14:textId="77777777" w:rsidR="004125DB" w:rsidRDefault="006770BE" w:rsidP="004125DB">
      <w:pPr>
        <w:numPr>
          <w:ilvl w:val="0"/>
          <w:numId w:val="35"/>
        </w:numPr>
        <w:shd w:val="clear" w:color="auto" w:fill="FFFFFF"/>
        <w:spacing w:before="60" w:after="100" w:afterAutospacing="1" w:line="240" w:lineRule="auto"/>
        <w:rPr>
          <w:rFonts w:ascii="Segoe UI" w:hAnsi="Segoe UI" w:cs="Segoe UI"/>
          <w:color w:val="1F2328"/>
        </w:rPr>
      </w:pPr>
      <w:hyperlink r:id="rId178" w:anchor="es6-javascript" w:history="1">
        <w:r w:rsidR="004125DB">
          <w:rPr>
            <w:rStyle w:val="Hyperlink"/>
            <w:rFonts w:ascii="Segoe UI" w:hAnsi="Segoe UI" w:cs="Segoe UI"/>
          </w:rPr>
          <w:t>44. ES6 Javascript</w:t>
        </w:r>
      </w:hyperlink>
    </w:p>
    <w:p w14:paraId="4D668350" w14:textId="77777777" w:rsidR="004125DB" w:rsidRDefault="006770BE" w:rsidP="004125DB">
      <w:pPr>
        <w:numPr>
          <w:ilvl w:val="1"/>
          <w:numId w:val="35"/>
        </w:numPr>
        <w:shd w:val="clear" w:color="auto" w:fill="FFFFFF"/>
        <w:spacing w:before="100" w:beforeAutospacing="1" w:after="100" w:afterAutospacing="1" w:line="240" w:lineRule="auto"/>
        <w:rPr>
          <w:rFonts w:ascii="Segoe UI" w:hAnsi="Segoe UI" w:cs="Segoe UI"/>
          <w:color w:val="1F2328"/>
        </w:rPr>
      </w:pPr>
      <w:hyperlink r:id="rId179" w:anchor="array-iteraror-iterator-functions" w:history="1">
        <w:r w:rsidR="004125DB">
          <w:rPr>
            <w:rStyle w:val="Hyperlink"/>
            <w:rFonts w:ascii="Segoe UI" w:hAnsi="Segoe UI" w:cs="Segoe UI"/>
          </w:rPr>
          <w:t>44.1. Array Iteraror, Iterator-Functions</w:t>
        </w:r>
      </w:hyperlink>
    </w:p>
    <w:p w14:paraId="70C874A4"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 How to Start</w:t>
      </w:r>
    </w:p>
    <w:p w14:paraId="552FBCF3" w14:textId="77777777" w:rsidR="004125DB" w:rsidRDefault="004125DB" w:rsidP="004125DB">
      <w:pPr>
        <w:pStyle w:val="HTMLPreformatted"/>
        <w:shd w:val="clear" w:color="auto" w:fill="FFFFFF"/>
        <w:spacing w:after="240"/>
        <w:rPr>
          <w:color w:val="1F2328"/>
        </w:rPr>
      </w:pPr>
      <w:r>
        <w:rPr>
          <w:color w:val="1F2328"/>
        </w:rPr>
        <w:t>&lt;!DOCTYPE html&gt;</w:t>
      </w:r>
    </w:p>
    <w:p w14:paraId="23709C68" w14:textId="77777777" w:rsidR="004125DB" w:rsidRDefault="004125DB" w:rsidP="004125DB">
      <w:pPr>
        <w:pStyle w:val="HTMLPreformatted"/>
        <w:shd w:val="clear" w:color="auto" w:fill="FFFFFF"/>
        <w:spacing w:after="240"/>
        <w:rPr>
          <w:color w:val="1F2328"/>
        </w:rPr>
      </w:pPr>
      <w:r>
        <w:rPr>
          <w:color w:val="1F2328"/>
        </w:rPr>
        <w:t>&lt;html lang="en"&gt;</w:t>
      </w:r>
    </w:p>
    <w:p w14:paraId="322D0B5D" w14:textId="77777777" w:rsidR="004125DB" w:rsidRDefault="004125DB" w:rsidP="004125DB">
      <w:pPr>
        <w:pStyle w:val="HTMLPreformatted"/>
        <w:shd w:val="clear" w:color="auto" w:fill="FFFFFF"/>
        <w:spacing w:after="240"/>
        <w:rPr>
          <w:color w:val="1F2328"/>
        </w:rPr>
      </w:pPr>
      <w:r>
        <w:rPr>
          <w:color w:val="1F2328"/>
        </w:rPr>
        <w:t>&lt;head&gt;</w:t>
      </w:r>
    </w:p>
    <w:p w14:paraId="0519B080" w14:textId="77777777" w:rsidR="004125DB" w:rsidRDefault="004125DB" w:rsidP="004125DB">
      <w:pPr>
        <w:pStyle w:val="HTMLPreformatted"/>
        <w:shd w:val="clear" w:color="auto" w:fill="FFFFFF"/>
        <w:spacing w:after="240"/>
        <w:rPr>
          <w:color w:val="1F2328"/>
        </w:rPr>
      </w:pPr>
      <w:r>
        <w:rPr>
          <w:color w:val="1F2328"/>
        </w:rPr>
        <w:t>&lt;script src="./first.js"&gt;&lt;/script&gt;</w:t>
      </w:r>
    </w:p>
    <w:p w14:paraId="4594DD71" w14:textId="77777777" w:rsidR="004125DB" w:rsidRDefault="004125DB" w:rsidP="004125DB">
      <w:pPr>
        <w:pStyle w:val="HTMLPreformatted"/>
        <w:shd w:val="clear" w:color="auto" w:fill="FFFFFF"/>
        <w:spacing w:after="240"/>
        <w:rPr>
          <w:color w:val="1F2328"/>
        </w:rPr>
      </w:pPr>
      <w:r>
        <w:rPr>
          <w:color w:val="1F2328"/>
        </w:rPr>
        <w:t>&lt;/head&gt;</w:t>
      </w:r>
    </w:p>
    <w:p w14:paraId="7B0001B4" w14:textId="77777777" w:rsidR="004125DB" w:rsidRDefault="004125DB" w:rsidP="004125DB">
      <w:pPr>
        <w:pStyle w:val="HTMLPreformatted"/>
        <w:shd w:val="clear" w:color="auto" w:fill="FFFFFF"/>
        <w:spacing w:after="240"/>
        <w:rPr>
          <w:color w:val="1F2328"/>
        </w:rPr>
      </w:pPr>
    </w:p>
    <w:p w14:paraId="4A4E456F" w14:textId="77777777" w:rsidR="004125DB" w:rsidRDefault="004125DB" w:rsidP="004125DB">
      <w:pPr>
        <w:pStyle w:val="HTMLPreformatted"/>
        <w:shd w:val="clear" w:color="auto" w:fill="FFFFFF"/>
        <w:spacing w:after="240"/>
        <w:rPr>
          <w:color w:val="1F2328"/>
        </w:rPr>
      </w:pPr>
      <w:r>
        <w:rPr>
          <w:color w:val="1F2328"/>
        </w:rPr>
        <w:t>&lt;body&gt;</w:t>
      </w:r>
    </w:p>
    <w:p w14:paraId="37CA94A8" w14:textId="77777777" w:rsidR="004125DB" w:rsidRDefault="004125DB" w:rsidP="004125DB">
      <w:pPr>
        <w:pStyle w:val="HTMLPreformatted"/>
        <w:shd w:val="clear" w:color="auto" w:fill="FFFFFF"/>
        <w:spacing w:after="240"/>
        <w:rPr>
          <w:color w:val="1F2328"/>
        </w:rPr>
      </w:pPr>
      <w:r>
        <w:rPr>
          <w:color w:val="1F2328"/>
        </w:rPr>
        <w:t>Inspect and See Console</w:t>
      </w:r>
    </w:p>
    <w:p w14:paraId="71B5C8FF" w14:textId="77777777" w:rsidR="004125DB" w:rsidRDefault="004125DB" w:rsidP="004125DB">
      <w:pPr>
        <w:pStyle w:val="HTMLPreformatted"/>
        <w:shd w:val="clear" w:color="auto" w:fill="FFFFFF"/>
        <w:spacing w:after="240"/>
        <w:rPr>
          <w:color w:val="1F2328"/>
        </w:rPr>
      </w:pPr>
      <w:r>
        <w:rPr>
          <w:color w:val="1F2328"/>
        </w:rPr>
        <w:t>&lt;/body&gt;</w:t>
      </w:r>
    </w:p>
    <w:p w14:paraId="65ECC1EA" w14:textId="77777777" w:rsidR="004125DB" w:rsidRDefault="004125DB" w:rsidP="004125DB">
      <w:pPr>
        <w:pStyle w:val="HTMLPreformatted"/>
        <w:shd w:val="clear" w:color="auto" w:fill="FFFFFF"/>
        <w:spacing w:after="240"/>
        <w:rPr>
          <w:color w:val="1F2328"/>
        </w:rPr>
      </w:pPr>
      <w:r>
        <w:rPr>
          <w:color w:val="1F2328"/>
        </w:rPr>
        <w:t>&lt;/html&gt;</w:t>
      </w:r>
    </w:p>
    <w:p w14:paraId="46D821C6"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06F93EE6">
          <v:rect id="_x0000_i1035" style="width:0;height:3pt" o:hralign="center" o:hrstd="t" o:hr="t" fillcolor="#a0a0a0" stroked="f"/>
        </w:pict>
      </w:r>
    </w:p>
    <w:p w14:paraId="6C9474C1" w14:textId="77777777" w:rsidR="004125DB" w:rsidRDefault="004125DB" w:rsidP="004125DB">
      <w:pPr>
        <w:pStyle w:val="HTMLPreformatted"/>
        <w:shd w:val="clear" w:color="auto" w:fill="FFFFFF"/>
        <w:spacing w:after="240"/>
        <w:rPr>
          <w:color w:val="1F2328"/>
        </w:rPr>
      </w:pPr>
      <w:r>
        <w:rPr>
          <w:color w:val="1F2328"/>
        </w:rPr>
        <w:t>let count=1;</w:t>
      </w:r>
    </w:p>
    <w:p w14:paraId="1650096D" w14:textId="77777777" w:rsidR="004125DB" w:rsidRDefault="004125DB" w:rsidP="004125DB">
      <w:pPr>
        <w:pStyle w:val="HTMLPreformatted"/>
        <w:shd w:val="clear" w:color="auto" w:fill="FFFFFF"/>
        <w:spacing w:after="240"/>
        <w:rPr>
          <w:color w:val="1F2328"/>
        </w:rPr>
      </w:pPr>
      <w:r>
        <w:rPr>
          <w:color w:val="1F2328"/>
        </w:rPr>
        <w:t>console.log(count);</w:t>
      </w:r>
    </w:p>
    <w:p w14:paraId="17865113"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2. var V/s let, var-let, let-var</w:t>
      </w:r>
    </w:p>
    <w:p w14:paraId="16E0FB67"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JavaScript, both </w:t>
      </w:r>
      <w:r>
        <w:rPr>
          <w:rStyle w:val="HTMLCode"/>
          <w:color w:val="1F2328"/>
        </w:rPr>
        <w:t>var</w:t>
      </w:r>
      <w:r>
        <w:rPr>
          <w:rFonts w:ascii="Segoe UI" w:hAnsi="Segoe UI" w:cs="Segoe UI"/>
          <w:color w:val="1F2328"/>
        </w:rPr>
        <w:t> and </w:t>
      </w:r>
      <w:r>
        <w:rPr>
          <w:rStyle w:val="HTMLCode"/>
          <w:color w:val="1F2328"/>
        </w:rPr>
        <w:t>let</w:t>
      </w:r>
      <w:r>
        <w:rPr>
          <w:rFonts w:ascii="Segoe UI" w:hAnsi="Segoe UI" w:cs="Segoe UI"/>
          <w:color w:val="1F2328"/>
        </w:rPr>
        <w:t> are used for variable declaration, but they have some differences in terms of scoping and hoisting.</w:t>
      </w:r>
    </w:p>
    <w:p w14:paraId="50196C6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var</w:t>
      </w:r>
    </w:p>
    <w:p w14:paraId="7A612214" w14:textId="77777777" w:rsidR="004125DB" w:rsidRDefault="004125DB" w:rsidP="004125DB">
      <w:pPr>
        <w:pStyle w:val="NormalWeb"/>
        <w:numPr>
          <w:ilvl w:val="0"/>
          <w:numId w:val="36"/>
        </w:numPr>
        <w:shd w:val="clear" w:color="auto" w:fill="FFFFFF"/>
        <w:spacing w:before="0" w:beforeAutospacing="0" w:after="0" w:afterAutospacing="0"/>
        <w:rPr>
          <w:rFonts w:ascii="Segoe UI" w:hAnsi="Segoe UI" w:cs="Segoe UI"/>
          <w:color w:val="1F2328"/>
        </w:rPr>
      </w:pPr>
      <w:r>
        <w:rPr>
          <w:rFonts w:ascii="Segoe UI" w:hAnsi="Segoe UI" w:cs="Segoe UI"/>
          <w:color w:val="1F2328"/>
        </w:rPr>
        <w:t>Variables declared with </w:t>
      </w:r>
      <w:r>
        <w:rPr>
          <w:rStyle w:val="HTMLCode"/>
          <w:color w:val="1F2328"/>
        </w:rPr>
        <w:t>var</w:t>
      </w:r>
      <w:r>
        <w:rPr>
          <w:rFonts w:ascii="Segoe UI" w:hAnsi="Segoe UI" w:cs="Segoe UI"/>
          <w:color w:val="1F2328"/>
        </w:rPr>
        <w:t> are function-scoped or globally scoped, meaning they are accessible anywhere within the function in which they are declared, or globally if declared outside of any function.</w:t>
      </w:r>
    </w:p>
    <w:p w14:paraId="7B6557F7"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an example:</w:t>
      </w:r>
    </w:p>
    <w:p w14:paraId="79ECA4ED"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example</w:t>
      </w:r>
      <w:r>
        <w:rPr>
          <w:rStyle w:val="pl-kos"/>
          <w:color w:val="1F2328"/>
        </w:rPr>
        <w:t>()</w:t>
      </w:r>
      <w:r>
        <w:rPr>
          <w:color w:val="1F2328"/>
        </w:rPr>
        <w:t xml:space="preserve"> </w:t>
      </w:r>
      <w:r>
        <w:rPr>
          <w:rStyle w:val="pl-kos"/>
          <w:color w:val="1F2328"/>
        </w:rPr>
        <w:t>{</w:t>
      </w:r>
    </w:p>
    <w:p w14:paraId="067FFE3B"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if</w:t>
      </w:r>
      <w:r>
        <w:rPr>
          <w:color w:val="1F2328"/>
        </w:rPr>
        <w:t xml:space="preserve"> </w:t>
      </w:r>
      <w:r>
        <w:rPr>
          <w:rStyle w:val="pl-kos"/>
          <w:color w:val="1F2328"/>
        </w:rPr>
        <w:t>(</w:t>
      </w:r>
      <w:r>
        <w:rPr>
          <w:rStyle w:val="pl-c1"/>
          <w:color w:val="1F2328"/>
        </w:rPr>
        <w:t>true</w:t>
      </w:r>
      <w:r>
        <w:rPr>
          <w:rStyle w:val="pl-kos"/>
          <w:color w:val="1F2328"/>
        </w:rPr>
        <w:t>)</w:t>
      </w:r>
      <w:r>
        <w:rPr>
          <w:color w:val="1F2328"/>
        </w:rPr>
        <w:t xml:space="preserve"> </w:t>
      </w:r>
      <w:r>
        <w:rPr>
          <w:rStyle w:val="pl-kos"/>
          <w:color w:val="1F2328"/>
        </w:rPr>
        <w:t>{</w:t>
      </w:r>
    </w:p>
    <w:p w14:paraId="7748C0B9"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var</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p>
    <w:p w14:paraId="3D166840"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1FAA4096"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x</w:t>
      </w:r>
      <w:r>
        <w:rPr>
          <w:rStyle w:val="pl-kos"/>
          <w:color w:val="1F2328"/>
        </w:rPr>
        <w:t>);</w:t>
      </w:r>
      <w:r>
        <w:rPr>
          <w:color w:val="1F2328"/>
        </w:rPr>
        <w:t xml:space="preserve"> </w:t>
      </w:r>
      <w:r>
        <w:rPr>
          <w:rStyle w:val="pl-c"/>
          <w:color w:val="1F2328"/>
        </w:rPr>
        <w:t>// Outputs 10</w:t>
      </w:r>
    </w:p>
    <w:p w14:paraId="617C6C18" w14:textId="77777777" w:rsidR="004125DB" w:rsidRDefault="004125DB" w:rsidP="004125DB">
      <w:pPr>
        <w:pStyle w:val="HTMLPreformatted"/>
        <w:shd w:val="clear" w:color="auto" w:fill="FFFFFF"/>
        <w:rPr>
          <w:color w:val="1F2328"/>
        </w:rPr>
      </w:pPr>
      <w:r>
        <w:rPr>
          <w:rStyle w:val="pl-kos"/>
          <w:color w:val="1F2328"/>
        </w:rPr>
        <w:t>}</w:t>
      </w:r>
    </w:p>
    <w:p w14:paraId="7D4BB7FF" w14:textId="77777777" w:rsidR="004125DB" w:rsidRDefault="004125DB" w:rsidP="004125DB">
      <w:pPr>
        <w:pStyle w:val="HTMLPreformatted"/>
        <w:shd w:val="clear" w:color="auto" w:fill="FFFFFF"/>
        <w:rPr>
          <w:color w:val="1F2328"/>
        </w:rPr>
      </w:pPr>
      <w:r>
        <w:rPr>
          <w:rStyle w:val="pl-en"/>
          <w:color w:val="1F2328"/>
        </w:rPr>
        <w:t>example</w:t>
      </w:r>
      <w:r>
        <w:rPr>
          <w:rStyle w:val="pl-kos"/>
          <w:color w:val="1F2328"/>
        </w:rPr>
        <w:t>();</w:t>
      </w:r>
    </w:p>
    <w:p w14:paraId="5CDEA55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x</w:t>
      </w:r>
      <w:r>
        <w:rPr>
          <w:rStyle w:val="pl-kos"/>
          <w:color w:val="1F2328"/>
        </w:rPr>
        <w:t>);</w:t>
      </w:r>
      <w:r>
        <w:rPr>
          <w:color w:val="1F2328"/>
        </w:rPr>
        <w:t xml:space="preserve"> </w:t>
      </w:r>
      <w:r>
        <w:rPr>
          <w:rStyle w:val="pl-c"/>
          <w:color w:val="1F2328"/>
        </w:rPr>
        <w:t>// Throws ReferenceError: x is not defined</w:t>
      </w:r>
    </w:p>
    <w:p w14:paraId="64794C5F"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even though </w:t>
      </w:r>
      <w:r>
        <w:rPr>
          <w:rStyle w:val="HTMLCode"/>
          <w:color w:val="1F2328"/>
        </w:rPr>
        <w:t>x</w:t>
      </w:r>
      <w:r>
        <w:rPr>
          <w:rFonts w:ascii="Segoe UI" w:hAnsi="Segoe UI" w:cs="Segoe UI"/>
          <w:color w:val="1F2328"/>
        </w:rPr>
        <w:t> is declared inside the </w:t>
      </w:r>
      <w:r>
        <w:rPr>
          <w:rStyle w:val="HTMLCode"/>
          <w:color w:val="1F2328"/>
        </w:rPr>
        <w:t>if</w:t>
      </w:r>
      <w:r>
        <w:rPr>
          <w:rFonts w:ascii="Segoe UI" w:hAnsi="Segoe UI" w:cs="Segoe UI"/>
          <w:color w:val="1F2328"/>
        </w:rPr>
        <w:t> block, it is accessible outside of it due to hoisting. This is because </w:t>
      </w:r>
      <w:r>
        <w:rPr>
          <w:rStyle w:val="HTMLCode"/>
          <w:color w:val="1F2328"/>
        </w:rPr>
        <w:t>var</w:t>
      </w:r>
      <w:r>
        <w:rPr>
          <w:rFonts w:ascii="Segoe UI" w:hAnsi="Segoe UI" w:cs="Segoe UI"/>
          <w:color w:val="1F2328"/>
        </w:rPr>
        <w:t> declarations are hoisted to the top of the function.</w:t>
      </w:r>
    </w:p>
    <w:p w14:paraId="1C73D5F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let</w:t>
      </w:r>
    </w:p>
    <w:p w14:paraId="22E35AF1" w14:textId="77777777" w:rsidR="004125DB" w:rsidRDefault="004125DB" w:rsidP="004125DB">
      <w:pPr>
        <w:pStyle w:val="NormalWeb"/>
        <w:numPr>
          <w:ilvl w:val="0"/>
          <w:numId w:val="37"/>
        </w:numPr>
        <w:shd w:val="clear" w:color="auto" w:fill="FFFFFF"/>
        <w:spacing w:before="0" w:beforeAutospacing="0" w:after="0" w:afterAutospacing="0"/>
        <w:rPr>
          <w:rFonts w:ascii="Segoe UI" w:hAnsi="Segoe UI" w:cs="Segoe UI"/>
          <w:color w:val="1F2328"/>
        </w:rPr>
      </w:pPr>
      <w:r>
        <w:rPr>
          <w:rFonts w:ascii="Segoe UI" w:hAnsi="Segoe UI" w:cs="Segoe UI"/>
          <w:color w:val="1F2328"/>
        </w:rPr>
        <w:t>Variables declared with </w:t>
      </w:r>
      <w:r>
        <w:rPr>
          <w:rStyle w:val="HTMLCode"/>
          <w:color w:val="1F2328"/>
        </w:rPr>
        <w:t>let</w:t>
      </w:r>
      <w:r>
        <w:rPr>
          <w:rFonts w:ascii="Segoe UI" w:hAnsi="Segoe UI" w:cs="Segoe UI"/>
          <w:color w:val="1F2328"/>
        </w:rPr>
        <w:t> are block-scoped, meaning they are only accessible within the block (enclosed by curly braces) in which they are declared.</w:t>
      </w:r>
    </w:p>
    <w:p w14:paraId="0724819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Example:</w:t>
      </w:r>
    </w:p>
    <w:p w14:paraId="1E8CD7AD"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example</w:t>
      </w:r>
      <w:r>
        <w:rPr>
          <w:rStyle w:val="pl-kos"/>
          <w:color w:val="1F2328"/>
        </w:rPr>
        <w:t>()</w:t>
      </w:r>
      <w:r>
        <w:rPr>
          <w:color w:val="1F2328"/>
        </w:rPr>
        <w:t xml:space="preserve"> </w:t>
      </w:r>
      <w:r>
        <w:rPr>
          <w:rStyle w:val="pl-kos"/>
          <w:color w:val="1F2328"/>
        </w:rPr>
        <w:t>{</w:t>
      </w:r>
    </w:p>
    <w:p w14:paraId="1C3ABC73"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if</w:t>
      </w:r>
      <w:r>
        <w:rPr>
          <w:color w:val="1F2328"/>
        </w:rPr>
        <w:t xml:space="preserve"> </w:t>
      </w:r>
      <w:r>
        <w:rPr>
          <w:rStyle w:val="pl-kos"/>
          <w:color w:val="1F2328"/>
        </w:rPr>
        <w:t>(</w:t>
      </w:r>
      <w:r>
        <w:rPr>
          <w:rStyle w:val="pl-c1"/>
          <w:color w:val="1F2328"/>
        </w:rPr>
        <w:t>true</w:t>
      </w:r>
      <w:r>
        <w:rPr>
          <w:rStyle w:val="pl-kos"/>
          <w:color w:val="1F2328"/>
        </w:rPr>
        <w:t>)</w:t>
      </w:r>
      <w:r>
        <w:rPr>
          <w:color w:val="1F2328"/>
        </w:rPr>
        <w:t xml:space="preserve"> </w:t>
      </w:r>
      <w:r>
        <w:rPr>
          <w:rStyle w:val="pl-kos"/>
          <w:color w:val="1F2328"/>
        </w:rPr>
        <w:t>{</w:t>
      </w:r>
    </w:p>
    <w:p w14:paraId="145C4EE3"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let</w:t>
      </w:r>
      <w:r>
        <w:rPr>
          <w:color w:val="1F2328"/>
        </w:rPr>
        <w:t xml:space="preserve"> </w:t>
      </w:r>
      <w:r>
        <w:rPr>
          <w:rStyle w:val="pl-s1"/>
          <w:color w:val="1F2328"/>
        </w:rPr>
        <w:t>y</w:t>
      </w:r>
      <w:r>
        <w:rPr>
          <w:color w:val="1F2328"/>
        </w:rPr>
        <w:t xml:space="preserve"> </w:t>
      </w:r>
      <w:r>
        <w:rPr>
          <w:rStyle w:val="pl-c1"/>
          <w:color w:val="1F2328"/>
        </w:rPr>
        <w:t>=</w:t>
      </w:r>
      <w:r>
        <w:rPr>
          <w:color w:val="1F2328"/>
        </w:rPr>
        <w:t xml:space="preserve"> </w:t>
      </w:r>
      <w:r>
        <w:rPr>
          <w:rStyle w:val="pl-c1"/>
          <w:color w:val="1F2328"/>
        </w:rPr>
        <w:t>20</w:t>
      </w:r>
      <w:r>
        <w:rPr>
          <w:rStyle w:val="pl-kos"/>
          <w:color w:val="1F2328"/>
        </w:rPr>
        <w:t>;</w:t>
      </w:r>
    </w:p>
    <w:p w14:paraId="344B1C67"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408D6F43"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y</w:t>
      </w:r>
      <w:r>
        <w:rPr>
          <w:rStyle w:val="pl-kos"/>
          <w:color w:val="1F2328"/>
        </w:rPr>
        <w:t>);</w:t>
      </w:r>
      <w:r>
        <w:rPr>
          <w:color w:val="1F2328"/>
        </w:rPr>
        <w:t xml:space="preserve"> </w:t>
      </w:r>
      <w:r>
        <w:rPr>
          <w:rStyle w:val="pl-c"/>
          <w:color w:val="1F2328"/>
        </w:rPr>
        <w:t>// Throws ReferenceError: y is not defined</w:t>
      </w:r>
    </w:p>
    <w:p w14:paraId="0CF240FF" w14:textId="77777777" w:rsidR="004125DB" w:rsidRDefault="004125DB" w:rsidP="004125DB">
      <w:pPr>
        <w:pStyle w:val="HTMLPreformatted"/>
        <w:shd w:val="clear" w:color="auto" w:fill="FFFFFF"/>
        <w:rPr>
          <w:color w:val="1F2328"/>
        </w:rPr>
      </w:pPr>
      <w:r>
        <w:rPr>
          <w:rStyle w:val="pl-kos"/>
          <w:color w:val="1F2328"/>
        </w:rPr>
        <w:t>}</w:t>
      </w:r>
    </w:p>
    <w:p w14:paraId="44B44071" w14:textId="77777777" w:rsidR="004125DB" w:rsidRDefault="004125DB" w:rsidP="004125DB">
      <w:pPr>
        <w:pStyle w:val="HTMLPreformatted"/>
        <w:shd w:val="clear" w:color="auto" w:fill="FFFFFF"/>
        <w:rPr>
          <w:color w:val="1F2328"/>
        </w:rPr>
      </w:pPr>
      <w:r>
        <w:rPr>
          <w:rStyle w:val="pl-en"/>
          <w:color w:val="1F2328"/>
        </w:rPr>
        <w:t>example</w:t>
      </w:r>
      <w:r>
        <w:rPr>
          <w:rStyle w:val="pl-kos"/>
          <w:color w:val="1F2328"/>
        </w:rPr>
        <w:t>();</w:t>
      </w:r>
    </w:p>
    <w:p w14:paraId="521905AB"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w:t>
      </w:r>
      <w:r>
        <w:rPr>
          <w:rStyle w:val="HTMLCode"/>
          <w:color w:val="1F2328"/>
        </w:rPr>
        <w:t>y</w:t>
      </w:r>
      <w:r>
        <w:rPr>
          <w:rFonts w:ascii="Segoe UI" w:hAnsi="Segoe UI" w:cs="Segoe UI"/>
          <w:color w:val="1F2328"/>
        </w:rPr>
        <w:t> is declared with </w:t>
      </w:r>
      <w:r>
        <w:rPr>
          <w:rStyle w:val="HTMLCode"/>
          <w:color w:val="1F2328"/>
        </w:rPr>
        <w:t>let</w:t>
      </w:r>
      <w:r>
        <w:rPr>
          <w:rFonts w:ascii="Segoe UI" w:hAnsi="Segoe UI" w:cs="Segoe UI"/>
          <w:color w:val="1F2328"/>
        </w:rPr>
        <w:t> inside the </w:t>
      </w:r>
      <w:r>
        <w:rPr>
          <w:rStyle w:val="HTMLCode"/>
          <w:color w:val="1F2328"/>
        </w:rPr>
        <w:t>if</w:t>
      </w:r>
      <w:r>
        <w:rPr>
          <w:rFonts w:ascii="Segoe UI" w:hAnsi="Segoe UI" w:cs="Segoe UI"/>
          <w:color w:val="1F2328"/>
        </w:rPr>
        <w:t> block, so it’s only accessible within that block. Trying to access it outside the block results in a ReferenceError because </w:t>
      </w:r>
      <w:r>
        <w:rPr>
          <w:rStyle w:val="HTMLCode"/>
          <w:color w:val="1F2328"/>
        </w:rPr>
        <w:t>y</w:t>
      </w:r>
      <w:r>
        <w:rPr>
          <w:rFonts w:ascii="Segoe UI" w:hAnsi="Segoe UI" w:cs="Segoe UI"/>
          <w:color w:val="1F2328"/>
        </w:rPr>
        <w:t> is not defined in that scope.</w:t>
      </w:r>
    </w:p>
    <w:p w14:paraId="24FB4A1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So, in summary:</w:t>
      </w:r>
    </w:p>
    <w:p w14:paraId="57551297" w14:textId="77777777" w:rsidR="004125DB" w:rsidRDefault="004125DB" w:rsidP="004125DB">
      <w:pPr>
        <w:pStyle w:val="NormalWeb"/>
        <w:numPr>
          <w:ilvl w:val="0"/>
          <w:numId w:val="38"/>
        </w:numPr>
        <w:shd w:val="clear" w:color="auto" w:fill="FFFFFF"/>
        <w:spacing w:before="0" w:beforeAutospacing="0" w:after="0" w:afterAutospacing="0"/>
        <w:rPr>
          <w:rFonts w:ascii="Segoe UI" w:hAnsi="Segoe UI" w:cs="Segoe UI"/>
          <w:color w:val="1F2328"/>
        </w:rPr>
      </w:pPr>
      <w:r>
        <w:rPr>
          <w:rFonts w:ascii="Segoe UI" w:hAnsi="Segoe UI" w:cs="Segoe UI"/>
          <w:color w:val="1F2328"/>
        </w:rPr>
        <w:t>Use </w:t>
      </w:r>
      <w:r>
        <w:rPr>
          <w:rStyle w:val="HTMLCode"/>
          <w:color w:val="1F2328"/>
        </w:rPr>
        <w:t>var</w:t>
      </w:r>
      <w:r>
        <w:rPr>
          <w:rFonts w:ascii="Segoe UI" w:hAnsi="Segoe UI" w:cs="Segoe UI"/>
          <w:color w:val="1F2328"/>
        </w:rPr>
        <w:t> for variables that need to have function or global scope and may be accessed before they are declared due to hoisting.</w:t>
      </w:r>
    </w:p>
    <w:p w14:paraId="75B70F55" w14:textId="77777777" w:rsidR="004125DB" w:rsidRDefault="004125DB" w:rsidP="004125DB">
      <w:pPr>
        <w:pStyle w:val="NormalWeb"/>
        <w:numPr>
          <w:ilvl w:val="0"/>
          <w:numId w:val="38"/>
        </w:numPr>
        <w:shd w:val="clear" w:color="auto" w:fill="FFFFFF"/>
        <w:spacing w:before="0" w:beforeAutospacing="0" w:after="0" w:afterAutospacing="0"/>
        <w:rPr>
          <w:rFonts w:ascii="Segoe UI" w:hAnsi="Segoe UI" w:cs="Segoe UI"/>
          <w:color w:val="1F2328"/>
        </w:rPr>
      </w:pPr>
      <w:r>
        <w:rPr>
          <w:rFonts w:ascii="Segoe UI" w:hAnsi="Segoe UI" w:cs="Segoe UI"/>
          <w:color w:val="1F2328"/>
        </w:rPr>
        <w:t>Use </w:t>
      </w:r>
      <w:r>
        <w:rPr>
          <w:rStyle w:val="HTMLCode"/>
          <w:color w:val="1F2328"/>
        </w:rPr>
        <w:t>let</w:t>
      </w:r>
      <w:r>
        <w:rPr>
          <w:rFonts w:ascii="Segoe UI" w:hAnsi="Segoe UI" w:cs="Segoe UI"/>
          <w:color w:val="1F2328"/>
        </w:rPr>
        <w:t> for variables that need block scope and should not be accessed before their declaration within the block. It’s generally preferred over </w:t>
      </w:r>
      <w:r>
        <w:rPr>
          <w:rStyle w:val="HTMLCode"/>
          <w:color w:val="1F2328"/>
        </w:rPr>
        <w:t>var</w:t>
      </w:r>
      <w:r>
        <w:rPr>
          <w:rFonts w:ascii="Segoe UI" w:hAnsi="Segoe UI" w:cs="Segoe UI"/>
          <w:color w:val="1F2328"/>
        </w:rPr>
        <w:t> due to its more predictable scoping behavior.</w:t>
      </w:r>
    </w:p>
    <w:p w14:paraId="0AD41FFA"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Summary</w:t>
      </w:r>
      <w:r>
        <w:rPr>
          <w:rFonts w:ascii="Segoe UI" w:hAnsi="Segoe UI" w:cs="Segoe UI"/>
          <w:color w:val="1F2328"/>
        </w:rPr>
        <w:t xml:space="preserve">: The introduction of let in ES6 (ECMAScript 2015) provided JavaScript developers with more predictable and manageable variable scoping behavior, addressing some of the pitfalls associated with var. let is generally preferred over var </w:t>
      </w:r>
      <w:r>
        <w:rPr>
          <w:rFonts w:ascii="Segoe UI" w:hAnsi="Segoe UI" w:cs="Segoe UI"/>
          <w:color w:val="1F2328"/>
        </w:rPr>
        <w:lastRenderedPageBreak/>
        <w:t>in modern JavaScript development due to its block scoping and improved handling of variable declarations. However, var is still widely used, especially in legacy codebases or for specific use cases where function-scoped behavior is desired</w:t>
      </w:r>
    </w:p>
    <w:p w14:paraId="06DB631C"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 Infinity</w:t>
      </w:r>
    </w:p>
    <w:p w14:paraId="2975DFDF"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In JavaScript, </w:t>
      </w:r>
      <w:r>
        <w:rPr>
          <w:rStyle w:val="HTMLCode"/>
          <w:color w:val="1F2328"/>
        </w:rPr>
        <w:t>Infinity</w:t>
      </w:r>
      <w:r>
        <w:rPr>
          <w:rFonts w:ascii="Segoe UI" w:hAnsi="Segoe UI" w:cs="Segoe UI"/>
          <w:color w:val="1F2328"/>
        </w:rPr>
        <w:t> represents the mathematical concept of positive infinity. It’s a special numeric value that represents a number greater than any other number. Here’s an example:</w:t>
      </w:r>
    </w:p>
    <w:p w14:paraId="2A1A386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positiveInfinity</w:t>
      </w:r>
      <w:r>
        <w:rPr>
          <w:color w:val="1F2328"/>
        </w:rPr>
        <w:t xml:space="preserve"> </w:t>
      </w:r>
      <w:r>
        <w:rPr>
          <w:rStyle w:val="pl-c1"/>
          <w:color w:val="1F2328"/>
        </w:rPr>
        <w:t>=</w:t>
      </w:r>
      <w:r>
        <w:rPr>
          <w:color w:val="1F2328"/>
        </w:rPr>
        <w:t xml:space="preserve"> </w:t>
      </w:r>
      <w:r>
        <w:rPr>
          <w:rStyle w:val="pl-v"/>
          <w:color w:val="1F2328"/>
        </w:rPr>
        <w:t>Infinity</w:t>
      </w:r>
      <w:r>
        <w:rPr>
          <w:rStyle w:val="pl-kos"/>
          <w:color w:val="1F2328"/>
        </w:rPr>
        <w:t>;</w:t>
      </w:r>
    </w:p>
    <w:p w14:paraId="4AF32282"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positiveInfinity</w:t>
      </w:r>
      <w:r>
        <w:rPr>
          <w:rStyle w:val="pl-kos"/>
          <w:color w:val="1F2328"/>
        </w:rPr>
        <w:t>);</w:t>
      </w:r>
      <w:r>
        <w:rPr>
          <w:color w:val="1F2328"/>
        </w:rPr>
        <w:t xml:space="preserve"> </w:t>
      </w:r>
      <w:r>
        <w:rPr>
          <w:rStyle w:val="pl-c"/>
          <w:color w:val="1F2328"/>
        </w:rPr>
        <w:t>// Output: Infinity</w:t>
      </w:r>
    </w:p>
    <w:p w14:paraId="6C7FB38F" w14:textId="77777777" w:rsidR="004125DB" w:rsidRDefault="004125DB" w:rsidP="004125DB">
      <w:pPr>
        <w:pStyle w:val="HTMLPreformatted"/>
        <w:shd w:val="clear" w:color="auto" w:fill="FFFFFF"/>
        <w:rPr>
          <w:color w:val="1F2328"/>
        </w:rPr>
      </w:pPr>
    </w:p>
    <w:p w14:paraId="7A186916"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c1"/>
          <w:color w:val="1F2328"/>
        </w:rPr>
        <w:t>10</w:t>
      </w:r>
      <w:r>
        <w:rPr>
          <w:color w:val="1F2328"/>
        </w:rPr>
        <w:t xml:space="preserve"> </w:t>
      </w:r>
      <w:r>
        <w:rPr>
          <w:rStyle w:val="pl-c1"/>
          <w:color w:val="1F2328"/>
        </w:rPr>
        <w:t>/</w:t>
      </w:r>
      <w:r>
        <w:rPr>
          <w:color w:val="1F2328"/>
        </w:rPr>
        <w:t xml:space="preserve"> </w:t>
      </w:r>
      <w:r>
        <w:rPr>
          <w:rStyle w:val="pl-c1"/>
          <w:color w:val="1F2328"/>
        </w:rPr>
        <w:t>0</w:t>
      </w:r>
      <w:r>
        <w:rPr>
          <w:rStyle w:val="pl-kos"/>
          <w:color w:val="1F2328"/>
        </w:rPr>
        <w:t>);</w:t>
      </w:r>
      <w:r>
        <w:rPr>
          <w:color w:val="1F2328"/>
        </w:rPr>
        <w:t xml:space="preserve"> </w:t>
      </w:r>
      <w:r>
        <w:rPr>
          <w:rStyle w:val="pl-c"/>
          <w:color w:val="1F2328"/>
        </w:rPr>
        <w:t>// Output: Infinity</w:t>
      </w:r>
    </w:p>
    <w:p w14:paraId="15845FD0"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v"/>
          <w:color w:val="1F2328"/>
        </w:rPr>
        <w:t>Number</w:t>
      </w:r>
      <w:r>
        <w:rPr>
          <w:rStyle w:val="pl-kos"/>
          <w:color w:val="1F2328"/>
        </w:rPr>
        <w:t>.</w:t>
      </w:r>
      <w:r>
        <w:rPr>
          <w:rStyle w:val="pl-c1"/>
          <w:color w:val="1F2328"/>
        </w:rPr>
        <w:t>POSITIVE_INFINITY</w:t>
      </w:r>
      <w:r>
        <w:rPr>
          <w:rStyle w:val="pl-kos"/>
          <w:color w:val="1F2328"/>
        </w:rPr>
        <w:t>);</w:t>
      </w:r>
      <w:r>
        <w:rPr>
          <w:color w:val="1F2328"/>
        </w:rPr>
        <w:t xml:space="preserve"> </w:t>
      </w:r>
      <w:r>
        <w:rPr>
          <w:rStyle w:val="pl-c"/>
          <w:color w:val="1F2328"/>
        </w:rPr>
        <w:t>// Output: Infinity</w:t>
      </w:r>
    </w:p>
    <w:p w14:paraId="125C7AE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00E4405F" w14:textId="77777777" w:rsidR="004125DB" w:rsidRDefault="004125DB" w:rsidP="004125DB">
      <w:pPr>
        <w:pStyle w:val="NormalWeb"/>
        <w:numPr>
          <w:ilvl w:val="0"/>
          <w:numId w:val="39"/>
        </w:numPr>
        <w:shd w:val="clear" w:color="auto" w:fill="FFFFFF"/>
        <w:spacing w:before="0" w:beforeAutospacing="0" w:after="0" w:afterAutospacing="0"/>
        <w:rPr>
          <w:rFonts w:ascii="Segoe UI" w:hAnsi="Segoe UI" w:cs="Segoe UI"/>
          <w:color w:val="1F2328"/>
        </w:rPr>
      </w:pPr>
      <w:r>
        <w:rPr>
          <w:rStyle w:val="HTMLCode"/>
          <w:color w:val="1F2328"/>
        </w:rPr>
        <w:t>positiveInfinity</w:t>
      </w:r>
      <w:r>
        <w:rPr>
          <w:rFonts w:ascii="Segoe UI" w:hAnsi="Segoe UI" w:cs="Segoe UI"/>
          <w:color w:val="1F2328"/>
        </w:rPr>
        <w:t> is assigned the value </w:t>
      </w:r>
      <w:r>
        <w:rPr>
          <w:rStyle w:val="HTMLCode"/>
          <w:color w:val="1F2328"/>
        </w:rPr>
        <w:t>Infinity</w:t>
      </w:r>
      <w:r>
        <w:rPr>
          <w:rFonts w:ascii="Segoe UI" w:hAnsi="Segoe UI" w:cs="Segoe UI"/>
          <w:color w:val="1F2328"/>
        </w:rPr>
        <w:t>.</w:t>
      </w:r>
    </w:p>
    <w:p w14:paraId="4F863C6D" w14:textId="77777777" w:rsidR="004125DB" w:rsidRDefault="004125DB" w:rsidP="004125DB">
      <w:pPr>
        <w:pStyle w:val="NormalWeb"/>
        <w:numPr>
          <w:ilvl w:val="0"/>
          <w:numId w:val="39"/>
        </w:numPr>
        <w:shd w:val="clear" w:color="auto" w:fill="FFFFFF"/>
        <w:spacing w:before="0" w:beforeAutospacing="0" w:after="0" w:afterAutospacing="0"/>
        <w:rPr>
          <w:rFonts w:ascii="Segoe UI" w:hAnsi="Segoe UI" w:cs="Segoe UI"/>
          <w:color w:val="1F2328"/>
        </w:rPr>
      </w:pPr>
      <w:r>
        <w:rPr>
          <w:rFonts w:ascii="Segoe UI" w:hAnsi="Segoe UI" w:cs="Segoe UI"/>
          <w:color w:val="1F2328"/>
        </w:rPr>
        <w:t>Performing division by zero (</w:t>
      </w:r>
      <w:r>
        <w:rPr>
          <w:rStyle w:val="HTMLCode"/>
          <w:color w:val="1F2328"/>
        </w:rPr>
        <w:t>10 / 0</w:t>
      </w:r>
      <w:r>
        <w:rPr>
          <w:rFonts w:ascii="Segoe UI" w:hAnsi="Segoe UI" w:cs="Segoe UI"/>
          <w:color w:val="1F2328"/>
        </w:rPr>
        <w:t>) in JavaScript results in </w:t>
      </w:r>
      <w:r>
        <w:rPr>
          <w:rStyle w:val="HTMLCode"/>
          <w:color w:val="1F2328"/>
        </w:rPr>
        <w:t>Infinity</w:t>
      </w:r>
      <w:r>
        <w:rPr>
          <w:rFonts w:ascii="Segoe UI" w:hAnsi="Segoe UI" w:cs="Segoe UI"/>
          <w:color w:val="1F2328"/>
        </w:rPr>
        <w:t>.</w:t>
      </w:r>
    </w:p>
    <w:p w14:paraId="6BC8F91D" w14:textId="77777777" w:rsidR="004125DB" w:rsidRDefault="004125DB" w:rsidP="004125DB">
      <w:pPr>
        <w:pStyle w:val="NormalWeb"/>
        <w:numPr>
          <w:ilvl w:val="0"/>
          <w:numId w:val="39"/>
        </w:numPr>
        <w:shd w:val="clear" w:color="auto" w:fill="FFFFFF"/>
        <w:spacing w:before="0" w:beforeAutospacing="0" w:after="0" w:afterAutospacing="0"/>
        <w:rPr>
          <w:rFonts w:ascii="Segoe UI" w:hAnsi="Segoe UI" w:cs="Segoe UI"/>
          <w:color w:val="1F2328"/>
        </w:rPr>
      </w:pPr>
      <w:r>
        <w:rPr>
          <w:rStyle w:val="HTMLCode"/>
          <w:color w:val="1F2328"/>
        </w:rPr>
        <w:t>Number.POSITIVE_INFINITY</w:t>
      </w:r>
      <w:r>
        <w:rPr>
          <w:rFonts w:ascii="Segoe UI" w:hAnsi="Segoe UI" w:cs="Segoe UI"/>
          <w:color w:val="1F2328"/>
        </w:rPr>
        <w:t> is a predefined constant representing positive infinity.</w:t>
      </w:r>
    </w:p>
    <w:p w14:paraId="1809B8D6"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 Undefined</w:t>
      </w:r>
    </w:p>
    <w:p w14:paraId="4804A16A" w14:textId="77777777" w:rsidR="004125DB" w:rsidRDefault="004125DB" w:rsidP="004125DB">
      <w:pPr>
        <w:pStyle w:val="HTMLPreformatted"/>
        <w:shd w:val="clear" w:color="auto" w:fill="FFFFFF"/>
        <w:spacing w:after="240"/>
        <w:rPr>
          <w:color w:val="1F2328"/>
        </w:rPr>
      </w:pPr>
      <w:r>
        <w:rPr>
          <w:color w:val="1F2328"/>
        </w:rPr>
        <w:t>let x;</w:t>
      </w:r>
    </w:p>
    <w:p w14:paraId="74B137C5" w14:textId="77777777" w:rsidR="004125DB" w:rsidRDefault="004125DB" w:rsidP="004125DB">
      <w:pPr>
        <w:pStyle w:val="HTMLPreformatted"/>
        <w:shd w:val="clear" w:color="auto" w:fill="FFFFFF"/>
        <w:spacing w:after="240"/>
        <w:rPr>
          <w:color w:val="1F2328"/>
        </w:rPr>
      </w:pPr>
      <w:r>
        <w:rPr>
          <w:color w:val="1F2328"/>
        </w:rPr>
        <w:t>console.log(x); // Output: undefined</w:t>
      </w:r>
    </w:p>
    <w:p w14:paraId="4DB57FB8" w14:textId="77777777" w:rsidR="004125DB" w:rsidRDefault="004125DB" w:rsidP="004125DB">
      <w:pPr>
        <w:pStyle w:val="HTMLPreformatted"/>
        <w:shd w:val="clear" w:color="auto" w:fill="FFFFFF"/>
        <w:spacing w:after="240"/>
        <w:rPr>
          <w:color w:val="1F2328"/>
        </w:rPr>
      </w:pPr>
    </w:p>
    <w:p w14:paraId="46F19920" w14:textId="77777777" w:rsidR="004125DB" w:rsidRDefault="004125DB" w:rsidP="004125DB">
      <w:pPr>
        <w:pStyle w:val="HTMLPreformatted"/>
        <w:shd w:val="clear" w:color="auto" w:fill="FFFFFF"/>
        <w:spacing w:after="240"/>
        <w:rPr>
          <w:color w:val="1F2328"/>
        </w:rPr>
      </w:pPr>
      <w:r>
        <w:rPr>
          <w:color w:val="1F2328"/>
        </w:rPr>
        <w:t>function example() {</w:t>
      </w:r>
    </w:p>
    <w:p w14:paraId="3D8C2DF4" w14:textId="77777777" w:rsidR="004125DB" w:rsidRDefault="004125DB" w:rsidP="004125DB">
      <w:pPr>
        <w:pStyle w:val="HTMLPreformatted"/>
        <w:shd w:val="clear" w:color="auto" w:fill="FFFFFF"/>
        <w:spacing w:after="240"/>
        <w:rPr>
          <w:color w:val="1F2328"/>
        </w:rPr>
      </w:pPr>
      <w:r>
        <w:rPr>
          <w:color w:val="1F2328"/>
        </w:rPr>
        <w:t xml:space="preserve">    let y;</w:t>
      </w:r>
    </w:p>
    <w:p w14:paraId="45CBAE80" w14:textId="77777777" w:rsidR="004125DB" w:rsidRDefault="004125DB" w:rsidP="004125DB">
      <w:pPr>
        <w:pStyle w:val="HTMLPreformatted"/>
        <w:shd w:val="clear" w:color="auto" w:fill="FFFFFF"/>
        <w:spacing w:after="240"/>
        <w:rPr>
          <w:color w:val="1F2328"/>
        </w:rPr>
      </w:pPr>
      <w:r>
        <w:rPr>
          <w:color w:val="1F2328"/>
        </w:rPr>
        <w:t xml:space="preserve">    console.log(y); // Output: undefined</w:t>
      </w:r>
    </w:p>
    <w:p w14:paraId="31F23B91" w14:textId="77777777" w:rsidR="004125DB" w:rsidRDefault="004125DB" w:rsidP="004125DB">
      <w:pPr>
        <w:pStyle w:val="HTMLPreformatted"/>
        <w:shd w:val="clear" w:color="auto" w:fill="FFFFFF"/>
        <w:spacing w:after="240"/>
        <w:rPr>
          <w:color w:val="1F2328"/>
        </w:rPr>
      </w:pPr>
      <w:r>
        <w:rPr>
          <w:color w:val="1F2328"/>
        </w:rPr>
        <w:t>}</w:t>
      </w:r>
    </w:p>
    <w:p w14:paraId="34E40610" w14:textId="77777777" w:rsidR="004125DB" w:rsidRDefault="004125DB" w:rsidP="004125DB">
      <w:pPr>
        <w:pStyle w:val="HTMLPreformatted"/>
        <w:shd w:val="clear" w:color="auto" w:fill="FFFFFF"/>
        <w:spacing w:after="240"/>
        <w:rPr>
          <w:color w:val="1F2328"/>
        </w:rPr>
      </w:pPr>
    </w:p>
    <w:p w14:paraId="2AC96C3B" w14:textId="77777777" w:rsidR="004125DB" w:rsidRDefault="004125DB" w:rsidP="004125DB">
      <w:pPr>
        <w:pStyle w:val="HTMLPreformatted"/>
        <w:shd w:val="clear" w:color="auto" w:fill="FFFFFF"/>
        <w:spacing w:after="240"/>
        <w:rPr>
          <w:color w:val="1F2328"/>
        </w:rPr>
      </w:pPr>
      <w:r>
        <w:rPr>
          <w:color w:val="1F2328"/>
        </w:rPr>
        <w:t>example();</w:t>
      </w:r>
    </w:p>
    <w:p w14:paraId="0C49D3CD"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5. Data Types</w:t>
      </w:r>
    </w:p>
    <w:p w14:paraId="074F1413" w14:textId="77777777" w:rsidR="004125DB" w:rsidRDefault="004125DB" w:rsidP="004125DB">
      <w:pPr>
        <w:pStyle w:val="HTMLPreformatted"/>
        <w:shd w:val="clear" w:color="auto" w:fill="FFFFFF"/>
        <w:spacing w:after="240"/>
        <w:rPr>
          <w:color w:val="1F2328"/>
        </w:rPr>
      </w:pPr>
      <w:r>
        <w:rPr>
          <w:color w:val="1F2328"/>
        </w:rPr>
        <w:t>// Number</w:t>
      </w:r>
    </w:p>
    <w:p w14:paraId="7FC1E401" w14:textId="77777777" w:rsidR="004125DB" w:rsidRDefault="004125DB" w:rsidP="004125DB">
      <w:pPr>
        <w:pStyle w:val="HTMLPreformatted"/>
        <w:shd w:val="clear" w:color="auto" w:fill="FFFFFF"/>
        <w:spacing w:after="240"/>
        <w:rPr>
          <w:color w:val="1F2328"/>
        </w:rPr>
      </w:pPr>
      <w:r>
        <w:rPr>
          <w:color w:val="1F2328"/>
        </w:rPr>
        <w:t>let integer = 10;</w:t>
      </w:r>
    </w:p>
    <w:p w14:paraId="4C550907" w14:textId="77777777" w:rsidR="004125DB" w:rsidRDefault="004125DB" w:rsidP="004125DB">
      <w:pPr>
        <w:pStyle w:val="HTMLPreformatted"/>
        <w:shd w:val="clear" w:color="auto" w:fill="FFFFFF"/>
        <w:spacing w:after="240"/>
        <w:rPr>
          <w:color w:val="1F2328"/>
        </w:rPr>
      </w:pPr>
      <w:r>
        <w:rPr>
          <w:color w:val="1F2328"/>
        </w:rPr>
        <w:t>let floatingPoint = 3.14;</w:t>
      </w:r>
    </w:p>
    <w:p w14:paraId="75482563" w14:textId="77777777" w:rsidR="004125DB" w:rsidRDefault="004125DB" w:rsidP="004125DB">
      <w:pPr>
        <w:pStyle w:val="HTMLPreformatted"/>
        <w:shd w:val="clear" w:color="auto" w:fill="FFFFFF"/>
        <w:spacing w:after="240"/>
        <w:rPr>
          <w:color w:val="1F2328"/>
        </w:rPr>
      </w:pPr>
    </w:p>
    <w:p w14:paraId="6BCF2A9E" w14:textId="77777777" w:rsidR="004125DB" w:rsidRDefault="004125DB" w:rsidP="004125DB">
      <w:pPr>
        <w:pStyle w:val="HTMLPreformatted"/>
        <w:shd w:val="clear" w:color="auto" w:fill="FFFFFF"/>
        <w:spacing w:after="240"/>
        <w:rPr>
          <w:color w:val="1F2328"/>
        </w:rPr>
      </w:pPr>
      <w:r>
        <w:rPr>
          <w:color w:val="1F2328"/>
        </w:rPr>
        <w:t>// String</w:t>
      </w:r>
    </w:p>
    <w:p w14:paraId="05A2DFB8" w14:textId="77777777" w:rsidR="004125DB" w:rsidRDefault="004125DB" w:rsidP="004125DB">
      <w:pPr>
        <w:pStyle w:val="HTMLPreformatted"/>
        <w:shd w:val="clear" w:color="auto" w:fill="FFFFFF"/>
        <w:spacing w:after="240"/>
        <w:rPr>
          <w:color w:val="1F2328"/>
        </w:rPr>
      </w:pPr>
      <w:r>
        <w:rPr>
          <w:color w:val="1F2328"/>
        </w:rPr>
        <w:lastRenderedPageBreak/>
        <w:t>let message = "Hello, world!";</w:t>
      </w:r>
    </w:p>
    <w:p w14:paraId="546D541C" w14:textId="77777777" w:rsidR="004125DB" w:rsidRDefault="004125DB" w:rsidP="004125DB">
      <w:pPr>
        <w:pStyle w:val="HTMLPreformatted"/>
        <w:shd w:val="clear" w:color="auto" w:fill="FFFFFF"/>
        <w:spacing w:after="240"/>
        <w:rPr>
          <w:color w:val="1F2328"/>
        </w:rPr>
      </w:pPr>
    </w:p>
    <w:p w14:paraId="01408DD8" w14:textId="77777777" w:rsidR="004125DB" w:rsidRDefault="004125DB" w:rsidP="004125DB">
      <w:pPr>
        <w:pStyle w:val="HTMLPreformatted"/>
        <w:shd w:val="clear" w:color="auto" w:fill="FFFFFF"/>
        <w:spacing w:after="240"/>
        <w:rPr>
          <w:color w:val="1F2328"/>
        </w:rPr>
      </w:pPr>
      <w:r>
        <w:rPr>
          <w:color w:val="1F2328"/>
        </w:rPr>
        <w:t>// Boolean</w:t>
      </w:r>
    </w:p>
    <w:p w14:paraId="248E3884" w14:textId="77777777" w:rsidR="004125DB" w:rsidRDefault="004125DB" w:rsidP="004125DB">
      <w:pPr>
        <w:pStyle w:val="HTMLPreformatted"/>
        <w:shd w:val="clear" w:color="auto" w:fill="FFFFFF"/>
        <w:spacing w:after="240"/>
        <w:rPr>
          <w:color w:val="1F2328"/>
        </w:rPr>
      </w:pPr>
      <w:r>
        <w:rPr>
          <w:color w:val="1F2328"/>
        </w:rPr>
        <w:t>let isTrue = true;</w:t>
      </w:r>
    </w:p>
    <w:p w14:paraId="7F1AD766" w14:textId="77777777" w:rsidR="004125DB" w:rsidRDefault="004125DB" w:rsidP="004125DB">
      <w:pPr>
        <w:pStyle w:val="HTMLPreformatted"/>
        <w:shd w:val="clear" w:color="auto" w:fill="FFFFFF"/>
        <w:spacing w:after="240"/>
        <w:rPr>
          <w:color w:val="1F2328"/>
        </w:rPr>
      </w:pPr>
      <w:r>
        <w:rPr>
          <w:color w:val="1F2328"/>
        </w:rPr>
        <w:t>let isFalse = false;</w:t>
      </w:r>
    </w:p>
    <w:p w14:paraId="43C65948" w14:textId="77777777" w:rsidR="004125DB" w:rsidRDefault="004125DB" w:rsidP="004125DB">
      <w:pPr>
        <w:pStyle w:val="HTMLPreformatted"/>
        <w:shd w:val="clear" w:color="auto" w:fill="FFFFFF"/>
        <w:spacing w:after="240"/>
        <w:rPr>
          <w:color w:val="1F2328"/>
        </w:rPr>
      </w:pPr>
    </w:p>
    <w:p w14:paraId="2B5BECB5" w14:textId="77777777" w:rsidR="004125DB" w:rsidRDefault="004125DB" w:rsidP="004125DB">
      <w:pPr>
        <w:pStyle w:val="HTMLPreformatted"/>
        <w:shd w:val="clear" w:color="auto" w:fill="FFFFFF"/>
        <w:spacing w:after="240"/>
        <w:rPr>
          <w:color w:val="1F2328"/>
        </w:rPr>
      </w:pPr>
      <w:r>
        <w:rPr>
          <w:color w:val="1F2328"/>
        </w:rPr>
        <w:t>// Undefined</w:t>
      </w:r>
    </w:p>
    <w:p w14:paraId="0094B586" w14:textId="77777777" w:rsidR="004125DB" w:rsidRDefault="004125DB" w:rsidP="004125DB">
      <w:pPr>
        <w:pStyle w:val="HTMLPreformatted"/>
        <w:shd w:val="clear" w:color="auto" w:fill="FFFFFF"/>
        <w:spacing w:after="240"/>
        <w:rPr>
          <w:color w:val="1F2328"/>
        </w:rPr>
      </w:pPr>
      <w:r>
        <w:rPr>
          <w:color w:val="1F2328"/>
        </w:rPr>
        <w:t>let undefinedVar;</w:t>
      </w:r>
    </w:p>
    <w:p w14:paraId="64047A05" w14:textId="77777777" w:rsidR="004125DB" w:rsidRDefault="004125DB" w:rsidP="004125DB">
      <w:pPr>
        <w:pStyle w:val="HTMLPreformatted"/>
        <w:shd w:val="clear" w:color="auto" w:fill="FFFFFF"/>
        <w:spacing w:after="240"/>
        <w:rPr>
          <w:color w:val="1F2328"/>
        </w:rPr>
      </w:pPr>
    </w:p>
    <w:p w14:paraId="1AC9EF55" w14:textId="77777777" w:rsidR="004125DB" w:rsidRDefault="004125DB" w:rsidP="004125DB">
      <w:pPr>
        <w:pStyle w:val="HTMLPreformatted"/>
        <w:shd w:val="clear" w:color="auto" w:fill="FFFFFF"/>
        <w:spacing w:after="240"/>
        <w:rPr>
          <w:color w:val="1F2328"/>
        </w:rPr>
      </w:pPr>
      <w:r>
        <w:rPr>
          <w:color w:val="1F2328"/>
        </w:rPr>
        <w:t>// Null</w:t>
      </w:r>
    </w:p>
    <w:p w14:paraId="4FEF42D4" w14:textId="77777777" w:rsidR="004125DB" w:rsidRDefault="004125DB" w:rsidP="004125DB">
      <w:pPr>
        <w:pStyle w:val="HTMLPreformatted"/>
        <w:shd w:val="clear" w:color="auto" w:fill="FFFFFF"/>
        <w:spacing w:after="240"/>
        <w:rPr>
          <w:color w:val="1F2328"/>
        </w:rPr>
      </w:pPr>
      <w:r>
        <w:rPr>
          <w:color w:val="1F2328"/>
        </w:rPr>
        <w:t>let nullVar = null;</w:t>
      </w:r>
    </w:p>
    <w:p w14:paraId="28E3ACA3" w14:textId="77777777" w:rsidR="004125DB" w:rsidRDefault="004125DB" w:rsidP="004125DB">
      <w:pPr>
        <w:pStyle w:val="HTMLPreformatted"/>
        <w:shd w:val="clear" w:color="auto" w:fill="FFFFFF"/>
        <w:spacing w:after="240"/>
        <w:rPr>
          <w:color w:val="1F2328"/>
        </w:rPr>
      </w:pPr>
    </w:p>
    <w:p w14:paraId="4162B917" w14:textId="77777777" w:rsidR="004125DB" w:rsidRDefault="004125DB" w:rsidP="004125DB">
      <w:pPr>
        <w:pStyle w:val="HTMLPreformatted"/>
        <w:shd w:val="clear" w:color="auto" w:fill="FFFFFF"/>
        <w:spacing w:after="240"/>
        <w:rPr>
          <w:color w:val="1F2328"/>
        </w:rPr>
      </w:pPr>
    </w:p>
    <w:p w14:paraId="036372F6" w14:textId="77777777" w:rsidR="004125DB" w:rsidRDefault="004125DB" w:rsidP="004125DB">
      <w:pPr>
        <w:pStyle w:val="HTMLPreformatted"/>
        <w:shd w:val="clear" w:color="auto" w:fill="FFFFFF"/>
        <w:spacing w:after="240"/>
        <w:rPr>
          <w:color w:val="1F2328"/>
        </w:rPr>
      </w:pPr>
      <w:r>
        <w:rPr>
          <w:color w:val="1F2328"/>
        </w:rPr>
        <w:t>// Perform some operations</w:t>
      </w:r>
    </w:p>
    <w:p w14:paraId="193E0569" w14:textId="77777777" w:rsidR="004125DB" w:rsidRDefault="004125DB" w:rsidP="004125DB">
      <w:pPr>
        <w:pStyle w:val="HTMLPreformatted"/>
        <w:shd w:val="clear" w:color="auto" w:fill="FFFFFF"/>
        <w:spacing w:after="240"/>
        <w:rPr>
          <w:color w:val="1F2328"/>
        </w:rPr>
      </w:pPr>
      <w:r>
        <w:rPr>
          <w:color w:val="1F2328"/>
        </w:rPr>
        <w:t>console.log("Sum of integer and floatingPoint:", integer + floatingPoint);</w:t>
      </w:r>
    </w:p>
    <w:p w14:paraId="7B624FE7" w14:textId="77777777" w:rsidR="004125DB" w:rsidRDefault="004125DB" w:rsidP="004125DB">
      <w:pPr>
        <w:pStyle w:val="HTMLPreformatted"/>
        <w:shd w:val="clear" w:color="auto" w:fill="FFFFFF"/>
        <w:spacing w:after="240"/>
        <w:rPr>
          <w:color w:val="1F2328"/>
        </w:rPr>
      </w:pPr>
      <w:r>
        <w:rPr>
          <w:color w:val="1F2328"/>
        </w:rPr>
        <w:t>console.log("Concatenation of message and name:", message + " " + person.name);</w:t>
      </w:r>
    </w:p>
    <w:p w14:paraId="05A04B0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6. JavaScript Engines</w:t>
      </w:r>
    </w:p>
    <w:p w14:paraId="716C0E8E" w14:textId="17F1D04A" w:rsidR="004125DB" w:rsidRDefault="004125DB" w:rsidP="004125DB">
      <w:pPr>
        <w:shd w:val="clear" w:color="auto" w:fill="FFFFFF"/>
        <w:rPr>
          <w:rFonts w:ascii="Segoe UI" w:hAnsi="Segoe UI" w:cs="Segoe UI"/>
          <w:color w:val="1F2328"/>
          <w:sz w:val="24"/>
          <w:szCs w:val="24"/>
        </w:rPr>
      </w:pPr>
      <w:r>
        <w:rPr>
          <w:rFonts w:ascii="Segoe UI" w:hAnsi="Segoe UI" w:cs="Segoe UI"/>
          <w:noProof/>
          <w:color w:val="0000FF"/>
        </w:rPr>
        <w:drawing>
          <wp:inline distT="0" distB="0" distL="0" distR="0" wp14:anchorId="22EEAAAA" wp14:editId="2BBBA27F">
            <wp:extent cx="5731510" cy="2081530"/>
            <wp:effectExtent l="0" t="0" r="2540" b="0"/>
            <wp:docPr id="439515439" name="Picture 16" descr="engines">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gines">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2081530"/>
                    </a:xfrm>
                    <a:prstGeom prst="rect">
                      <a:avLst/>
                    </a:prstGeom>
                    <a:noFill/>
                    <a:ln>
                      <a:noFill/>
                    </a:ln>
                  </pic:spPr>
                </pic:pic>
              </a:graphicData>
            </a:graphic>
          </wp:inline>
        </w:drawing>
      </w:r>
    </w:p>
    <w:p w14:paraId="59775FCF"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7. Script in &lt;body/&gt; tag</w:t>
      </w:r>
    </w:p>
    <w:p w14:paraId="53A37CB6"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Yes, you can add </w:t>
      </w:r>
      <w:r>
        <w:rPr>
          <w:rStyle w:val="HTMLCode"/>
          <w:color w:val="1F2328"/>
        </w:rPr>
        <w:t>&lt;script&gt;</w:t>
      </w:r>
      <w:r>
        <w:rPr>
          <w:rFonts w:ascii="Segoe UI" w:hAnsi="Segoe UI" w:cs="Segoe UI"/>
          <w:color w:val="1F2328"/>
        </w:rPr>
        <w:t> tags directly within the </w:t>
      </w:r>
      <w:r>
        <w:rPr>
          <w:rStyle w:val="HTMLCode"/>
          <w:color w:val="1F2328"/>
        </w:rPr>
        <w:t>&lt;body&gt;</w:t>
      </w:r>
      <w:r>
        <w:rPr>
          <w:rFonts w:ascii="Segoe UI" w:hAnsi="Segoe UI" w:cs="Segoe UI"/>
          <w:color w:val="1F2328"/>
        </w:rPr>
        <w:t> tag of an HTML document. Placing scripts in the </w:t>
      </w:r>
      <w:r>
        <w:rPr>
          <w:rStyle w:val="HTMLCode"/>
          <w:color w:val="1F2328"/>
        </w:rPr>
        <w:t>&lt;body&gt;</w:t>
      </w:r>
      <w:r>
        <w:rPr>
          <w:rFonts w:ascii="Segoe UI" w:hAnsi="Segoe UI" w:cs="Segoe UI"/>
          <w:color w:val="1F2328"/>
        </w:rPr>
        <w:t xml:space="preserve"> tag is common, especially for scripts that are specific to </w:t>
      </w:r>
      <w:r>
        <w:rPr>
          <w:rFonts w:ascii="Segoe UI" w:hAnsi="Segoe UI" w:cs="Segoe UI"/>
          <w:color w:val="1F2328"/>
        </w:rPr>
        <w:lastRenderedPageBreak/>
        <w:t>the content of the page or that need to be executed after the page content has loaded.</w:t>
      </w:r>
    </w:p>
    <w:p w14:paraId="41F43D44"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Here’s an example of how you can include a script within the </w:t>
      </w:r>
      <w:r>
        <w:rPr>
          <w:rStyle w:val="HTMLCode"/>
          <w:color w:val="1F2328"/>
        </w:rPr>
        <w:t>&lt;body&gt;</w:t>
      </w:r>
      <w:r>
        <w:rPr>
          <w:rFonts w:ascii="Segoe UI" w:hAnsi="Segoe UI" w:cs="Segoe UI"/>
          <w:color w:val="1F2328"/>
        </w:rPr>
        <w:t> tag:</w:t>
      </w:r>
    </w:p>
    <w:p w14:paraId="51DF29CD" w14:textId="77777777" w:rsidR="004125DB" w:rsidRDefault="004125DB" w:rsidP="004125DB">
      <w:pPr>
        <w:pStyle w:val="HTMLPreformatted"/>
        <w:shd w:val="clear" w:color="auto" w:fill="FFFFFF"/>
        <w:rPr>
          <w:color w:val="1F2328"/>
        </w:rPr>
      </w:pPr>
      <w:r>
        <w:rPr>
          <w:rStyle w:val="pl-c1"/>
          <w:color w:val="1F2328"/>
        </w:rPr>
        <w:t>&lt;!DOCTYPE html</w:t>
      </w:r>
      <w:r>
        <w:rPr>
          <w:rStyle w:val="pl-kos"/>
          <w:color w:val="1F2328"/>
        </w:rPr>
        <w:t>&gt;</w:t>
      </w:r>
    </w:p>
    <w:p w14:paraId="79537DFA"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html</w:t>
      </w:r>
      <w:r>
        <w:rPr>
          <w:color w:val="1F2328"/>
        </w:rPr>
        <w:t xml:space="preserve"> </w:t>
      </w:r>
      <w:r>
        <w:rPr>
          <w:rStyle w:val="pl-c1"/>
          <w:color w:val="1F2328"/>
        </w:rPr>
        <w:t>lang</w:t>
      </w:r>
      <w:r>
        <w:rPr>
          <w:color w:val="1F2328"/>
        </w:rPr>
        <w:t>="</w:t>
      </w:r>
      <w:r>
        <w:rPr>
          <w:rStyle w:val="pl-s"/>
          <w:color w:val="1F2328"/>
        </w:rPr>
        <w:t>en</w:t>
      </w:r>
      <w:r>
        <w:rPr>
          <w:color w:val="1F2328"/>
        </w:rPr>
        <w:t>"</w:t>
      </w:r>
      <w:r>
        <w:rPr>
          <w:rStyle w:val="pl-kos"/>
          <w:color w:val="1F2328"/>
        </w:rPr>
        <w:t>&gt;</w:t>
      </w:r>
    </w:p>
    <w:p w14:paraId="1314DE3A"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229E1B08"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charset</w:t>
      </w:r>
      <w:r>
        <w:rPr>
          <w:color w:val="1F2328"/>
        </w:rPr>
        <w:t>="</w:t>
      </w:r>
      <w:r>
        <w:rPr>
          <w:rStyle w:val="pl-s"/>
          <w:color w:val="1F2328"/>
        </w:rPr>
        <w:t>UTF-8</w:t>
      </w:r>
      <w:r>
        <w:rPr>
          <w:color w:val="1F2328"/>
        </w:rPr>
        <w:t>"</w:t>
      </w:r>
      <w:r>
        <w:rPr>
          <w:rStyle w:val="pl-kos"/>
          <w:color w:val="1F2328"/>
        </w:rPr>
        <w:t>&gt;</w:t>
      </w:r>
    </w:p>
    <w:p w14:paraId="267FD215"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meta</w:t>
      </w:r>
      <w:r>
        <w:rPr>
          <w:color w:val="1F2328"/>
        </w:rPr>
        <w:t xml:space="preserve"> </w:t>
      </w:r>
      <w:r>
        <w:rPr>
          <w:rStyle w:val="pl-c1"/>
          <w:color w:val="1F2328"/>
        </w:rPr>
        <w:t>name</w:t>
      </w:r>
      <w:r>
        <w:rPr>
          <w:color w:val="1F2328"/>
        </w:rPr>
        <w:t>="</w:t>
      </w:r>
      <w:r>
        <w:rPr>
          <w:rStyle w:val="pl-s"/>
          <w:color w:val="1F2328"/>
        </w:rPr>
        <w:t>viewport</w:t>
      </w:r>
      <w:r>
        <w:rPr>
          <w:color w:val="1F2328"/>
        </w:rPr>
        <w:t xml:space="preserve">" </w:t>
      </w:r>
      <w:r>
        <w:rPr>
          <w:rStyle w:val="pl-c1"/>
          <w:color w:val="1F2328"/>
        </w:rPr>
        <w:t>content</w:t>
      </w:r>
      <w:r>
        <w:rPr>
          <w:color w:val="1F2328"/>
        </w:rPr>
        <w:t>="</w:t>
      </w:r>
      <w:r>
        <w:rPr>
          <w:rStyle w:val="pl-s"/>
          <w:color w:val="1F2328"/>
        </w:rPr>
        <w:t>width=device-width, initial-scale=1.0</w:t>
      </w:r>
      <w:r>
        <w:rPr>
          <w:color w:val="1F2328"/>
        </w:rPr>
        <w:t>"</w:t>
      </w:r>
      <w:r>
        <w:rPr>
          <w:rStyle w:val="pl-kos"/>
          <w:color w:val="1F2328"/>
        </w:rPr>
        <w:t>&gt;</w:t>
      </w:r>
    </w:p>
    <w:p w14:paraId="10AB30BF"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title</w:t>
      </w:r>
      <w:r>
        <w:rPr>
          <w:rStyle w:val="pl-kos"/>
          <w:color w:val="1F2328"/>
        </w:rPr>
        <w:t>&gt;</w:t>
      </w:r>
      <w:r>
        <w:rPr>
          <w:color w:val="1F2328"/>
        </w:rPr>
        <w:t>Script in Body Tag</w:t>
      </w:r>
      <w:r>
        <w:rPr>
          <w:rStyle w:val="pl-kos"/>
          <w:color w:val="1F2328"/>
        </w:rPr>
        <w:t>&lt;/</w:t>
      </w:r>
      <w:r>
        <w:rPr>
          <w:rStyle w:val="pl-ent"/>
          <w:color w:val="1F2328"/>
        </w:rPr>
        <w:t>title</w:t>
      </w:r>
      <w:r>
        <w:rPr>
          <w:rStyle w:val="pl-kos"/>
          <w:color w:val="1F2328"/>
        </w:rPr>
        <w:t>&gt;</w:t>
      </w:r>
    </w:p>
    <w:p w14:paraId="1279BCF2"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head</w:t>
      </w:r>
      <w:r>
        <w:rPr>
          <w:rStyle w:val="pl-kos"/>
          <w:color w:val="1F2328"/>
        </w:rPr>
        <w:t>&gt;</w:t>
      </w:r>
    </w:p>
    <w:p w14:paraId="6352542C"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68740807"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h1</w:t>
      </w:r>
      <w:r>
        <w:rPr>
          <w:rStyle w:val="pl-kos"/>
          <w:color w:val="1F2328"/>
        </w:rPr>
        <w:t>&gt;</w:t>
      </w:r>
      <w:r>
        <w:rPr>
          <w:color w:val="1F2328"/>
        </w:rPr>
        <w:t>Hello, world!</w:t>
      </w:r>
      <w:r>
        <w:rPr>
          <w:rStyle w:val="pl-kos"/>
          <w:color w:val="1F2328"/>
        </w:rPr>
        <w:t>&lt;/</w:t>
      </w:r>
      <w:r>
        <w:rPr>
          <w:rStyle w:val="pl-ent"/>
          <w:color w:val="1F2328"/>
        </w:rPr>
        <w:t>h1</w:t>
      </w:r>
      <w:r>
        <w:rPr>
          <w:rStyle w:val="pl-kos"/>
          <w:color w:val="1F2328"/>
        </w:rPr>
        <w:t>&gt;</w:t>
      </w:r>
    </w:p>
    <w:p w14:paraId="4664F1E6" w14:textId="77777777" w:rsidR="004125DB" w:rsidRDefault="004125DB" w:rsidP="004125DB">
      <w:pPr>
        <w:pStyle w:val="HTMLPreformatted"/>
        <w:shd w:val="clear" w:color="auto" w:fill="FFFFFF"/>
        <w:rPr>
          <w:color w:val="1F2328"/>
        </w:rPr>
      </w:pPr>
    </w:p>
    <w:p w14:paraId="29A0D9FA"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&lt;!-- JavaScript code placed within the body tag --&gt;</w:t>
      </w:r>
    </w:p>
    <w:p w14:paraId="1AD701FF"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script</w:t>
      </w:r>
      <w:r>
        <w:rPr>
          <w:rStyle w:val="pl-kos"/>
          <w:color w:val="1F2328"/>
        </w:rPr>
        <w:t>&gt;</w:t>
      </w:r>
    </w:p>
    <w:p w14:paraId="457453A0"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"This script is placed within the body tag."</w:t>
      </w:r>
      <w:r>
        <w:rPr>
          <w:rStyle w:val="pl-kos"/>
          <w:color w:val="1F2328"/>
        </w:rPr>
        <w:t>);</w:t>
      </w:r>
    </w:p>
    <w:p w14:paraId="1AB8FF9D"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Your JavaScript code goes here</w:t>
      </w:r>
    </w:p>
    <w:p w14:paraId="4632DF62"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&lt;/</w:t>
      </w:r>
      <w:r>
        <w:rPr>
          <w:rStyle w:val="pl-ent"/>
          <w:color w:val="1F2328"/>
        </w:rPr>
        <w:t>script</w:t>
      </w:r>
      <w:r>
        <w:rPr>
          <w:rStyle w:val="pl-kos"/>
          <w:color w:val="1F2328"/>
        </w:rPr>
        <w:t>&gt;</w:t>
      </w:r>
    </w:p>
    <w:p w14:paraId="28B09908"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body</w:t>
      </w:r>
      <w:r>
        <w:rPr>
          <w:rStyle w:val="pl-kos"/>
          <w:color w:val="1F2328"/>
        </w:rPr>
        <w:t>&gt;</w:t>
      </w:r>
    </w:p>
    <w:p w14:paraId="19EB8700" w14:textId="77777777" w:rsidR="004125DB" w:rsidRDefault="004125DB" w:rsidP="004125DB">
      <w:pPr>
        <w:pStyle w:val="HTMLPreformatted"/>
        <w:shd w:val="clear" w:color="auto" w:fill="FFFFFF"/>
        <w:rPr>
          <w:color w:val="1F2328"/>
        </w:rPr>
      </w:pPr>
      <w:r>
        <w:rPr>
          <w:rStyle w:val="pl-kos"/>
          <w:color w:val="1F2328"/>
        </w:rPr>
        <w:t>&lt;/</w:t>
      </w:r>
      <w:r>
        <w:rPr>
          <w:rStyle w:val="pl-ent"/>
          <w:color w:val="1F2328"/>
        </w:rPr>
        <w:t>html</w:t>
      </w:r>
      <w:r>
        <w:rPr>
          <w:rStyle w:val="pl-kos"/>
          <w:color w:val="1F2328"/>
        </w:rPr>
        <w:t>&gt;</w:t>
      </w:r>
    </w:p>
    <w:p w14:paraId="7BA6BC39"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Placing scripts at the end of the </w:t>
      </w:r>
      <w:r>
        <w:rPr>
          <w:rStyle w:val="HTMLCode"/>
          <w:color w:val="1F2328"/>
        </w:rPr>
        <w:t>&lt;body&gt;</w:t>
      </w:r>
      <w:r>
        <w:rPr>
          <w:rFonts w:ascii="Segoe UI" w:hAnsi="Segoe UI" w:cs="Segoe UI"/>
          <w:color w:val="1F2328"/>
        </w:rPr>
        <w:t> tag can also improve the loading performance of your webpage because it allows the browser to render the HTML content first before loading and executing any scripts. This way, users can see the content of the page more quickly while scripts are being downloaded and processed in the background.</w:t>
      </w:r>
    </w:p>
    <w:p w14:paraId="468FE3DF"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8. JS typeof</w:t>
      </w:r>
    </w:p>
    <w:p w14:paraId="1925C3F2"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The </w:t>
      </w:r>
      <w:r>
        <w:rPr>
          <w:rStyle w:val="HTMLCode"/>
          <w:color w:val="1F2328"/>
        </w:rPr>
        <w:t>typeof</w:t>
      </w:r>
      <w:r>
        <w:rPr>
          <w:rFonts w:ascii="Segoe UI" w:hAnsi="Segoe UI" w:cs="Segoe UI"/>
          <w:color w:val="1F2328"/>
        </w:rPr>
        <w:t> operator in JavaScript is used to determine the data type of a variable or expression. It returns a string indicating the type of the operand. Here’s an example demonstrating the use of </w:t>
      </w:r>
      <w:r>
        <w:rPr>
          <w:rStyle w:val="HTMLCode"/>
          <w:color w:val="1F2328"/>
        </w:rPr>
        <w:t>typeof</w:t>
      </w:r>
      <w:r>
        <w:rPr>
          <w:rFonts w:ascii="Segoe UI" w:hAnsi="Segoe UI" w:cs="Segoe UI"/>
          <w:color w:val="1F2328"/>
        </w:rPr>
        <w:t> with different types of variables:</w:t>
      </w:r>
    </w:p>
    <w:p w14:paraId="58DADDE6" w14:textId="77777777" w:rsidR="004125DB" w:rsidRDefault="004125DB" w:rsidP="004125DB">
      <w:pPr>
        <w:pStyle w:val="HTMLPreformatted"/>
        <w:shd w:val="clear" w:color="auto" w:fill="FFFFFF"/>
        <w:rPr>
          <w:color w:val="1F2328"/>
        </w:rPr>
      </w:pPr>
      <w:r>
        <w:rPr>
          <w:rStyle w:val="pl-c"/>
          <w:color w:val="1F2328"/>
        </w:rPr>
        <w:t>// Example variables of different types</w:t>
      </w:r>
    </w:p>
    <w:p w14:paraId="5F7FA93A"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r>
        <w:rPr>
          <w:color w:val="1F2328"/>
        </w:rPr>
        <w:t xml:space="preserve">               </w:t>
      </w:r>
      <w:r>
        <w:rPr>
          <w:rStyle w:val="pl-c"/>
          <w:color w:val="1F2328"/>
        </w:rPr>
        <w:t>// Number</w:t>
      </w:r>
    </w:p>
    <w:p w14:paraId="3F8C0CC2"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str</w:t>
      </w:r>
      <w:r>
        <w:rPr>
          <w:color w:val="1F2328"/>
        </w:rPr>
        <w:t xml:space="preserve"> </w:t>
      </w:r>
      <w:r>
        <w:rPr>
          <w:rStyle w:val="pl-c1"/>
          <w:color w:val="1F2328"/>
        </w:rPr>
        <w:t>=</w:t>
      </w:r>
      <w:r>
        <w:rPr>
          <w:color w:val="1F2328"/>
        </w:rPr>
        <w:t xml:space="preserve"> </w:t>
      </w:r>
      <w:r>
        <w:rPr>
          <w:rStyle w:val="pl-s"/>
          <w:color w:val="1F2328"/>
        </w:rPr>
        <w:t>"Hello"</w:t>
      </w:r>
      <w:r>
        <w:rPr>
          <w:rStyle w:val="pl-kos"/>
          <w:color w:val="1F2328"/>
        </w:rPr>
        <w:t>;</w:t>
      </w:r>
      <w:r>
        <w:rPr>
          <w:color w:val="1F2328"/>
        </w:rPr>
        <w:t xml:space="preserve">          </w:t>
      </w:r>
      <w:r>
        <w:rPr>
          <w:rStyle w:val="pl-c"/>
          <w:color w:val="1F2328"/>
        </w:rPr>
        <w:t>// String</w:t>
      </w:r>
    </w:p>
    <w:p w14:paraId="7AD23D86"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bool</w:t>
      </w:r>
      <w:r>
        <w:rPr>
          <w:color w:val="1F2328"/>
        </w:rPr>
        <w:t xml:space="preserve"> </w:t>
      </w:r>
      <w:r>
        <w:rPr>
          <w:rStyle w:val="pl-c1"/>
          <w:color w:val="1F2328"/>
        </w:rPr>
        <w:t>=</w:t>
      </w:r>
      <w:r>
        <w:rPr>
          <w:color w:val="1F2328"/>
        </w:rPr>
        <w:t xml:space="preserve"> </w:t>
      </w:r>
      <w:r>
        <w:rPr>
          <w:rStyle w:val="pl-c1"/>
          <w:color w:val="1F2328"/>
        </w:rPr>
        <w:t>true</w:t>
      </w:r>
      <w:r>
        <w:rPr>
          <w:rStyle w:val="pl-kos"/>
          <w:color w:val="1F2328"/>
        </w:rPr>
        <w:t>;</w:t>
      </w:r>
      <w:r>
        <w:rPr>
          <w:color w:val="1F2328"/>
        </w:rPr>
        <w:t xml:space="preserve">            </w:t>
      </w:r>
      <w:r>
        <w:rPr>
          <w:rStyle w:val="pl-c"/>
          <w:color w:val="1F2328"/>
        </w:rPr>
        <w:t>// Boolean</w:t>
      </w:r>
    </w:p>
    <w:p w14:paraId="6E8F2FB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arr</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
          <w:color w:val="1F2328"/>
        </w:rPr>
        <w:t>// Array</w:t>
      </w:r>
    </w:p>
    <w:p w14:paraId="0626915F"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obj</w:t>
      </w:r>
      <w:r>
        <w:rPr>
          <w:color w:val="1F2328"/>
        </w:rPr>
        <w:t xml:space="preserve"> </w:t>
      </w:r>
      <w:r>
        <w:rPr>
          <w:rStyle w:val="pl-c1"/>
          <w:color w:val="1F2328"/>
        </w:rPr>
        <w:t>=</w:t>
      </w:r>
      <w:r>
        <w:rPr>
          <w:color w:val="1F2328"/>
        </w:rPr>
        <w:t xml:space="preserve"> </w:t>
      </w:r>
      <w:r>
        <w:rPr>
          <w:rStyle w:val="pl-kos"/>
          <w:color w:val="1F2328"/>
        </w:rPr>
        <w:t>{</w:t>
      </w:r>
      <w:r>
        <w:rPr>
          <w:color w:val="1F2328"/>
        </w:rPr>
        <w:t xml:space="preserve"> </w:t>
      </w:r>
      <w:r>
        <w:rPr>
          <w:rStyle w:val="pl-c1"/>
          <w:color w:val="1F2328"/>
        </w:rPr>
        <w:t>key</w:t>
      </w:r>
      <w:r>
        <w:rPr>
          <w:color w:val="1F2328"/>
        </w:rPr>
        <w:t xml:space="preserve">: </w:t>
      </w:r>
      <w:r>
        <w:rPr>
          <w:rStyle w:val="pl-s"/>
          <w:color w:val="1F2328"/>
        </w:rPr>
        <w:t>"value"</w:t>
      </w:r>
      <w:r>
        <w:rPr>
          <w:color w:val="1F2328"/>
        </w:rPr>
        <w:t xml:space="preserve"> </w:t>
      </w:r>
      <w:r>
        <w:rPr>
          <w:rStyle w:val="pl-kos"/>
          <w:color w:val="1F2328"/>
        </w:rPr>
        <w:t>};</w:t>
      </w:r>
      <w:r>
        <w:rPr>
          <w:color w:val="1F2328"/>
        </w:rPr>
        <w:t xml:space="preserve"> </w:t>
      </w:r>
      <w:r>
        <w:rPr>
          <w:rStyle w:val="pl-c"/>
          <w:color w:val="1F2328"/>
        </w:rPr>
        <w:t>// Object</w:t>
      </w:r>
    </w:p>
    <w:p w14:paraId="10A38FCE"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en"/>
          <w:color w:val="1F2328"/>
        </w:rPr>
        <w:t>func</w:t>
      </w:r>
      <w:r>
        <w:rPr>
          <w:color w:val="1F2328"/>
        </w:rPr>
        <w:t xml:space="preserve"> </w:t>
      </w:r>
      <w:r>
        <w:rPr>
          <w:rStyle w:val="pl-c1"/>
          <w:color w:val="1F2328"/>
        </w:rPr>
        <w:t>=</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r>
        <w:rPr>
          <w:color w:val="1F2328"/>
        </w:rPr>
        <w:t xml:space="preserve">   </w:t>
      </w:r>
      <w:r>
        <w:rPr>
          <w:rStyle w:val="pl-c"/>
          <w:color w:val="1F2328"/>
        </w:rPr>
        <w:t>// Function</w:t>
      </w:r>
    </w:p>
    <w:p w14:paraId="6DD07E57"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undef</w:t>
      </w:r>
      <w:r>
        <w:rPr>
          <w:rStyle w:val="pl-kos"/>
          <w:color w:val="1F2328"/>
        </w:rPr>
        <w:t>;</w:t>
      </w:r>
      <w:r>
        <w:rPr>
          <w:color w:val="1F2328"/>
        </w:rPr>
        <w:t xml:space="preserve">                  </w:t>
      </w:r>
      <w:r>
        <w:rPr>
          <w:rStyle w:val="pl-c"/>
          <w:color w:val="1F2328"/>
        </w:rPr>
        <w:t>// Undefined</w:t>
      </w:r>
    </w:p>
    <w:p w14:paraId="728BCBC2"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nul</w:t>
      </w:r>
      <w:r>
        <w:rPr>
          <w:color w:val="1F2328"/>
        </w:rPr>
        <w:t xml:space="preserve"> </w:t>
      </w:r>
      <w:r>
        <w:rPr>
          <w:rStyle w:val="pl-c1"/>
          <w:color w:val="1F2328"/>
        </w:rPr>
        <w:t>=</w:t>
      </w:r>
      <w:r>
        <w:rPr>
          <w:color w:val="1F2328"/>
        </w:rPr>
        <w:t xml:space="preserve"> </w:t>
      </w:r>
      <w:r>
        <w:rPr>
          <w:rStyle w:val="pl-c1"/>
          <w:color w:val="1F2328"/>
        </w:rPr>
        <w:t>null</w:t>
      </w:r>
      <w:r>
        <w:rPr>
          <w:rStyle w:val="pl-kos"/>
          <w:color w:val="1F2328"/>
        </w:rPr>
        <w:t>;</w:t>
      </w:r>
      <w:r>
        <w:rPr>
          <w:color w:val="1F2328"/>
        </w:rPr>
        <w:t xml:space="preserve">             </w:t>
      </w:r>
      <w:r>
        <w:rPr>
          <w:rStyle w:val="pl-c"/>
          <w:color w:val="1F2328"/>
        </w:rPr>
        <w:t>// Null</w:t>
      </w:r>
    </w:p>
    <w:p w14:paraId="7814D0ED" w14:textId="77777777" w:rsidR="004125DB" w:rsidRDefault="004125DB" w:rsidP="004125DB">
      <w:pPr>
        <w:pStyle w:val="HTMLPreformatted"/>
        <w:shd w:val="clear" w:color="auto" w:fill="FFFFFF"/>
        <w:rPr>
          <w:color w:val="1F2328"/>
        </w:rPr>
      </w:pPr>
    </w:p>
    <w:p w14:paraId="51A01340" w14:textId="77777777" w:rsidR="004125DB" w:rsidRDefault="004125DB" w:rsidP="004125DB">
      <w:pPr>
        <w:pStyle w:val="HTMLPreformatted"/>
        <w:shd w:val="clear" w:color="auto" w:fill="FFFFFF"/>
        <w:rPr>
          <w:color w:val="1F2328"/>
        </w:rPr>
      </w:pPr>
      <w:r>
        <w:rPr>
          <w:rStyle w:val="pl-c"/>
          <w:color w:val="1F2328"/>
        </w:rPr>
        <w:t>// Using typeof to determine the type of each variable</w:t>
      </w:r>
    </w:p>
    <w:p w14:paraId="050F618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num</w:t>
      </w:r>
      <w:r>
        <w:rPr>
          <w:rStyle w:val="pl-kos"/>
          <w:color w:val="1F2328"/>
        </w:rPr>
        <w:t>);</w:t>
      </w:r>
      <w:r>
        <w:rPr>
          <w:color w:val="1F2328"/>
        </w:rPr>
        <w:t xml:space="preserve">    </w:t>
      </w:r>
      <w:r>
        <w:rPr>
          <w:rStyle w:val="pl-c"/>
          <w:color w:val="1F2328"/>
        </w:rPr>
        <w:t>// Output: "number"</w:t>
      </w:r>
    </w:p>
    <w:p w14:paraId="3A1D6BB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str</w:t>
      </w:r>
      <w:r>
        <w:rPr>
          <w:rStyle w:val="pl-kos"/>
          <w:color w:val="1F2328"/>
        </w:rPr>
        <w:t>);</w:t>
      </w:r>
      <w:r>
        <w:rPr>
          <w:color w:val="1F2328"/>
        </w:rPr>
        <w:t xml:space="preserve">    </w:t>
      </w:r>
      <w:r>
        <w:rPr>
          <w:rStyle w:val="pl-c"/>
          <w:color w:val="1F2328"/>
        </w:rPr>
        <w:t>// Output: "string"</w:t>
      </w:r>
    </w:p>
    <w:p w14:paraId="15BAD02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bool</w:t>
      </w:r>
      <w:r>
        <w:rPr>
          <w:rStyle w:val="pl-kos"/>
          <w:color w:val="1F2328"/>
        </w:rPr>
        <w:t>);</w:t>
      </w:r>
      <w:r>
        <w:rPr>
          <w:color w:val="1F2328"/>
        </w:rPr>
        <w:t xml:space="preserve">   </w:t>
      </w:r>
      <w:r>
        <w:rPr>
          <w:rStyle w:val="pl-c"/>
          <w:color w:val="1F2328"/>
        </w:rPr>
        <w:t>// Output: "boolean"</w:t>
      </w:r>
    </w:p>
    <w:p w14:paraId="3AD0659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arr</w:t>
      </w:r>
      <w:r>
        <w:rPr>
          <w:rStyle w:val="pl-kos"/>
          <w:color w:val="1F2328"/>
        </w:rPr>
        <w:t>);</w:t>
      </w:r>
      <w:r>
        <w:rPr>
          <w:color w:val="1F2328"/>
        </w:rPr>
        <w:t xml:space="preserve">    </w:t>
      </w:r>
      <w:r>
        <w:rPr>
          <w:rStyle w:val="pl-c"/>
          <w:color w:val="1F2328"/>
        </w:rPr>
        <w:t>// Output: "object" (Arrays are of type "object")</w:t>
      </w:r>
    </w:p>
    <w:p w14:paraId="67D67AF7"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obj</w:t>
      </w:r>
      <w:r>
        <w:rPr>
          <w:rStyle w:val="pl-kos"/>
          <w:color w:val="1F2328"/>
        </w:rPr>
        <w:t>);</w:t>
      </w:r>
      <w:r>
        <w:rPr>
          <w:color w:val="1F2328"/>
        </w:rPr>
        <w:t xml:space="preserve">    </w:t>
      </w:r>
      <w:r>
        <w:rPr>
          <w:rStyle w:val="pl-c"/>
          <w:color w:val="1F2328"/>
        </w:rPr>
        <w:t>// Output: "object"</w:t>
      </w:r>
    </w:p>
    <w:p w14:paraId="2A38548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en"/>
          <w:color w:val="1F2328"/>
        </w:rPr>
        <w:t>func</w:t>
      </w:r>
      <w:r>
        <w:rPr>
          <w:rStyle w:val="pl-kos"/>
          <w:color w:val="1F2328"/>
        </w:rPr>
        <w:t>);</w:t>
      </w:r>
      <w:r>
        <w:rPr>
          <w:color w:val="1F2328"/>
        </w:rPr>
        <w:t xml:space="preserve">   </w:t>
      </w:r>
      <w:r>
        <w:rPr>
          <w:rStyle w:val="pl-c"/>
          <w:color w:val="1F2328"/>
        </w:rPr>
        <w:t>// Output: "function"</w:t>
      </w:r>
    </w:p>
    <w:p w14:paraId="4E0EE5F4"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undef</w:t>
      </w:r>
      <w:r>
        <w:rPr>
          <w:rStyle w:val="pl-kos"/>
          <w:color w:val="1F2328"/>
        </w:rPr>
        <w:t>);</w:t>
      </w:r>
      <w:r>
        <w:rPr>
          <w:color w:val="1F2328"/>
        </w:rPr>
        <w:t xml:space="preserve">  </w:t>
      </w:r>
      <w:r>
        <w:rPr>
          <w:rStyle w:val="pl-c"/>
          <w:color w:val="1F2328"/>
        </w:rPr>
        <w:t>// Output: "undefined"</w:t>
      </w:r>
    </w:p>
    <w:p w14:paraId="2C989C9B"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k"/>
          <w:color w:val="1F2328"/>
        </w:rPr>
        <w:t>typeof</w:t>
      </w:r>
      <w:r>
        <w:rPr>
          <w:color w:val="1F2328"/>
        </w:rPr>
        <w:t xml:space="preserve"> </w:t>
      </w:r>
      <w:r>
        <w:rPr>
          <w:rStyle w:val="pl-s1"/>
          <w:color w:val="1F2328"/>
        </w:rPr>
        <w:t>nul</w:t>
      </w:r>
      <w:r>
        <w:rPr>
          <w:rStyle w:val="pl-kos"/>
          <w:color w:val="1F2328"/>
        </w:rPr>
        <w:t>);</w:t>
      </w:r>
      <w:r>
        <w:rPr>
          <w:color w:val="1F2328"/>
        </w:rPr>
        <w:t xml:space="preserve">    </w:t>
      </w:r>
      <w:r>
        <w:rPr>
          <w:rStyle w:val="pl-c"/>
          <w:color w:val="1F2328"/>
        </w:rPr>
        <w:t>// Output: "object" (Historical quirk in JavaScript)</w:t>
      </w:r>
    </w:p>
    <w:p w14:paraId="75BCAD6A"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 are the results you would expect:</w:t>
      </w:r>
    </w:p>
    <w:p w14:paraId="6255A3CE"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lastRenderedPageBreak/>
        <w:t>typeof num</w:t>
      </w:r>
      <w:r>
        <w:rPr>
          <w:rFonts w:ascii="Segoe UI" w:hAnsi="Segoe UI" w:cs="Segoe UI"/>
          <w:color w:val="1F2328"/>
        </w:rPr>
        <w:t>: returns </w:t>
      </w:r>
      <w:r>
        <w:rPr>
          <w:rStyle w:val="HTMLCode"/>
          <w:color w:val="1F2328"/>
        </w:rPr>
        <w:t>"number"</w:t>
      </w:r>
    </w:p>
    <w:p w14:paraId="0A7A100C"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str</w:t>
      </w:r>
      <w:r>
        <w:rPr>
          <w:rFonts w:ascii="Segoe UI" w:hAnsi="Segoe UI" w:cs="Segoe UI"/>
          <w:color w:val="1F2328"/>
        </w:rPr>
        <w:t>: returns </w:t>
      </w:r>
      <w:r>
        <w:rPr>
          <w:rStyle w:val="HTMLCode"/>
          <w:color w:val="1F2328"/>
        </w:rPr>
        <w:t>"string"</w:t>
      </w:r>
    </w:p>
    <w:p w14:paraId="07C659A8"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bool</w:t>
      </w:r>
      <w:r>
        <w:rPr>
          <w:rFonts w:ascii="Segoe UI" w:hAnsi="Segoe UI" w:cs="Segoe UI"/>
          <w:color w:val="1F2328"/>
        </w:rPr>
        <w:t>: returns </w:t>
      </w:r>
      <w:r>
        <w:rPr>
          <w:rStyle w:val="HTMLCode"/>
          <w:color w:val="1F2328"/>
        </w:rPr>
        <w:t>"boolean"</w:t>
      </w:r>
    </w:p>
    <w:p w14:paraId="5F6A2579"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arr</w:t>
      </w:r>
      <w:r>
        <w:rPr>
          <w:rFonts w:ascii="Segoe UI" w:hAnsi="Segoe UI" w:cs="Segoe UI"/>
          <w:color w:val="1F2328"/>
        </w:rPr>
        <w:t>: returns </w:t>
      </w:r>
      <w:r>
        <w:rPr>
          <w:rStyle w:val="HTMLCode"/>
          <w:color w:val="1F2328"/>
        </w:rPr>
        <w:t>"object"</w:t>
      </w:r>
      <w:r>
        <w:rPr>
          <w:rFonts w:ascii="Segoe UI" w:hAnsi="Segoe UI" w:cs="Segoe UI"/>
          <w:color w:val="1F2328"/>
        </w:rPr>
        <w:t> (Arrays are technically objects in JavaScript)</w:t>
      </w:r>
    </w:p>
    <w:p w14:paraId="062C6994"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obj</w:t>
      </w:r>
      <w:r>
        <w:rPr>
          <w:rFonts w:ascii="Segoe UI" w:hAnsi="Segoe UI" w:cs="Segoe UI"/>
          <w:color w:val="1F2328"/>
        </w:rPr>
        <w:t>: returns </w:t>
      </w:r>
      <w:r>
        <w:rPr>
          <w:rStyle w:val="HTMLCode"/>
          <w:color w:val="1F2328"/>
        </w:rPr>
        <w:t>"object"</w:t>
      </w:r>
    </w:p>
    <w:p w14:paraId="70DB0557"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func</w:t>
      </w:r>
      <w:r>
        <w:rPr>
          <w:rFonts w:ascii="Segoe UI" w:hAnsi="Segoe UI" w:cs="Segoe UI"/>
          <w:color w:val="1F2328"/>
        </w:rPr>
        <w:t>: returns </w:t>
      </w:r>
      <w:r>
        <w:rPr>
          <w:rStyle w:val="HTMLCode"/>
          <w:color w:val="1F2328"/>
        </w:rPr>
        <w:t>"function"</w:t>
      </w:r>
    </w:p>
    <w:p w14:paraId="1D68CBC0"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undef</w:t>
      </w:r>
      <w:r>
        <w:rPr>
          <w:rFonts w:ascii="Segoe UI" w:hAnsi="Segoe UI" w:cs="Segoe UI"/>
          <w:color w:val="1F2328"/>
        </w:rPr>
        <w:t>: returns </w:t>
      </w:r>
      <w:r>
        <w:rPr>
          <w:rStyle w:val="HTMLCode"/>
          <w:color w:val="1F2328"/>
        </w:rPr>
        <w:t>"undefined"</w:t>
      </w:r>
    </w:p>
    <w:p w14:paraId="585D4304" w14:textId="77777777" w:rsidR="004125DB" w:rsidRDefault="004125DB" w:rsidP="004125DB">
      <w:pPr>
        <w:pStyle w:val="NormalWeb"/>
        <w:numPr>
          <w:ilvl w:val="0"/>
          <w:numId w:val="40"/>
        </w:numPr>
        <w:shd w:val="clear" w:color="auto" w:fill="FFFFFF"/>
        <w:spacing w:before="0" w:beforeAutospacing="0" w:after="0" w:afterAutospacing="0"/>
        <w:rPr>
          <w:rFonts w:ascii="Segoe UI" w:hAnsi="Segoe UI" w:cs="Segoe UI"/>
          <w:color w:val="1F2328"/>
        </w:rPr>
      </w:pPr>
      <w:r>
        <w:rPr>
          <w:rStyle w:val="HTMLCode"/>
          <w:color w:val="1F2328"/>
        </w:rPr>
        <w:t>typeof nul</w:t>
      </w:r>
      <w:r>
        <w:rPr>
          <w:rFonts w:ascii="Segoe UI" w:hAnsi="Segoe UI" w:cs="Segoe UI"/>
          <w:color w:val="1F2328"/>
        </w:rPr>
        <w:t>: returns </w:t>
      </w:r>
      <w:r>
        <w:rPr>
          <w:rStyle w:val="HTMLCode"/>
          <w:color w:val="1F2328"/>
        </w:rPr>
        <w:t>"object"</w:t>
      </w:r>
      <w:r>
        <w:rPr>
          <w:rFonts w:ascii="Segoe UI" w:hAnsi="Segoe UI" w:cs="Segoe UI"/>
          <w:color w:val="1F2328"/>
        </w:rPr>
        <w:t> (This is a historical quirk in JavaScript; </w:t>
      </w:r>
      <w:r>
        <w:rPr>
          <w:rStyle w:val="HTMLCode"/>
          <w:color w:val="1F2328"/>
        </w:rPr>
        <w:t>null</w:t>
      </w:r>
      <w:r>
        <w:rPr>
          <w:rFonts w:ascii="Segoe UI" w:hAnsi="Segoe UI" w:cs="Segoe UI"/>
          <w:color w:val="1F2328"/>
        </w:rPr>
        <w:t> is considered an object)</w:t>
      </w:r>
    </w:p>
    <w:p w14:paraId="0CE0C81F"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Understanding the data types of variables in JavaScript is crucial for writing robust and error-free code, and </w:t>
      </w:r>
      <w:r>
        <w:rPr>
          <w:rStyle w:val="HTMLCode"/>
          <w:color w:val="1F2328"/>
        </w:rPr>
        <w:t>typeof</w:t>
      </w:r>
      <w:r>
        <w:rPr>
          <w:rFonts w:ascii="Segoe UI" w:hAnsi="Segoe UI" w:cs="Segoe UI"/>
          <w:color w:val="1F2328"/>
        </w:rPr>
        <w:t> is a handy tool for such purposes.</w:t>
      </w:r>
    </w:p>
    <w:p w14:paraId="266A14AC"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9. Objects 1</w:t>
      </w:r>
    </w:p>
    <w:tbl>
      <w:tblPr>
        <w:tblW w:w="0" w:type="auto"/>
        <w:tblCellMar>
          <w:top w:w="15" w:type="dxa"/>
          <w:left w:w="15" w:type="dxa"/>
          <w:bottom w:w="15" w:type="dxa"/>
          <w:right w:w="15" w:type="dxa"/>
        </w:tblCellMar>
        <w:tblLook w:val="04A0" w:firstRow="1" w:lastRow="0" w:firstColumn="1" w:lastColumn="0" w:noHBand="0" w:noVBand="1"/>
      </w:tblPr>
      <w:tblGrid>
        <w:gridCol w:w="829"/>
        <w:gridCol w:w="7050"/>
      </w:tblGrid>
      <w:tr w:rsidR="004125DB" w14:paraId="4BE53D3A" w14:textId="77777777" w:rsidTr="004125DB">
        <w:tc>
          <w:tcPr>
            <w:tcW w:w="0" w:type="auto"/>
            <w:tcMar>
              <w:top w:w="90" w:type="dxa"/>
              <w:left w:w="195" w:type="dxa"/>
              <w:bottom w:w="90" w:type="dxa"/>
              <w:right w:w="195" w:type="dxa"/>
            </w:tcMar>
            <w:vAlign w:val="center"/>
            <w:hideMark/>
          </w:tcPr>
          <w:p w14:paraId="4EA7C1EE" w14:textId="77777777" w:rsidR="004125DB" w:rsidRDefault="004125DB">
            <w:pPr>
              <w:spacing w:after="240"/>
              <w:divId w:val="649334626"/>
              <w:rPr>
                <w:rFonts w:ascii="Times New Roman" w:hAnsi="Times New Roman" w:cs="Times New Roman"/>
                <w:sz w:val="24"/>
                <w:szCs w:val="24"/>
              </w:rPr>
            </w:pPr>
            <w:r>
              <w:t>Note</w:t>
            </w:r>
          </w:p>
        </w:tc>
        <w:tc>
          <w:tcPr>
            <w:tcW w:w="0" w:type="auto"/>
            <w:tcMar>
              <w:top w:w="90" w:type="dxa"/>
              <w:left w:w="195" w:type="dxa"/>
              <w:bottom w:w="90" w:type="dxa"/>
              <w:right w:w="195" w:type="dxa"/>
            </w:tcMar>
            <w:vAlign w:val="center"/>
            <w:hideMark/>
          </w:tcPr>
          <w:p w14:paraId="14C7B130" w14:textId="77777777" w:rsidR="004125DB" w:rsidRDefault="004125DB">
            <w:pPr>
              <w:spacing w:after="0"/>
            </w:pPr>
            <w:r>
              <w:t>If you want to make object dynamic, you have to use </w:t>
            </w:r>
            <w:r>
              <w:rPr>
                <w:rStyle w:val="HTMLCode"/>
                <w:rFonts w:eastAsiaTheme="minorHAnsi"/>
              </w:rPr>
              <w:t>Factory Function</w:t>
            </w:r>
          </w:p>
        </w:tc>
      </w:tr>
    </w:tbl>
    <w:p w14:paraId="346ABC27"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Below is an example of creating an object representing a student in JavaScript and performing some operations on that object:</w:t>
      </w:r>
    </w:p>
    <w:p w14:paraId="7DC0F516" w14:textId="77777777" w:rsidR="004125DB" w:rsidRDefault="004125DB" w:rsidP="004125DB">
      <w:pPr>
        <w:pStyle w:val="HTMLPreformatted"/>
        <w:shd w:val="clear" w:color="auto" w:fill="FFFFFF"/>
        <w:rPr>
          <w:color w:val="1F2328"/>
        </w:rPr>
      </w:pPr>
      <w:r>
        <w:rPr>
          <w:rStyle w:val="pl-c"/>
          <w:color w:val="1F2328"/>
        </w:rPr>
        <w:t>// Define the student object</w:t>
      </w:r>
    </w:p>
    <w:p w14:paraId="6E8753C9"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student</w:t>
      </w:r>
      <w:r>
        <w:rPr>
          <w:color w:val="1F2328"/>
        </w:rPr>
        <w:t xml:space="preserve"> </w:t>
      </w:r>
      <w:r>
        <w:rPr>
          <w:rStyle w:val="pl-c1"/>
          <w:color w:val="1F2328"/>
        </w:rPr>
        <w:t>=</w:t>
      </w:r>
      <w:r>
        <w:rPr>
          <w:color w:val="1F2328"/>
        </w:rPr>
        <w:t xml:space="preserve"> </w:t>
      </w:r>
      <w:r>
        <w:rPr>
          <w:rStyle w:val="pl-kos"/>
          <w:color w:val="1F2328"/>
        </w:rPr>
        <w:t>{</w:t>
      </w:r>
    </w:p>
    <w:p w14:paraId="58A63D87"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name</w:t>
      </w:r>
      <w:r>
        <w:rPr>
          <w:color w:val="1F2328"/>
        </w:rPr>
        <w:t xml:space="preserve">: </w:t>
      </w:r>
      <w:r>
        <w:rPr>
          <w:rStyle w:val="pl-s"/>
          <w:color w:val="1F2328"/>
        </w:rPr>
        <w:t>"John Doe"</w:t>
      </w:r>
      <w:r>
        <w:rPr>
          <w:rStyle w:val="pl-kos"/>
          <w:color w:val="1F2328"/>
        </w:rPr>
        <w:t>,</w:t>
      </w:r>
    </w:p>
    <w:p w14:paraId="7C935974"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age</w:t>
      </w:r>
      <w:r>
        <w:rPr>
          <w:color w:val="1F2328"/>
        </w:rPr>
        <w:t xml:space="preserve">: </w:t>
      </w:r>
      <w:r>
        <w:rPr>
          <w:rStyle w:val="pl-c1"/>
          <w:color w:val="1F2328"/>
        </w:rPr>
        <w:t>20</w:t>
      </w:r>
      <w:r>
        <w:rPr>
          <w:rStyle w:val="pl-kos"/>
          <w:color w:val="1F2328"/>
        </w:rPr>
        <w:t>,</w:t>
      </w:r>
    </w:p>
    <w:p w14:paraId="3BDBA92F"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grade</w:t>
      </w:r>
      <w:r>
        <w:rPr>
          <w:color w:val="1F2328"/>
        </w:rPr>
        <w:t xml:space="preserve">: </w:t>
      </w:r>
      <w:r>
        <w:rPr>
          <w:rStyle w:val="pl-s"/>
          <w:color w:val="1F2328"/>
        </w:rPr>
        <w:t>"A"</w:t>
      </w:r>
      <w:r>
        <w:rPr>
          <w:rStyle w:val="pl-kos"/>
          <w:color w:val="1F2328"/>
        </w:rPr>
        <w:t>,</w:t>
      </w:r>
    </w:p>
    <w:p w14:paraId="74F6353B"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courses</w:t>
      </w:r>
      <w:r>
        <w:rPr>
          <w:color w:val="1F2328"/>
        </w:rPr>
        <w:t xml:space="preserve">: </w:t>
      </w:r>
      <w:r>
        <w:rPr>
          <w:rStyle w:val="pl-kos"/>
          <w:color w:val="1F2328"/>
        </w:rPr>
        <w:t>[</w:t>
      </w:r>
      <w:r>
        <w:rPr>
          <w:rStyle w:val="pl-s"/>
          <w:color w:val="1F2328"/>
        </w:rPr>
        <w:t>"Math"</w:t>
      </w:r>
      <w:r>
        <w:rPr>
          <w:rStyle w:val="pl-kos"/>
          <w:color w:val="1F2328"/>
        </w:rPr>
        <w:t>,</w:t>
      </w:r>
      <w:r>
        <w:rPr>
          <w:color w:val="1F2328"/>
        </w:rPr>
        <w:t xml:space="preserve"> </w:t>
      </w:r>
      <w:r>
        <w:rPr>
          <w:rStyle w:val="pl-s"/>
          <w:color w:val="1F2328"/>
        </w:rPr>
        <w:t>"Science"</w:t>
      </w:r>
      <w:r>
        <w:rPr>
          <w:rStyle w:val="pl-kos"/>
          <w:color w:val="1F2328"/>
        </w:rPr>
        <w:t>,</w:t>
      </w:r>
      <w:r>
        <w:rPr>
          <w:color w:val="1F2328"/>
        </w:rPr>
        <w:t xml:space="preserve"> </w:t>
      </w:r>
      <w:r>
        <w:rPr>
          <w:rStyle w:val="pl-s"/>
          <w:color w:val="1F2328"/>
        </w:rPr>
        <w:t>"English"</w:t>
      </w:r>
      <w:r>
        <w:rPr>
          <w:rStyle w:val="pl-kos"/>
          <w:color w:val="1F2328"/>
        </w:rPr>
        <w:t>],</w:t>
      </w:r>
    </w:p>
    <w:p w14:paraId="24650B60"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Method to display student information</w:t>
      </w:r>
    </w:p>
    <w:p w14:paraId="53722DED"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displayInfo</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5E58C4F2"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"Name: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name</w:t>
      </w:r>
      <w:r>
        <w:rPr>
          <w:rStyle w:val="pl-kos"/>
          <w:color w:val="1F2328"/>
        </w:rPr>
        <w:t>);</w:t>
      </w:r>
    </w:p>
    <w:p w14:paraId="0E886EAE"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"Age: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age</w:t>
      </w:r>
      <w:r>
        <w:rPr>
          <w:rStyle w:val="pl-kos"/>
          <w:color w:val="1F2328"/>
        </w:rPr>
        <w:t>);</w:t>
      </w:r>
    </w:p>
    <w:p w14:paraId="230AB8DE"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"Grade: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grade</w:t>
      </w:r>
      <w:r>
        <w:rPr>
          <w:rStyle w:val="pl-kos"/>
          <w:color w:val="1F2328"/>
        </w:rPr>
        <w:t>);</w:t>
      </w:r>
    </w:p>
    <w:p w14:paraId="6D62E434"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"Courses: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courses</w:t>
      </w:r>
      <w:r>
        <w:rPr>
          <w:rStyle w:val="pl-kos"/>
          <w:color w:val="1F2328"/>
        </w:rPr>
        <w:t>.</w:t>
      </w:r>
      <w:r>
        <w:rPr>
          <w:rStyle w:val="pl-en"/>
          <w:color w:val="1F2328"/>
        </w:rPr>
        <w:t>join</w:t>
      </w:r>
      <w:r>
        <w:rPr>
          <w:rStyle w:val="pl-kos"/>
          <w:color w:val="1F2328"/>
        </w:rPr>
        <w:t>(</w:t>
      </w:r>
      <w:r>
        <w:rPr>
          <w:rStyle w:val="pl-s"/>
          <w:color w:val="1F2328"/>
        </w:rPr>
        <w:t>", "</w:t>
      </w:r>
      <w:r>
        <w:rPr>
          <w:rStyle w:val="pl-kos"/>
          <w:color w:val="1F2328"/>
        </w:rPr>
        <w:t>));</w:t>
      </w:r>
    </w:p>
    <w:p w14:paraId="05D98AA4"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05A870DA"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Method to add a new course</w:t>
      </w:r>
    </w:p>
    <w:p w14:paraId="29FE024F"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addCourse</w:t>
      </w:r>
      <w:r>
        <w:rPr>
          <w:color w:val="1F2328"/>
        </w:rPr>
        <w:t xml:space="preserve">: </w:t>
      </w:r>
      <w:r>
        <w:rPr>
          <w:rStyle w:val="pl-k"/>
          <w:color w:val="1F2328"/>
        </w:rPr>
        <w:t>function</w:t>
      </w:r>
      <w:r>
        <w:rPr>
          <w:rStyle w:val="pl-kos"/>
          <w:color w:val="1F2328"/>
        </w:rPr>
        <w:t>(</w:t>
      </w:r>
      <w:r>
        <w:rPr>
          <w:rStyle w:val="pl-s1"/>
          <w:color w:val="1F2328"/>
        </w:rPr>
        <w:t>course</w:t>
      </w:r>
      <w:r>
        <w:rPr>
          <w:rStyle w:val="pl-kos"/>
          <w:color w:val="1F2328"/>
        </w:rPr>
        <w:t>)</w:t>
      </w:r>
      <w:r>
        <w:rPr>
          <w:color w:val="1F2328"/>
        </w:rPr>
        <w:t xml:space="preserve"> </w:t>
      </w:r>
      <w:r>
        <w:rPr>
          <w:rStyle w:val="pl-kos"/>
          <w:color w:val="1F2328"/>
        </w:rPr>
        <w:t>{</w:t>
      </w:r>
    </w:p>
    <w:p w14:paraId="10AB6380"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courses</w:t>
      </w:r>
      <w:r>
        <w:rPr>
          <w:rStyle w:val="pl-kos"/>
          <w:color w:val="1F2328"/>
        </w:rPr>
        <w:t>.</w:t>
      </w:r>
      <w:r>
        <w:rPr>
          <w:rStyle w:val="pl-en"/>
          <w:color w:val="1F2328"/>
        </w:rPr>
        <w:t>push</w:t>
      </w:r>
      <w:r>
        <w:rPr>
          <w:rStyle w:val="pl-kos"/>
          <w:color w:val="1F2328"/>
        </w:rPr>
        <w:t>(</w:t>
      </w:r>
      <w:r>
        <w:rPr>
          <w:rStyle w:val="pl-s1"/>
          <w:color w:val="1F2328"/>
        </w:rPr>
        <w:t>course</w:t>
      </w:r>
      <w:r>
        <w:rPr>
          <w:rStyle w:val="pl-kos"/>
          <w:color w:val="1F2328"/>
        </w:rPr>
        <w:t>);</w:t>
      </w:r>
    </w:p>
    <w:p w14:paraId="1A14CDF7"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course</w:t>
      </w:r>
      <w:r>
        <w:rPr>
          <w:color w:val="1F2328"/>
        </w:rPr>
        <w:t xml:space="preserve"> </w:t>
      </w:r>
      <w:r>
        <w:rPr>
          <w:rStyle w:val="pl-c1"/>
          <w:color w:val="1F2328"/>
        </w:rPr>
        <w:t>+</w:t>
      </w:r>
      <w:r>
        <w:rPr>
          <w:color w:val="1F2328"/>
        </w:rPr>
        <w:t xml:space="preserve"> </w:t>
      </w:r>
      <w:r>
        <w:rPr>
          <w:rStyle w:val="pl-s"/>
          <w:color w:val="1F2328"/>
        </w:rPr>
        <w:t>" has been added to the courses."</w:t>
      </w:r>
      <w:r>
        <w:rPr>
          <w:rStyle w:val="pl-kos"/>
          <w:color w:val="1F2328"/>
        </w:rPr>
        <w:t>);</w:t>
      </w:r>
    </w:p>
    <w:p w14:paraId="2B2E3381"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267AAD3D"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Method to change the grade</w:t>
      </w:r>
    </w:p>
    <w:p w14:paraId="4B54BAAD"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changeGrade</w:t>
      </w:r>
      <w:r>
        <w:rPr>
          <w:color w:val="1F2328"/>
        </w:rPr>
        <w:t xml:space="preserve">: </w:t>
      </w:r>
      <w:r>
        <w:rPr>
          <w:rStyle w:val="pl-k"/>
          <w:color w:val="1F2328"/>
        </w:rPr>
        <w:t>function</w:t>
      </w:r>
      <w:r>
        <w:rPr>
          <w:rStyle w:val="pl-kos"/>
          <w:color w:val="1F2328"/>
        </w:rPr>
        <w:t>(</w:t>
      </w:r>
      <w:r>
        <w:rPr>
          <w:rStyle w:val="pl-s1"/>
          <w:color w:val="1F2328"/>
        </w:rPr>
        <w:t>newGrade</w:t>
      </w:r>
      <w:r>
        <w:rPr>
          <w:rStyle w:val="pl-kos"/>
          <w:color w:val="1F2328"/>
        </w:rPr>
        <w:t>)</w:t>
      </w:r>
      <w:r>
        <w:rPr>
          <w:color w:val="1F2328"/>
        </w:rPr>
        <w:t xml:space="preserve"> </w:t>
      </w:r>
      <w:r>
        <w:rPr>
          <w:rStyle w:val="pl-kos"/>
          <w:color w:val="1F2328"/>
        </w:rPr>
        <w:t>{</w:t>
      </w:r>
    </w:p>
    <w:p w14:paraId="0C8A5D8F"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grade</w:t>
      </w:r>
      <w:r>
        <w:rPr>
          <w:color w:val="1F2328"/>
        </w:rPr>
        <w:t xml:space="preserve"> </w:t>
      </w:r>
      <w:r>
        <w:rPr>
          <w:rStyle w:val="pl-c1"/>
          <w:color w:val="1F2328"/>
        </w:rPr>
        <w:t>=</w:t>
      </w:r>
      <w:r>
        <w:rPr>
          <w:color w:val="1F2328"/>
        </w:rPr>
        <w:t xml:space="preserve"> </w:t>
      </w:r>
      <w:r>
        <w:rPr>
          <w:rStyle w:val="pl-s1"/>
          <w:color w:val="1F2328"/>
        </w:rPr>
        <w:t>newGrade</w:t>
      </w:r>
      <w:r>
        <w:rPr>
          <w:rStyle w:val="pl-kos"/>
          <w:color w:val="1F2328"/>
        </w:rPr>
        <w:t>;</w:t>
      </w:r>
    </w:p>
    <w:p w14:paraId="33340134"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"Grade has been updated to "</w:t>
      </w:r>
      <w:r>
        <w:rPr>
          <w:color w:val="1F2328"/>
        </w:rPr>
        <w:t xml:space="preserve"> </w:t>
      </w:r>
      <w:r>
        <w:rPr>
          <w:rStyle w:val="pl-c1"/>
          <w:color w:val="1F2328"/>
        </w:rPr>
        <w:t>+</w:t>
      </w:r>
      <w:r>
        <w:rPr>
          <w:color w:val="1F2328"/>
        </w:rPr>
        <w:t xml:space="preserve"> </w:t>
      </w:r>
      <w:r>
        <w:rPr>
          <w:rStyle w:val="pl-s1"/>
          <w:color w:val="1F2328"/>
        </w:rPr>
        <w:t>newGrade</w:t>
      </w:r>
      <w:r>
        <w:rPr>
          <w:rStyle w:val="pl-kos"/>
          <w:color w:val="1F2328"/>
        </w:rPr>
        <w:t>);</w:t>
      </w:r>
    </w:p>
    <w:p w14:paraId="6D1F01F4"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599AD437" w14:textId="77777777" w:rsidR="004125DB" w:rsidRDefault="004125DB" w:rsidP="004125DB">
      <w:pPr>
        <w:pStyle w:val="HTMLPreformatted"/>
        <w:shd w:val="clear" w:color="auto" w:fill="FFFFFF"/>
        <w:rPr>
          <w:color w:val="1F2328"/>
        </w:rPr>
      </w:pPr>
      <w:r>
        <w:rPr>
          <w:rStyle w:val="pl-kos"/>
          <w:color w:val="1F2328"/>
        </w:rPr>
        <w:t>};</w:t>
      </w:r>
    </w:p>
    <w:p w14:paraId="23CC3572" w14:textId="77777777" w:rsidR="004125DB" w:rsidRDefault="004125DB" w:rsidP="004125DB">
      <w:pPr>
        <w:pStyle w:val="HTMLPreformatted"/>
        <w:shd w:val="clear" w:color="auto" w:fill="FFFFFF"/>
        <w:rPr>
          <w:color w:val="1F2328"/>
        </w:rPr>
      </w:pPr>
    </w:p>
    <w:p w14:paraId="6C2B2CBB" w14:textId="77777777" w:rsidR="004125DB" w:rsidRDefault="004125DB" w:rsidP="004125DB">
      <w:pPr>
        <w:pStyle w:val="HTMLPreformatted"/>
        <w:shd w:val="clear" w:color="auto" w:fill="FFFFFF"/>
        <w:rPr>
          <w:color w:val="1F2328"/>
        </w:rPr>
      </w:pPr>
      <w:r>
        <w:rPr>
          <w:rStyle w:val="pl-c"/>
          <w:color w:val="1F2328"/>
        </w:rPr>
        <w:t>// Display student information</w:t>
      </w:r>
    </w:p>
    <w:p w14:paraId="4F5FE55D"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"Initial student information:"</w:t>
      </w:r>
      <w:r>
        <w:rPr>
          <w:rStyle w:val="pl-kos"/>
          <w:color w:val="1F2328"/>
        </w:rPr>
        <w:t>);</w:t>
      </w:r>
    </w:p>
    <w:p w14:paraId="2CEEFC20"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en"/>
          <w:color w:val="1F2328"/>
        </w:rPr>
        <w:t>displayInfo</w:t>
      </w:r>
      <w:r>
        <w:rPr>
          <w:rStyle w:val="pl-kos"/>
          <w:color w:val="1F2328"/>
        </w:rPr>
        <w:t>();</w:t>
      </w:r>
    </w:p>
    <w:p w14:paraId="674B1B35" w14:textId="77777777" w:rsidR="004125DB" w:rsidRDefault="004125DB" w:rsidP="004125DB">
      <w:pPr>
        <w:pStyle w:val="HTMLPreformatted"/>
        <w:shd w:val="clear" w:color="auto" w:fill="FFFFFF"/>
        <w:rPr>
          <w:color w:val="1F2328"/>
        </w:rPr>
      </w:pPr>
    </w:p>
    <w:p w14:paraId="475FBA50" w14:textId="77777777" w:rsidR="004125DB" w:rsidRDefault="004125DB" w:rsidP="004125DB">
      <w:pPr>
        <w:pStyle w:val="HTMLPreformatted"/>
        <w:shd w:val="clear" w:color="auto" w:fill="FFFFFF"/>
        <w:rPr>
          <w:color w:val="1F2328"/>
        </w:rPr>
      </w:pPr>
      <w:r>
        <w:rPr>
          <w:rStyle w:val="pl-c"/>
          <w:color w:val="1F2328"/>
        </w:rPr>
        <w:t>// Add a new course</w:t>
      </w:r>
    </w:p>
    <w:p w14:paraId="3E7B64C8"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en"/>
          <w:color w:val="1F2328"/>
        </w:rPr>
        <w:t>addCourse</w:t>
      </w:r>
      <w:r>
        <w:rPr>
          <w:rStyle w:val="pl-kos"/>
          <w:color w:val="1F2328"/>
        </w:rPr>
        <w:t>(</w:t>
      </w:r>
      <w:r>
        <w:rPr>
          <w:rStyle w:val="pl-s"/>
          <w:color w:val="1F2328"/>
        </w:rPr>
        <w:t>"History"</w:t>
      </w:r>
      <w:r>
        <w:rPr>
          <w:rStyle w:val="pl-kos"/>
          <w:color w:val="1F2328"/>
        </w:rPr>
        <w:t>);</w:t>
      </w:r>
    </w:p>
    <w:p w14:paraId="1ED61EB5" w14:textId="77777777" w:rsidR="004125DB" w:rsidRDefault="004125DB" w:rsidP="004125DB">
      <w:pPr>
        <w:pStyle w:val="HTMLPreformatted"/>
        <w:shd w:val="clear" w:color="auto" w:fill="FFFFFF"/>
        <w:rPr>
          <w:color w:val="1F2328"/>
        </w:rPr>
      </w:pPr>
    </w:p>
    <w:p w14:paraId="1764B543" w14:textId="77777777" w:rsidR="004125DB" w:rsidRDefault="004125DB" w:rsidP="004125DB">
      <w:pPr>
        <w:pStyle w:val="HTMLPreformatted"/>
        <w:shd w:val="clear" w:color="auto" w:fill="FFFFFF"/>
        <w:rPr>
          <w:color w:val="1F2328"/>
        </w:rPr>
      </w:pPr>
      <w:r>
        <w:rPr>
          <w:rStyle w:val="pl-c"/>
          <w:color w:val="1F2328"/>
        </w:rPr>
        <w:t>// Change the grade</w:t>
      </w:r>
    </w:p>
    <w:p w14:paraId="0D8A84F7"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en"/>
          <w:color w:val="1F2328"/>
        </w:rPr>
        <w:t>changeGrade</w:t>
      </w:r>
      <w:r>
        <w:rPr>
          <w:rStyle w:val="pl-kos"/>
          <w:color w:val="1F2328"/>
        </w:rPr>
        <w:t>(</w:t>
      </w:r>
      <w:r>
        <w:rPr>
          <w:rStyle w:val="pl-s"/>
          <w:color w:val="1F2328"/>
        </w:rPr>
        <w:t>"B"</w:t>
      </w:r>
      <w:r>
        <w:rPr>
          <w:rStyle w:val="pl-kos"/>
          <w:color w:val="1F2328"/>
        </w:rPr>
        <w:t>);</w:t>
      </w:r>
    </w:p>
    <w:p w14:paraId="161B9EFF" w14:textId="77777777" w:rsidR="004125DB" w:rsidRDefault="004125DB" w:rsidP="004125DB">
      <w:pPr>
        <w:pStyle w:val="HTMLPreformatted"/>
        <w:shd w:val="clear" w:color="auto" w:fill="FFFFFF"/>
        <w:rPr>
          <w:color w:val="1F2328"/>
        </w:rPr>
      </w:pPr>
    </w:p>
    <w:p w14:paraId="3CAF5702" w14:textId="77777777" w:rsidR="004125DB" w:rsidRDefault="004125DB" w:rsidP="004125DB">
      <w:pPr>
        <w:pStyle w:val="HTMLPreformatted"/>
        <w:shd w:val="clear" w:color="auto" w:fill="FFFFFF"/>
        <w:rPr>
          <w:color w:val="1F2328"/>
        </w:rPr>
      </w:pPr>
      <w:r>
        <w:rPr>
          <w:rStyle w:val="pl-c"/>
          <w:color w:val="1F2328"/>
        </w:rPr>
        <w:t>// Display updated student information</w:t>
      </w:r>
    </w:p>
    <w:p w14:paraId="2DA9AE4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"Updated student information:"</w:t>
      </w:r>
      <w:r>
        <w:rPr>
          <w:rStyle w:val="pl-kos"/>
          <w:color w:val="1F2328"/>
        </w:rPr>
        <w:t>);</w:t>
      </w:r>
    </w:p>
    <w:p w14:paraId="6190EA95"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en"/>
          <w:color w:val="1F2328"/>
        </w:rPr>
        <w:t>displayInfo</w:t>
      </w:r>
      <w:r>
        <w:rPr>
          <w:rStyle w:val="pl-kos"/>
          <w:color w:val="1F2328"/>
        </w:rPr>
        <w:t>();</w:t>
      </w:r>
    </w:p>
    <w:p w14:paraId="0F8446D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609DC752" w14:textId="77777777" w:rsidR="004125DB" w:rsidRDefault="004125DB" w:rsidP="004125DB">
      <w:pPr>
        <w:pStyle w:val="NormalWeb"/>
        <w:numPr>
          <w:ilvl w:val="0"/>
          <w:numId w:val="41"/>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student</w:t>
      </w:r>
      <w:r>
        <w:rPr>
          <w:rFonts w:ascii="Segoe UI" w:hAnsi="Segoe UI" w:cs="Segoe UI"/>
          <w:color w:val="1F2328"/>
        </w:rPr>
        <w:t> object contains properties such as </w:t>
      </w:r>
      <w:r>
        <w:rPr>
          <w:rStyle w:val="HTMLCode"/>
          <w:color w:val="1F2328"/>
        </w:rPr>
        <w:t>name</w:t>
      </w:r>
      <w:r>
        <w:rPr>
          <w:rFonts w:ascii="Segoe UI" w:hAnsi="Segoe UI" w:cs="Segoe UI"/>
          <w:color w:val="1F2328"/>
        </w:rPr>
        <w:t>, </w:t>
      </w:r>
      <w:r>
        <w:rPr>
          <w:rStyle w:val="HTMLCode"/>
          <w:color w:val="1F2328"/>
        </w:rPr>
        <w:t>age</w:t>
      </w:r>
      <w:r>
        <w:rPr>
          <w:rFonts w:ascii="Segoe UI" w:hAnsi="Segoe UI" w:cs="Segoe UI"/>
          <w:color w:val="1F2328"/>
        </w:rPr>
        <w:t>, </w:t>
      </w:r>
      <w:r>
        <w:rPr>
          <w:rStyle w:val="HTMLCode"/>
          <w:color w:val="1F2328"/>
        </w:rPr>
        <w:t>grade</w:t>
      </w:r>
      <w:r>
        <w:rPr>
          <w:rFonts w:ascii="Segoe UI" w:hAnsi="Segoe UI" w:cs="Segoe UI"/>
          <w:color w:val="1F2328"/>
        </w:rPr>
        <w:t>, and </w:t>
      </w:r>
      <w:r>
        <w:rPr>
          <w:rStyle w:val="HTMLCode"/>
          <w:color w:val="1F2328"/>
        </w:rPr>
        <w:t>courses</w:t>
      </w:r>
      <w:r>
        <w:rPr>
          <w:rFonts w:ascii="Segoe UI" w:hAnsi="Segoe UI" w:cs="Segoe UI"/>
          <w:color w:val="1F2328"/>
        </w:rPr>
        <w:t>. It also contains methods like </w:t>
      </w:r>
      <w:r>
        <w:rPr>
          <w:rStyle w:val="HTMLCode"/>
          <w:color w:val="1F2328"/>
        </w:rPr>
        <w:t>displayInfo</w:t>
      </w:r>
      <w:r>
        <w:rPr>
          <w:rFonts w:ascii="Segoe UI" w:hAnsi="Segoe UI" w:cs="Segoe UI"/>
          <w:color w:val="1F2328"/>
        </w:rPr>
        <w:t>, </w:t>
      </w:r>
      <w:r>
        <w:rPr>
          <w:rStyle w:val="HTMLCode"/>
          <w:color w:val="1F2328"/>
        </w:rPr>
        <w:t>addCourse</w:t>
      </w:r>
      <w:r>
        <w:rPr>
          <w:rFonts w:ascii="Segoe UI" w:hAnsi="Segoe UI" w:cs="Segoe UI"/>
          <w:color w:val="1F2328"/>
        </w:rPr>
        <w:t>, and </w:t>
      </w:r>
      <w:r>
        <w:rPr>
          <w:rStyle w:val="HTMLCode"/>
          <w:color w:val="1F2328"/>
        </w:rPr>
        <w:t>changeGrade</w:t>
      </w:r>
      <w:r>
        <w:rPr>
          <w:rFonts w:ascii="Segoe UI" w:hAnsi="Segoe UI" w:cs="Segoe UI"/>
          <w:color w:val="1F2328"/>
        </w:rPr>
        <w:t>.</w:t>
      </w:r>
    </w:p>
    <w:p w14:paraId="1FF4773F" w14:textId="77777777" w:rsidR="004125DB" w:rsidRDefault="004125DB" w:rsidP="004125DB">
      <w:pPr>
        <w:pStyle w:val="NormalWeb"/>
        <w:numPr>
          <w:ilvl w:val="0"/>
          <w:numId w:val="41"/>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displayInfo</w:t>
      </w:r>
      <w:r>
        <w:rPr>
          <w:rFonts w:ascii="Segoe UI" w:hAnsi="Segoe UI" w:cs="Segoe UI"/>
          <w:color w:val="1F2328"/>
        </w:rPr>
        <w:t> method displays the student’s information.</w:t>
      </w:r>
    </w:p>
    <w:p w14:paraId="008F794B" w14:textId="77777777" w:rsidR="004125DB" w:rsidRDefault="004125DB" w:rsidP="004125DB">
      <w:pPr>
        <w:pStyle w:val="NormalWeb"/>
        <w:numPr>
          <w:ilvl w:val="0"/>
          <w:numId w:val="41"/>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addCourse</w:t>
      </w:r>
      <w:r>
        <w:rPr>
          <w:rFonts w:ascii="Segoe UI" w:hAnsi="Segoe UI" w:cs="Segoe UI"/>
          <w:color w:val="1F2328"/>
        </w:rPr>
        <w:t> method adds a new course to the </w:t>
      </w:r>
      <w:r>
        <w:rPr>
          <w:rStyle w:val="HTMLCode"/>
          <w:color w:val="1F2328"/>
        </w:rPr>
        <w:t>courses</w:t>
      </w:r>
      <w:r>
        <w:rPr>
          <w:rFonts w:ascii="Segoe UI" w:hAnsi="Segoe UI" w:cs="Segoe UI"/>
          <w:color w:val="1F2328"/>
        </w:rPr>
        <w:t> array of the student.</w:t>
      </w:r>
    </w:p>
    <w:p w14:paraId="1B2CD7B6" w14:textId="77777777" w:rsidR="004125DB" w:rsidRDefault="004125DB" w:rsidP="004125DB">
      <w:pPr>
        <w:pStyle w:val="NormalWeb"/>
        <w:numPr>
          <w:ilvl w:val="0"/>
          <w:numId w:val="41"/>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changeGrade</w:t>
      </w:r>
      <w:r>
        <w:rPr>
          <w:rFonts w:ascii="Segoe UI" w:hAnsi="Segoe UI" w:cs="Segoe UI"/>
          <w:color w:val="1F2328"/>
        </w:rPr>
        <w:t> method updates the student’s grade.</w:t>
      </w:r>
    </w:p>
    <w:p w14:paraId="225C3411" w14:textId="77777777" w:rsidR="004125DB" w:rsidRDefault="004125DB" w:rsidP="004125DB">
      <w:pPr>
        <w:pStyle w:val="NormalWeb"/>
        <w:numPr>
          <w:ilvl w:val="0"/>
          <w:numId w:val="41"/>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create an instance of the </w:t>
      </w:r>
      <w:r>
        <w:rPr>
          <w:rStyle w:val="HTMLCode"/>
          <w:color w:val="1F2328"/>
        </w:rPr>
        <w:t>student</w:t>
      </w:r>
      <w:r>
        <w:rPr>
          <w:rFonts w:ascii="Segoe UI" w:hAnsi="Segoe UI" w:cs="Segoe UI"/>
          <w:color w:val="1F2328"/>
        </w:rPr>
        <w:t> object and then perform operations such as displaying information, adding a new course, and changing the grade.</w:t>
      </w:r>
    </w:p>
    <w:p w14:paraId="4646321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example demonstrates how objects in JavaScript can encapsulate both data (properties) and behavior (methods), allowing you to organize and manipulate related data and actions efficiently.</w:t>
      </w:r>
    </w:p>
    <w:p w14:paraId="0DFBE673"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10. Objects 2</w:t>
      </w:r>
    </w:p>
    <w:p w14:paraId="13C475F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Here’s an example of handling object attributes without using methods:</w:t>
      </w:r>
    </w:p>
    <w:p w14:paraId="72EF24D4" w14:textId="77777777" w:rsidR="004125DB" w:rsidRDefault="004125DB" w:rsidP="004125DB">
      <w:pPr>
        <w:pStyle w:val="HTMLPreformatted"/>
        <w:shd w:val="clear" w:color="auto" w:fill="FFFFFF"/>
        <w:rPr>
          <w:color w:val="1F2328"/>
        </w:rPr>
      </w:pPr>
      <w:r>
        <w:rPr>
          <w:rStyle w:val="pl-c"/>
          <w:color w:val="1F2328"/>
        </w:rPr>
        <w:t>// Define the student object</w:t>
      </w:r>
    </w:p>
    <w:p w14:paraId="5B64C283"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student</w:t>
      </w:r>
      <w:r>
        <w:rPr>
          <w:color w:val="1F2328"/>
        </w:rPr>
        <w:t xml:space="preserve"> </w:t>
      </w:r>
      <w:r>
        <w:rPr>
          <w:rStyle w:val="pl-c1"/>
          <w:color w:val="1F2328"/>
        </w:rPr>
        <w:t>=</w:t>
      </w:r>
      <w:r>
        <w:rPr>
          <w:color w:val="1F2328"/>
        </w:rPr>
        <w:t xml:space="preserve"> </w:t>
      </w:r>
      <w:r>
        <w:rPr>
          <w:rStyle w:val="pl-kos"/>
          <w:color w:val="1F2328"/>
        </w:rPr>
        <w:t>{</w:t>
      </w:r>
    </w:p>
    <w:p w14:paraId="43871234"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name</w:t>
      </w:r>
      <w:r>
        <w:rPr>
          <w:color w:val="1F2328"/>
        </w:rPr>
        <w:t xml:space="preserve">: </w:t>
      </w:r>
      <w:r>
        <w:rPr>
          <w:rStyle w:val="pl-s"/>
          <w:color w:val="1F2328"/>
        </w:rPr>
        <w:t>"John Doe"</w:t>
      </w:r>
      <w:r>
        <w:rPr>
          <w:rStyle w:val="pl-kos"/>
          <w:color w:val="1F2328"/>
        </w:rPr>
        <w:t>,</w:t>
      </w:r>
    </w:p>
    <w:p w14:paraId="2FD21CF9"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age</w:t>
      </w:r>
      <w:r>
        <w:rPr>
          <w:color w:val="1F2328"/>
        </w:rPr>
        <w:t xml:space="preserve">: </w:t>
      </w:r>
      <w:r>
        <w:rPr>
          <w:rStyle w:val="pl-c1"/>
          <w:color w:val="1F2328"/>
        </w:rPr>
        <w:t>20</w:t>
      </w:r>
      <w:r>
        <w:rPr>
          <w:rStyle w:val="pl-kos"/>
          <w:color w:val="1F2328"/>
        </w:rPr>
        <w:t>,</w:t>
      </w:r>
    </w:p>
    <w:p w14:paraId="2AAE4C42"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grade</w:t>
      </w:r>
      <w:r>
        <w:rPr>
          <w:color w:val="1F2328"/>
        </w:rPr>
        <w:t xml:space="preserve">: </w:t>
      </w:r>
      <w:r>
        <w:rPr>
          <w:rStyle w:val="pl-s"/>
          <w:color w:val="1F2328"/>
        </w:rPr>
        <w:t>"A"</w:t>
      </w:r>
      <w:r>
        <w:rPr>
          <w:rStyle w:val="pl-kos"/>
          <w:color w:val="1F2328"/>
        </w:rPr>
        <w:t>,</w:t>
      </w:r>
    </w:p>
    <w:p w14:paraId="7BB0449C"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courses</w:t>
      </w:r>
      <w:r>
        <w:rPr>
          <w:color w:val="1F2328"/>
        </w:rPr>
        <w:t xml:space="preserve">: </w:t>
      </w:r>
      <w:r>
        <w:rPr>
          <w:rStyle w:val="pl-kos"/>
          <w:color w:val="1F2328"/>
        </w:rPr>
        <w:t>[</w:t>
      </w:r>
      <w:r>
        <w:rPr>
          <w:rStyle w:val="pl-s"/>
          <w:color w:val="1F2328"/>
        </w:rPr>
        <w:t>"Math"</w:t>
      </w:r>
      <w:r>
        <w:rPr>
          <w:rStyle w:val="pl-kos"/>
          <w:color w:val="1F2328"/>
        </w:rPr>
        <w:t>,</w:t>
      </w:r>
      <w:r>
        <w:rPr>
          <w:color w:val="1F2328"/>
        </w:rPr>
        <w:t xml:space="preserve"> </w:t>
      </w:r>
      <w:r>
        <w:rPr>
          <w:rStyle w:val="pl-s"/>
          <w:color w:val="1F2328"/>
        </w:rPr>
        <w:t>"Science"</w:t>
      </w:r>
      <w:r>
        <w:rPr>
          <w:rStyle w:val="pl-kos"/>
          <w:color w:val="1F2328"/>
        </w:rPr>
        <w:t>,</w:t>
      </w:r>
      <w:r>
        <w:rPr>
          <w:color w:val="1F2328"/>
        </w:rPr>
        <w:t xml:space="preserve"> </w:t>
      </w:r>
      <w:r>
        <w:rPr>
          <w:rStyle w:val="pl-s"/>
          <w:color w:val="1F2328"/>
        </w:rPr>
        <w:t>"English"</w:t>
      </w:r>
      <w:r>
        <w:rPr>
          <w:rStyle w:val="pl-kos"/>
          <w:color w:val="1F2328"/>
        </w:rPr>
        <w:t>]</w:t>
      </w:r>
    </w:p>
    <w:p w14:paraId="3444FD33" w14:textId="77777777" w:rsidR="004125DB" w:rsidRDefault="004125DB" w:rsidP="004125DB">
      <w:pPr>
        <w:pStyle w:val="HTMLPreformatted"/>
        <w:shd w:val="clear" w:color="auto" w:fill="FFFFFF"/>
        <w:rPr>
          <w:color w:val="1F2328"/>
        </w:rPr>
      </w:pPr>
      <w:r>
        <w:rPr>
          <w:rStyle w:val="pl-kos"/>
          <w:color w:val="1F2328"/>
        </w:rPr>
        <w:t>};</w:t>
      </w:r>
    </w:p>
    <w:p w14:paraId="55B24FFD" w14:textId="77777777" w:rsidR="004125DB" w:rsidRDefault="004125DB" w:rsidP="004125DB">
      <w:pPr>
        <w:pStyle w:val="HTMLPreformatted"/>
        <w:shd w:val="clear" w:color="auto" w:fill="FFFFFF"/>
        <w:rPr>
          <w:color w:val="1F2328"/>
        </w:rPr>
      </w:pPr>
    </w:p>
    <w:p w14:paraId="34B37B2C" w14:textId="77777777" w:rsidR="004125DB" w:rsidRDefault="004125DB" w:rsidP="004125DB">
      <w:pPr>
        <w:pStyle w:val="HTMLPreformatted"/>
        <w:shd w:val="clear" w:color="auto" w:fill="FFFFFF"/>
        <w:rPr>
          <w:color w:val="1F2328"/>
        </w:rPr>
      </w:pPr>
      <w:r>
        <w:rPr>
          <w:rStyle w:val="pl-c"/>
          <w:color w:val="1F2328"/>
        </w:rPr>
        <w:t>// Display student information</w:t>
      </w:r>
    </w:p>
    <w:p w14:paraId="64890DCA"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"Student information:"</w:t>
      </w:r>
      <w:r>
        <w:rPr>
          <w:rStyle w:val="pl-kos"/>
          <w:color w:val="1F2328"/>
        </w:rPr>
        <w:t>);</w:t>
      </w:r>
    </w:p>
    <w:p w14:paraId="78E2F12B"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"Name: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name</w:t>
      </w:r>
      <w:r>
        <w:rPr>
          <w:rStyle w:val="pl-kos"/>
          <w:color w:val="1F2328"/>
        </w:rPr>
        <w:t>);</w:t>
      </w:r>
    </w:p>
    <w:p w14:paraId="354B0950"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"Age: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age</w:t>
      </w:r>
      <w:r>
        <w:rPr>
          <w:rStyle w:val="pl-kos"/>
          <w:color w:val="1F2328"/>
        </w:rPr>
        <w:t>);</w:t>
      </w:r>
    </w:p>
    <w:p w14:paraId="1AB1244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"Grade: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grade</w:t>
      </w:r>
      <w:r>
        <w:rPr>
          <w:rStyle w:val="pl-kos"/>
          <w:color w:val="1F2328"/>
        </w:rPr>
        <w:t>);</w:t>
      </w:r>
    </w:p>
    <w:p w14:paraId="18CA301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"Courses: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courses</w:t>
      </w:r>
      <w:r>
        <w:rPr>
          <w:rStyle w:val="pl-kos"/>
          <w:color w:val="1F2328"/>
        </w:rPr>
        <w:t>.</w:t>
      </w:r>
      <w:r>
        <w:rPr>
          <w:rStyle w:val="pl-en"/>
          <w:color w:val="1F2328"/>
        </w:rPr>
        <w:t>join</w:t>
      </w:r>
      <w:r>
        <w:rPr>
          <w:rStyle w:val="pl-kos"/>
          <w:color w:val="1F2328"/>
        </w:rPr>
        <w:t>(</w:t>
      </w:r>
      <w:r>
        <w:rPr>
          <w:rStyle w:val="pl-s"/>
          <w:color w:val="1F2328"/>
        </w:rPr>
        <w:t>", "</w:t>
      </w:r>
      <w:r>
        <w:rPr>
          <w:rStyle w:val="pl-kos"/>
          <w:color w:val="1F2328"/>
        </w:rPr>
        <w:t>));</w:t>
      </w:r>
    </w:p>
    <w:p w14:paraId="1FA45400" w14:textId="77777777" w:rsidR="004125DB" w:rsidRDefault="004125DB" w:rsidP="004125DB">
      <w:pPr>
        <w:pStyle w:val="HTMLPreformatted"/>
        <w:shd w:val="clear" w:color="auto" w:fill="FFFFFF"/>
        <w:rPr>
          <w:color w:val="1F2328"/>
        </w:rPr>
      </w:pPr>
    </w:p>
    <w:p w14:paraId="7E3755D1" w14:textId="77777777" w:rsidR="004125DB" w:rsidRDefault="004125DB" w:rsidP="004125DB">
      <w:pPr>
        <w:pStyle w:val="HTMLPreformatted"/>
        <w:shd w:val="clear" w:color="auto" w:fill="FFFFFF"/>
        <w:rPr>
          <w:color w:val="1F2328"/>
        </w:rPr>
      </w:pPr>
      <w:r>
        <w:rPr>
          <w:rStyle w:val="pl-c"/>
          <w:color w:val="1F2328"/>
        </w:rPr>
        <w:t>// Add a new course</w:t>
      </w:r>
    </w:p>
    <w:p w14:paraId="2BE4409E"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c1"/>
          <w:color w:val="1F2328"/>
        </w:rPr>
        <w:t>courses</w:t>
      </w:r>
      <w:r>
        <w:rPr>
          <w:rStyle w:val="pl-kos"/>
          <w:color w:val="1F2328"/>
        </w:rPr>
        <w:t>.</w:t>
      </w:r>
      <w:r>
        <w:rPr>
          <w:rStyle w:val="pl-en"/>
          <w:color w:val="1F2328"/>
        </w:rPr>
        <w:t>push</w:t>
      </w:r>
      <w:r>
        <w:rPr>
          <w:rStyle w:val="pl-kos"/>
          <w:color w:val="1F2328"/>
        </w:rPr>
        <w:t>(</w:t>
      </w:r>
      <w:r>
        <w:rPr>
          <w:rStyle w:val="pl-s"/>
          <w:color w:val="1F2328"/>
        </w:rPr>
        <w:t>"History"</w:t>
      </w:r>
      <w:r>
        <w:rPr>
          <w:rStyle w:val="pl-kos"/>
          <w:color w:val="1F2328"/>
        </w:rPr>
        <w:t>);</w:t>
      </w:r>
    </w:p>
    <w:p w14:paraId="6E8FB374"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"Course added: History"</w:t>
      </w:r>
      <w:r>
        <w:rPr>
          <w:rStyle w:val="pl-kos"/>
          <w:color w:val="1F2328"/>
        </w:rPr>
        <w:t>);</w:t>
      </w:r>
    </w:p>
    <w:p w14:paraId="19E462FA" w14:textId="77777777" w:rsidR="004125DB" w:rsidRDefault="004125DB" w:rsidP="004125DB">
      <w:pPr>
        <w:pStyle w:val="HTMLPreformatted"/>
        <w:shd w:val="clear" w:color="auto" w:fill="FFFFFF"/>
        <w:rPr>
          <w:color w:val="1F2328"/>
        </w:rPr>
      </w:pPr>
    </w:p>
    <w:p w14:paraId="69B5D1C8" w14:textId="77777777" w:rsidR="004125DB" w:rsidRDefault="004125DB" w:rsidP="004125DB">
      <w:pPr>
        <w:pStyle w:val="HTMLPreformatted"/>
        <w:shd w:val="clear" w:color="auto" w:fill="FFFFFF"/>
        <w:rPr>
          <w:color w:val="1F2328"/>
        </w:rPr>
      </w:pPr>
      <w:r>
        <w:rPr>
          <w:rStyle w:val="pl-c"/>
          <w:color w:val="1F2328"/>
        </w:rPr>
        <w:t>// Change the grade</w:t>
      </w:r>
    </w:p>
    <w:p w14:paraId="7F3DD200" w14:textId="77777777" w:rsidR="004125DB" w:rsidRDefault="004125DB" w:rsidP="004125DB">
      <w:pPr>
        <w:pStyle w:val="HTMLPreformatted"/>
        <w:shd w:val="clear" w:color="auto" w:fill="FFFFFF"/>
        <w:rPr>
          <w:color w:val="1F2328"/>
        </w:rPr>
      </w:pPr>
      <w:r>
        <w:rPr>
          <w:rStyle w:val="pl-s1"/>
          <w:color w:val="1F2328"/>
        </w:rPr>
        <w:t>student</w:t>
      </w:r>
      <w:r>
        <w:rPr>
          <w:rStyle w:val="pl-kos"/>
          <w:color w:val="1F2328"/>
        </w:rPr>
        <w:t>.</w:t>
      </w:r>
      <w:r>
        <w:rPr>
          <w:rStyle w:val="pl-c1"/>
          <w:color w:val="1F2328"/>
        </w:rPr>
        <w:t>grade</w:t>
      </w:r>
      <w:r>
        <w:rPr>
          <w:color w:val="1F2328"/>
        </w:rPr>
        <w:t xml:space="preserve"> </w:t>
      </w:r>
      <w:r>
        <w:rPr>
          <w:rStyle w:val="pl-c1"/>
          <w:color w:val="1F2328"/>
        </w:rPr>
        <w:t>=</w:t>
      </w:r>
      <w:r>
        <w:rPr>
          <w:color w:val="1F2328"/>
        </w:rPr>
        <w:t xml:space="preserve"> </w:t>
      </w:r>
      <w:r>
        <w:rPr>
          <w:rStyle w:val="pl-s"/>
          <w:color w:val="1F2328"/>
        </w:rPr>
        <w:t>"B"</w:t>
      </w:r>
      <w:r>
        <w:rPr>
          <w:rStyle w:val="pl-kos"/>
          <w:color w:val="1F2328"/>
        </w:rPr>
        <w:t>;</w:t>
      </w:r>
    </w:p>
    <w:p w14:paraId="01AE3CD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"Grade changed to B"</w:t>
      </w:r>
      <w:r>
        <w:rPr>
          <w:rStyle w:val="pl-kos"/>
          <w:color w:val="1F2328"/>
        </w:rPr>
        <w:t>);</w:t>
      </w:r>
    </w:p>
    <w:p w14:paraId="1461D5A9" w14:textId="77777777" w:rsidR="004125DB" w:rsidRDefault="004125DB" w:rsidP="004125DB">
      <w:pPr>
        <w:pStyle w:val="HTMLPreformatted"/>
        <w:shd w:val="clear" w:color="auto" w:fill="FFFFFF"/>
        <w:rPr>
          <w:color w:val="1F2328"/>
        </w:rPr>
      </w:pPr>
    </w:p>
    <w:p w14:paraId="084E730A" w14:textId="77777777" w:rsidR="004125DB" w:rsidRDefault="004125DB" w:rsidP="004125DB">
      <w:pPr>
        <w:pStyle w:val="HTMLPreformatted"/>
        <w:shd w:val="clear" w:color="auto" w:fill="FFFFFF"/>
        <w:rPr>
          <w:color w:val="1F2328"/>
        </w:rPr>
      </w:pPr>
      <w:r>
        <w:rPr>
          <w:rStyle w:val="pl-c"/>
          <w:color w:val="1F2328"/>
        </w:rPr>
        <w:t>// Display updated student information</w:t>
      </w:r>
    </w:p>
    <w:p w14:paraId="44A00B6B"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"Updated student information:"</w:t>
      </w:r>
      <w:r>
        <w:rPr>
          <w:rStyle w:val="pl-kos"/>
          <w:color w:val="1F2328"/>
        </w:rPr>
        <w:t>);</w:t>
      </w:r>
    </w:p>
    <w:p w14:paraId="4AE2D7F8"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"Name: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name</w:t>
      </w:r>
      <w:r>
        <w:rPr>
          <w:rStyle w:val="pl-kos"/>
          <w:color w:val="1F2328"/>
        </w:rPr>
        <w:t>);</w:t>
      </w:r>
    </w:p>
    <w:p w14:paraId="7B84259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"Age: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age</w:t>
      </w:r>
      <w:r>
        <w:rPr>
          <w:rStyle w:val="pl-kos"/>
          <w:color w:val="1F2328"/>
        </w:rPr>
        <w:t>);</w:t>
      </w:r>
    </w:p>
    <w:p w14:paraId="17A35CFD"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"Grade: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grade</w:t>
      </w:r>
      <w:r>
        <w:rPr>
          <w:rStyle w:val="pl-kos"/>
          <w:color w:val="1F2328"/>
        </w:rPr>
        <w:t>);</w:t>
      </w:r>
    </w:p>
    <w:p w14:paraId="713319DE"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"Courses: "</w:t>
      </w:r>
      <w:r>
        <w:rPr>
          <w:color w:val="1F2328"/>
        </w:rPr>
        <w:t xml:space="preserve"> </w:t>
      </w:r>
      <w:r>
        <w:rPr>
          <w:rStyle w:val="pl-c1"/>
          <w:color w:val="1F2328"/>
        </w:rPr>
        <w:t>+</w:t>
      </w:r>
      <w:r>
        <w:rPr>
          <w:color w:val="1F2328"/>
        </w:rPr>
        <w:t xml:space="preserve"> </w:t>
      </w:r>
      <w:r>
        <w:rPr>
          <w:rStyle w:val="pl-s1"/>
          <w:color w:val="1F2328"/>
        </w:rPr>
        <w:t>student</w:t>
      </w:r>
      <w:r>
        <w:rPr>
          <w:rStyle w:val="pl-kos"/>
          <w:color w:val="1F2328"/>
        </w:rPr>
        <w:t>.</w:t>
      </w:r>
      <w:r>
        <w:rPr>
          <w:rStyle w:val="pl-c1"/>
          <w:color w:val="1F2328"/>
        </w:rPr>
        <w:t>courses</w:t>
      </w:r>
      <w:r>
        <w:rPr>
          <w:rStyle w:val="pl-kos"/>
          <w:color w:val="1F2328"/>
        </w:rPr>
        <w:t>.</w:t>
      </w:r>
      <w:r>
        <w:rPr>
          <w:rStyle w:val="pl-en"/>
          <w:color w:val="1F2328"/>
        </w:rPr>
        <w:t>join</w:t>
      </w:r>
      <w:r>
        <w:rPr>
          <w:rStyle w:val="pl-kos"/>
          <w:color w:val="1F2328"/>
        </w:rPr>
        <w:t>(</w:t>
      </w:r>
      <w:r>
        <w:rPr>
          <w:rStyle w:val="pl-s"/>
          <w:color w:val="1F2328"/>
        </w:rPr>
        <w:t>", "</w:t>
      </w:r>
      <w:r>
        <w:rPr>
          <w:rStyle w:val="pl-kos"/>
          <w:color w:val="1F2328"/>
        </w:rPr>
        <w:t>));</w:t>
      </w:r>
    </w:p>
    <w:p w14:paraId="5074502F"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193502B4" w14:textId="77777777" w:rsidR="004125DB" w:rsidRDefault="004125DB" w:rsidP="004125DB">
      <w:pPr>
        <w:pStyle w:val="NormalWeb"/>
        <w:numPr>
          <w:ilvl w:val="0"/>
          <w:numId w:val="42"/>
        </w:numPr>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We define the </w:t>
      </w:r>
      <w:r>
        <w:rPr>
          <w:rStyle w:val="HTMLCode"/>
          <w:color w:val="1F2328"/>
        </w:rPr>
        <w:t>student</w:t>
      </w:r>
      <w:r>
        <w:rPr>
          <w:rFonts w:ascii="Segoe UI" w:hAnsi="Segoe UI" w:cs="Segoe UI"/>
          <w:color w:val="1F2328"/>
        </w:rPr>
        <w:t> object with properties such as </w:t>
      </w:r>
      <w:r>
        <w:rPr>
          <w:rStyle w:val="HTMLCode"/>
          <w:color w:val="1F2328"/>
        </w:rPr>
        <w:t>name</w:t>
      </w:r>
      <w:r>
        <w:rPr>
          <w:rFonts w:ascii="Segoe UI" w:hAnsi="Segoe UI" w:cs="Segoe UI"/>
          <w:color w:val="1F2328"/>
        </w:rPr>
        <w:t>, </w:t>
      </w:r>
      <w:r>
        <w:rPr>
          <w:rStyle w:val="HTMLCode"/>
          <w:color w:val="1F2328"/>
        </w:rPr>
        <w:t>age</w:t>
      </w:r>
      <w:r>
        <w:rPr>
          <w:rFonts w:ascii="Segoe UI" w:hAnsi="Segoe UI" w:cs="Segoe UI"/>
          <w:color w:val="1F2328"/>
        </w:rPr>
        <w:t>, </w:t>
      </w:r>
      <w:r>
        <w:rPr>
          <w:rStyle w:val="HTMLCode"/>
          <w:color w:val="1F2328"/>
        </w:rPr>
        <w:t>grade</w:t>
      </w:r>
      <w:r>
        <w:rPr>
          <w:rFonts w:ascii="Segoe UI" w:hAnsi="Segoe UI" w:cs="Segoe UI"/>
          <w:color w:val="1F2328"/>
        </w:rPr>
        <w:t>, and </w:t>
      </w:r>
      <w:r>
        <w:rPr>
          <w:rStyle w:val="HTMLCode"/>
          <w:color w:val="1F2328"/>
        </w:rPr>
        <w:t>courses</w:t>
      </w:r>
      <w:r>
        <w:rPr>
          <w:rFonts w:ascii="Segoe UI" w:hAnsi="Segoe UI" w:cs="Segoe UI"/>
          <w:color w:val="1F2328"/>
        </w:rPr>
        <w:t>.</w:t>
      </w:r>
    </w:p>
    <w:p w14:paraId="21B56EE3" w14:textId="77777777" w:rsidR="004125DB" w:rsidRDefault="004125DB" w:rsidP="004125DB">
      <w:pPr>
        <w:pStyle w:val="NormalWeb"/>
        <w:numPr>
          <w:ilvl w:val="0"/>
          <w:numId w:val="42"/>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access and display the values of these properties directly using dot notation (</w:t>
      </w:r>
      <w:r>
        <w:rPr>
          <w:rStyle w:val="HTMLCode"/>
          <w:color w:val="1F2328"/>
        </w:rPr>
        <w:t>student.name</w:t>
      </w:r>
      <w:r>
        <w:rPr>
          <w:rFonts w:ascii="Segoe UI" w:hAnsi="Segoe UI" w:cs="Segoe UI"/>
          <w:color w:val="1F2328"/>
        </w:rPr>
        <w:t>, </w:t>
      </w:r>
      <w:r>
        <w:rPr>
          <w:rStyle w:val="HTMLCode"/>
          <w:color w:val="1F2328"/>
        </w:rPr>
        <w:t>student.age</w:t>
      </w:r>
      <w:r>
        <w:rPr>
          <w:rFonts w:ascii="Segoe UI" w:hAnsi="Segoe UI" w:cs="Segoe UI"/>
          <w:color w:val="1F2328"/>
        </w:rPr>
        <w:t>, etc.).</w:t>
      </w:r>
    </w:p>
    <w:p w14:paraId="486BB67B" w14:textId="77777777" w:rsidR="004125DB" w:rsidRDefault="004125DB" w:rsidP="004125DB">
      <w:pPr>
        <w:pStyle w:val="NormalWeb"/>
        <w:numPr>
          <w:ilvl w:val="0"/>
          <w:numId w:val="42"/>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modify the </w:t>
      </w:r>
      <w:r>
        <w:rPr>
          <w:rStyle w:val="HTMLCode"/>
          <w:color w:val="1F2328"/>
        </w:rPr>
        <w:t>courses</w:t>
      </w:r>
      <w:r>
        <w:rPr>
          <w:rFonts w:ascii="Segoe UI" w:hAnsi="Segoe UI" w:cs="Segoe UI"/>
          <w:color w:val="1F2328"/>
        </w:rPr>
        <w:t> array by using the </w:t>
      </w:r>
      <w:r>
        <w:rPr>
          <w:rStyle w:val="HTMLCode"/>
          <w:color w:val="1F2328"/>
        </w:rPr>
        <w:t>push</w:t>
      </w:r>
      <w:r>
        <w:rPr>
          <w:rFonts w:ascii="Segoe UI" w:hAnsi="Segoe UI" w:cs="Segoe UI"/>
          <w:color w:val="1F2328"/>
        </w:rPr>
        <w:t> method to add a new course.</w:t>
      </w:r>
    </w:p>
    <w:p w14:paraId="6744797A" w14:textId="77777777" w:rsidR="004125DB" w:rsidRDefault="004125DB" w:rsidP="004125DB">
      <w:pPr>
        <w:pStyle w:val="NormalWeb"/>
        <w:numPr>
          <w:ilvl w:val="0"/>
          <w:numId w:val="42"/>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directly assign a new value to the </w:t>
      </w:r>
      <w:r>
        <w:rPr>
          <w:rStyle w:val="HTMLCode"/>
          <w:color w:val="1F2328"/>
        </w:rPr>
        <w:t>grade</w:t>
      </w:r>
      <w:r>
        <w:rPr>
          <w:rFonts w:ascii="Segoe UI" w:hAnsi="Segoe UI" w:cs="Segoe UI"/>
          <w:color w:val="1F2328"/>
        </w:rPr>
        <w:t> property to change the student’s grade.</w:t>
      </w:r>
    </w:p>
    <w:p w14:paraId="48F533A2" w14:textId="77777777" w:rsidR="004125DB" w:rsidRDefault="004125DB" w:rsidP="004125DB">
      <w:pPr>
        <w:pStyle w:val="NormalWeb"/>
        <w:numPr>
          <w:ilvl w:val="0"/>
          <w:numId w:val="4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Finally, we display the updated information about the student.</w:t>
      </w:r>
    </w:p>
    <w:p w14:paraId="01CAA06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approach works well for simple operations on object attributes. However, as the complexity of the operations increases, using methods to encapsulate the behavior becomes more beneficial for code organization and reusability.</w:t>
      </w:r>
    </w:p>
    <w:p w14:paraId="2B8CEA63" w14:textId="77777777" w:rsidR="00AC62E0" w:rsidRPr="000F1D12" w:rsidRDefault="00AC62E0" w:rsidP="00AC62E0">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0F1D12">
        <w:rPr>
          <w:rFonts w:ascii="Helvetica" w:eastAsia="Times New Roman" w:hAnsi="Helvetica" w:cs="Helvetica"/>
          <w:color w:val="610B4B"/>
          <w:kern w:val="0"/>
          <w:sz w:val="32"/>
          <w:szCs w:val="32"/>
          <w:lang w:eastAsia="en-IN"/>
          <w14:ligatures w14:val="none"/>
        </w:rPr>
        <w:t>Example 1</w:t>
      </w:r>
    </w:p>
    <w:p w14:paraId="5808A54A" w14:textId="77777777" w:rsidR="00AC62E0" w:rsidRPr="000F1D12" w:rsidRDefault="00AC62E0" w:rsidP="00AC62E0">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F1D12">
        <w:rPr>
          <w:rFonts w:ascii="Segoe UI" w:eastAsia="Times New Roman" w:hAnsi="Segoe UI" w:cs="Segoe UI"/>
          <w:color w:val="333333"/>
          <w:kern w:val="0"/>
          <w:sz w:val="24"/>
          <w:szCs w:val="24"/>
          <w:lang w:eastAsia="en-IN"/>
          <w14:ligatures w14:val="none"/>
        </w:rPr>
        <w:t>Let's see an example to display the sum of given numbers.</w:t>
      </w:r>
    </w:p>
    <w:p w14:paraId="5EB9F31B" w14:textId="77777777" w:rsidR="00AC62E0" w:rsidRPr="000F1D12" w:rsidRDefault="00AC62E0" w:rsidP="00AC62E0">
      <w:pPr>
        <w:spacing w:after="0" w:line="375" w:lineRule="atLeast"/>
        <w:ind w:left="360"/>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b/>
          <w:bCs/>
          <w:color w:val="006699"/>
          <w:kern w:val="0"/>
          <w:sz w:val="24"/>
          <w:szCs w:val="24"/>
          <w:bdr w:val="none" w:sz="0" w:space="0" w:color="auto" w:frame="1"/>
          <w:lang w:eastAsia="en-IN"/>
          <w14:ligatures w14:val="none"/>
        </w:rPr>
        <w:t>&lt;script&gt;</w:t>
      </w:r>
      <w:r w:rsidRPr="000F1D12">
        <w:rPr>
          <w:rFonts w:ascii="Segoe UI" w:eastAsia="Times New Roman" w:hAnsi="Segoe UI" w:cs="Segoe UI"/>
          <w:color w:val="000000"/>
          <w:kern w:val="0"/>
          <w:sz w:val="24"/>
          <w:szCs w:val="24"/>
          <w:bdr w:val="none" w:sz="0" w:space="0" w:color="auto" w:frame="1"/>
          <w:lang w:eastAsia="en-IN"/>
          <w14:ligatures w14:val="none"/>
        </w:rPr>
        <w:t>  </w:t>
      </w:r>
    </w:p>
    <w:p w14:paraId="1EB029E1" w14:textId="77777777" w:rsidR="00AC62E0" w:rsidRPr="000F1D12" w:rsidRDefault="00AC62E0" w:rsidP="00AC62E0">
      <w:pPr>
        <w:spacing w:after="0" w:line="375" w:lineRule="atLeast"/>
        <w:ind w:left="360"/>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color w:val="000000"/>
          <w:kern w:val="0"/>
          <w:sz w:val="24"/>
          <w:szCs w:val="24"/>
          <w:bdr w:val="none" w:sz="0" w:space="0" w:color="auto" w:frame="1"/>
          <w:lang w:eastAsia="en-IN"/>
          <w14:ligatures w14:val="none"/>
        </w:rPr>
        <w:t>var </w:t>
      </w:r>
      <w:r w:rsidRPr="000F1D12">
        <w:rPr>
          <w:rFonts w:ascii="Segoe UI" w:eastAsia="Times New Roman" w:hAnsi="Segoe UI" w:cs="Segoe UI"/>
          <w:color w:val="FF0000"/>
          <w:kern w:val="0"/>
          <w:sz w:val="24"/>
          <w:szCs w:val="24"/>
          <w:bdr w:val="none" w:sz="0" w:space="0" w:color="auto" w:frame="1"/>
          <w:lang w:eastAsia="en-IN"/>
          <w14:ligatures w14:val="none"/>
        </w:rPr>
        <w:t>add</w:t>
      </w:r>
      <w:r w:rsidRPr="000F1D12">
        <w:rPr>
          <w:rFonts w:ascii="Segoe UI" w:eastAsia="Times New Roman" w:hAnsi="Segoe UI" w:cs="Segoe UI"/>
          <w:color w:val="000000"/>
          <w:kern w:val="0"/>
          <w:sz w:val="24"/>
          <w:szCs w:val="24"/>
          <w:bdr w:val="none" w:sz="0" w:space="0" w:color="auto" w:frame="1"/>
          <w:lang w:eastAsia="en-IN"/>
          <w14:ligatures w14:val="none"/>
        </w:rPr>
        <w:t>=</w:t>
      </w:r>
      <w:r w:rsidRPr="000F1D12">
        <w:rPr>
          <w:rFonts w:ascii="Segoe UI" w:eastAsia="Times New Roman" w:hAnsi="Segoe UI" w:cs="Segoe UI"/>
          <w:color w:val="0000FF"/>
          <w:kern w:val="0"/>
          <w:sz w:val="24"/>
          <w:szCs w:val="24"/>
          <w:bdr w:val="none" w:sz="0" w:space="0" w:color="auto" w:frame="1"/>
          <w:lang w:eastAsia="en-IN"/>
          <w14:ligatures w14:val="none"/>
        </w:rPr>
        <w:t>new</w:t>
      </w:r>
      <w:r w:rsidRPr="000F1D12">
        <w:rPr>
          <w:rFonts w:ascii="Segoe UI" w:eastAsia="Times New Roman" w:hAnsi="Segoe UI" w:cs="Segoe UI"/>
          <w:color w:val="000000"/>
          <w:kern w:val="0"/>
          <w:sz w:val="24"/>
          <w:szCs w:val="24"/>
          <w:bdr w:val="none" w:sz="0" w:space="0" w:color="auto" w:frame="1"/>
          <w:lang w:eastAsia="en-IN"/>
          <w14:ligatures w14:val="none"/>
        </w:rPr>
        <w:t> Function("num1","num2","return num1+num2");  </w:t>
      </w:r>
    </w:p>
    <w:p w14:paraId="674352C2" w14:textId="77777777" w:rsidR="00AC62E0" w:rsidRPr="000F1D12" w:rsidRDefault="00AC62E0" w:rsidP="00AC62E0">
      <w:pPr>
        <w:spacing w:after="0" w:line="375" w:lineRule="atLeast"/>
        <w:ind w:left="360"/>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color w:val="000000"/>
          <w:kern w:val="0"/>
          <w:sz w:val="24"/>
          <w:szCs w:val="24"/>
          <w:bdr w:val="none" w:sz="0" w:space="0" w:color="auto" w:frame="1"/>
          <w:lang w:eastAsia="en-IN"/>
          <w14:ligatures w14:val="none"/>
        </w:rPr>
        <w:t>document.writeln(add(2,5));  </w:t>
      </w:r>
    </w:p>
    <w:p w14:paraId="1CCADB42" w14:textId="77777777" w:rsidR="00AC62E0" w:rsidRDefault="00AC62E0" w:rsidP="00AC62E0">
      <w:pPr>
        <w:spacing w:after="120" w:line="375" w:lineRule="atLeast"/>
        <w:ind w:left="360"/>
        <w:jc w:val="both"/>
        <w:rPr>
          <w:rFonts w:ascii="Segoe UI" w:eastAsia="Times New Roman" w:hAnsi="Segoe UI" w:cs="Segoe UI"/>
          <w:color w:val="000000"/>
          <w:kern w:val="0"/>
          <w:sz w:val="24"/>
          <w:szCs w:val="24"/>
          <w:bdr w:val="none" w:sz="0" w:space="0" w:color="auto" w:frame="1"/>
          <w:lang w:eastAsia="en-IN"/>
          <w14:ligatures w14:val="none"/>
        </w:rPr>
      </w:pPr>
      <w:r w:rsidRPr="000F1D12">
        <w:rPr>
          <w:rFonts w:ascii="Segoe UI" w:eastAsia="Times New Roman" w:hAnsi="Segoe UI" w:cs="Segoe UI"/>
          <w:b/>
          <w:bCs/>
          <w:color w:val="006699"/>
          <w:kern w:val="0"/>
          <w:sz w:val="24"/>
          <w:szCs w:val="24"/>
          <w:bdr w:val="none" w:sz="0" w:space="0" w:color="auto" w:frame="1"/>
          <w:lang w:eastAsia="en-IN"/>
          <w14:ligatures w14:val="none"/>
        </w:rPr>
        <w:t>&lt;/script&gt;</w:t>
      </w:r>
      <w:r w:rsidRPr="000F1D12">
        <w:rPr>
          <w:rFonts w:ascii="Segoe UI" w:eastAsia="Times New Roman" w:hAnsi="Segoe UI" w:cs="Segoe UI"/>
          <w:color w:val="000000"/>
          <w:kern w:val="0"/>
          <w:sz w:val="24"/>
          <w:szCs w:val="24"/>
          <w:bdr w:val="none" w:sz="0" w:space="0" w:color="auto" w:frame="1"/>
          <w:lang w:eastAsia="en-IN"/>
          <w14:ligatures w14:val="none"/>
        </w:rPr>
        <w:t>  </w:t>
      </w:r>
    </w:p>
    <w:p w14:paraId="2D4A3357" w14:textId="77777777" w:rsidR="00AC62E0" w:rsidRPr="000F1D12" w:rsidRDefault="00AC62E0" w:rsidP="00AC62E0">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0F1D12">
        <w:rPr>
          <w:rFonts w:ascii="Helvetica" w:eastAsia="Times New Roman" w:hAnsi="Helvetica" w:cs="Helvetica"/>
          <w:color w:val="610B4B"/>
          <w:kern w:val="0"/>
          <w:sz w:val="32"/>
          <w:szCs w:val="32"/>
          <w:lang w:eastAsia="en-IN"/>
          <w14:ligatures w14:val="none"/>
        </w:rPr>
        <w:t>Example 2</w:t>
      </w:r>
    </w:p>
    <w:p w14:paraId="12A06B92" w14:textId="77777777" w:rsidR="00AC62E0" w:rsidRPr="000F1D12" w:rsidRDefault="00AC62E0" w:rsidP="00AC62E0">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F1D12">
        <w:rPr>
          <w:rFonts w:ascii="Segoe UI" w:eastAsia="Times New Roman" w:hAnsi="Segoe UI" w:cs="Segoe UI"/>
          <w:color w:val="333333"/>
          <w:kern w:val="0"/>
          <w:sz w:val="24"/>
          <w:szCs w:val="24"/>
          <w:lang w:eastAsia="en-IN"/>
          <w14:ligatures w14:val="none"/>
        </w:rPr>
        <w:t>Let's see an example to display the power of provided value.</w:t>
      </w:r>
    </w:p>
    <w:p w14:paraId="2F4B8726" w14:textId="77777777" w:rsidR="00AC62E0" w:rsidRPr="000F1D12" w:rsidRDefault="00AC62E0" w:rsidP="00AC62E0">
      <w:pPr>
        <w:numPr>
          <w:ilvl w:val="0"/>
          <w:numId w:val="79"/>
        </w:numPr>
        <w:spacing w:after="0" w:line="375" w:lineRule="atLeast"/>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b/>
          <w:bCs/>
          <w:color w:val="006699"/>
          <w:kern w:val="0"/>
          <w:sz w:val="24"/>
          <w:szCs w:val="24"/>
          <w:bdr w:val="none" w:sz="0" w:space="0" w:color="auto" w:frame="1"/>
          <w:lang w:eastAsia="en-IN"/>
          <w14:ligatures w14:val="none"/>
        </w:rPr>
        <w:t>&lt;script&gt;</w:t>
      </w:r>
      <w:r w:rsidRPr="000F1D12">
        <w:rPr>
          <w:rFonts w:ascii="Segoe UI" w:eastAsia="Times New Roman" w:hAnsi="Segoe UI" w:cs="Segoe UI"/>
          <w:color w:val="000000"/>
          <w:kern w:val="0"/>
          <w:sz w:val="24"/>
          <w:szCs w:val="24"/>
          <w:bdr w:val="none" w:sz="0" w:space="0" w:color="auto" w:frame="1"/>
          <w:lang w:eastAsia="en-IN"/>
          <w14:ligatures w14:val="none"/>
        </w:rPr>
        <w:t>  </w:t>
      </w:r>
    </w:p>
    <w:p w14:paraId="7F8C7EBD" w14:textId="77777777" w:rsidR="00AC62E0" w:rsidRPr="000F1D12" w:rsidRDefault="00AC62E0" w:rsidP="00AC62E0">
      <w:pPr>
        <w:numPr>
          <w:ilvl w:val="0"/>
          <w:numId w:val="79"/>
        </w:numPr>
        <w:spacing w:after="0" w:line="375" w:lineRule="atLeast"/>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color w:val="000000"/>
          <w:kern w:val="0"/>
          <w:sz w:val="24"/>
          <w:szCs w:val="24"/>
          <w:bdr w:val="none" w:sz="0" w:space="0" w:color="auto" w:frame="1"/>
          <w:lang w:eastAsia="en-IN"/>
          <w14:ligatures w14:val="none"/>
        </w:rPr>
        <w:t>var </w:t>
      </w:r>
      <w:r w:rsidRPr="000F1D12">
        <w:rPr>
          <w:rFonts w:ascii="Segoe UI" w:eastAsia="Times New Roman" w:hAnsi="Segoe UI" w:cs="Segoe UI"/>
          <w:color w:val="FF0000"/>
          <w:kern w:val="0"/>
          <w:sz w:val="24"/>
          <w:szCs w:val="24"/>
          <w:bdr w:val="none" w:sz="0" w:space="0" w:color="auto" w:frame="1"/>
          <w:lang w:eastAsia="en-IN"/>
          <w14:ligatures w14:val="none"/>
        </w:rPr>
        <w:t>pow</w:t>
      </w:r>
      <w:r w:rsidRPr="000F1D12">
        <w:rPr>
          <w:rFonts w:ascii="Segoe UI" w:eastAsia="Times New Roman" w:hAnsi="Segoe UI" w:cs="Segoe UI"/>
          <w:color w:val="000000"/>
          <w:kern w:val="0"/>
          <w:sz w:val="24"/>
          <w:szCs w:val="24"/>
          <w:bdr w:val="none" w:sz="0" w:space="0" w:color="auto" w:frame="1"/>
          <w:lang w:eastAsia="en-IN"/>
          <w14:ligatures w14:val="none"/>
        </w:rPr>
        <w:t>=</w:t>
      </w:r>
      <w:r w:rsidRPr="000F1D12">
        <w:rPr>
          <w:rFonts w:ascii="Segoe UI" w:eastAsia="Times New Roman" w:hAnsi="Segoe UI" w:cs="Segoe UI"/>
          <w:color w:val="0000FF"/>
          <w:kern w:val="0"/>
          <w:sz w:val="24"/>
          <w:szCs w:val="24"/>
          <w:bdr w:val="none" w:sz="0" w:space="0" w:color="auto" w:frame="1"/>
          <w:lang w:eastAsia="en-IN"/>
          <w14:ligatures w14:val="none"/>
        </w:rPr>
        <w:t>new</w:t>
      </w:r>
      <w:r w:rsidRPr="000F1D12">
        <w:rPr>
          <w:rFonts w:ascii="Segoe UI" w:eastAsia="Times New Roman" w:hAnsi="Segoe UI" w:cs="Segoe UI"/>
          <w:color w:val="000000"/>
          <w:kern w:val="0"/>
          <w:sz w:val="24"/>
          <w:szCs w:val="24"/>
          <w:bdr w:val="none" w:sz="0" w:space="0" w:color="auto" w:frame="1"/>
          <w:lang w:eastAsia="en-IN"/>
          <w14:ligatures w14:val="none"/>
        </w:rPr>
        <w:t> Function("num1","num2","return Math.pow(num1,num2)");  </w:t>
      </w:r>
    </w:p>
    <w:p w14:paraId="4BE712DE" w14:textId="77777777" w:rsidR="00AC62E0" w:rsidRPr="000F1D12" w:rsidRDefault="00AC62E0" w:rsidP="00AC62E0">
      <w:pPr>
        <w:numPr>
          <w:ilvl w:val="0"/>
          <w:numId w:val="79"/>
        </w:numPr>
        <w:spacing w:after="0" w:line="375" w:lineRule="atLeast"/>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color w:val="000000"/>
          <w:kern w:val="0"/>
          <w:sz w:val="24"/>
          <w:szCs w:val="24"/>
          <w:bdr w:val="none" w:sz="0" w:space="0" w:color="auto" w:frame="1"/>
          <w:lang w:eastAsia="en-IN"/>
          <w14:ligatures w14:val="none"/>
        </w:rPr>
        <w:t>document.writeln(pow(2,3));  </w:t>
      </w:r>
    </w:p>
    <w:p w14:paraId="7ACBB260" w14:textId="77777777" w:rsidR="00AC62E0" w:rsidRPr="000F1D12" w:rsidRDefault="00AC62E0" w:rsidP="00AC62E0">
      <w:pPr>
        <w:numPr>
          <w:ilvl w:val="0"/>
          <w:numId w:val="79"/>
        </w:numPr>
        <w:spacing w:after="120" w:line="375" w:lineRule="atLeast"/>
        <w:jc w:val="both"/>
        <w:rPr>
          <w:rFonts w:ascii="Segoe UI" w:eastAsia="Times New Roman" w:hAnsi="Segoe UI" w:cs="Segoe UI"/>
          <w:color w:val="000000"/>
          <w:kern w:val="0"/>
          <w:sz w:val="24"/>
          <w:szCs w:val="24"/>
          <w:lang w:eastAsia="en-IN"/>
          <w14:ligatures w14:val="none"/>
        </w:rPr>
      </w:pPr>
      <w:r w:rsidRPr="000F1D12">
        <w:rPr>
          <w:rFonts w:ascii="Segoe UI" w:eastAsia="Times New Roman" w:hAnsi="Segoe UI" w:cs="Segoe UI"/>
          <w:b/>
          <w:bCs/>
          <w:color w:val="006699"/>
          <w:kern w:val="0"/>
          <w:sz w:val="24"/>
          <w:szCs w:val="24"/>
          <w:bdr w:val="none" w:sz="0" w:space="0" w:color="auto" w:frame="1"/>
          <w:lang w:eastAsia="en-IN"/>
          <w14:ligatures w14:val="none"/>
        </w:rPr>
        <w:t>&lt;/script&gt;</w:t>
      </w:r>
      <w:r w:rsidRPr="000F1D12">
        <w:rPr>
          <w:rFonts w:ascii="Segoe UI" w:eastAsia="Times New Roman" w:hAnsi="Segoe UI" w:cs="Segoe UI"/>
          <w:color w:val="000000"/>
          <w:kern w:val="0"/>
          <w:sz w:val="24"/>
          <w:szCs w:val="24"/>
          <w:bdr w:val="none" w:sz="0" w:space="0" w:color="auto" w:frame="1"/>
          <w:lang w:eastAsia="en-IN"/>
          <w14:ligatures w14:val="none"/>
        </w:rPr>
        <w:t>  </w:t>
      </w:r>
    </w:p>
    <w:p w14:paraId="73870402" w14:textId="77777777" w:rsidR="00AC62E0" w:rsidRDefault="00AC62E0" w:rsidP="00AC62E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1) JavaScript Object by object literal</w:t>
      </w:r>
    </w:p>
    <w:p w14:paraId="1DB1B9BD"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The syntax of creating object using object literal is given below:</w:t>
      </w:r>
    </w:p>
    <w:p w14:paraId="462F489F" w14:textId="77777777" w:rsidR="00AC62E0" w:rsidRDefault="00AC62E0" w:rsidP="00AC62E0">
      <w:pPr>
        <w:pStyle w:val="alt"/>
        <w:numPr>
          <w:ilvl w:val="0"/>
          <w:numId w:val="80"/>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object</w:t>
      </w:r>
      <w:r>
        <w:rPr>
          <w:rFonts w:ascii="Segoe UI" w:hAnsi="Segoe UI" w:cs="Segoe UI"/>
          <w:color w:val="000000"/>
          <w:bdr w:val="none" w:sz="0" w:space="0" w:color="auto" w:frame="1"/>
        </w:rPr>
        <w:t>={property1:value1,property2:value2.....propertyN:valueN}  </w:t>
      </w:r>
    </w:p>
    <w:p w14:paraId="1F01E81C"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As you can see, property and value is separated by : (colon).</w:t>
      </w:r>
    </w:p>
    <w:p w14:paraId="273246AD"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Let’s see the simple example of creating object in JavaScript.</w:t>
      </w:r>
    </w:p>
    <w:p w14:paraId="4ECE1FC8" w14:textId="77777777" w:rsidR="00AC62E0" w:rsidRDefault="00AC62E0" w:rsidP="00AC62E0">
      <w:pPr>
        <w:pStyle w:val="alt"/>
        <w:numPr>
          <w:ilvl w:val="0"/>
          <w:numId w:val="81"/>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script</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54A619B1" w14:textId="77777777" w:rsidR="00AC62E0" w:rsidRDefault="00AC62E0" w:rsidP="00AC62E0">
      <w:pPr>
        <w:numPr>
          <w:ilvl w:val="0"/>
          <w:numId w:val="81"/>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lastRenderedPageBreak/>
        <w:t>emp</w:t>
      </w:r>
      <w:r>
        <w:rPr>
          <w:rFonts w:ascii="Segoe UI" w:hAnsi="Segoe UI" w:cs="Segoe UI"/>
          <w:color w:val="000000"/>
          <w:bdr w:val="none" w:sz="0" w:space="0" w:color="auto" w:frame="1"/>
        </w:rPr>
        <w:t>={id:102,name:"Shyam Kumar",salary:40000}  </w:t>
      </w:r>
    </w:p>
    <w:p w14:paraId="03347392" w14:textId="77777777" w:rsidR="00AC62E0" w:rsidRDefault="00AC62E0" w:rsidP="00AC62E0">
      <w:pPr>
        <w:pStyle w:val="alt"/>
        <w:numPr>
          <w:ilvl w:val="0"/>
          <w:numId w:val="8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document.write(emp.id+" "+emp.name+" "+emp.salary);  </w:t>
      </w:r>
    </w:p>
    <w:p w14:paraId="0E425A78" w14:textId="77777777" w:rsidR="00AC62E0" w:rsidRDefault="00AC62E0" w:rsidP="00AC62E0">
      <w:pPr>
        <w:numPr>
          <w:ilvl w:val="0"/>
          <w:numId w:val="81"/>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2956A71" w14:textId="77777777" w:rsidR="00AC62E0" w:rsidRDefault="006770BE" w:rsidP="00AC62E0">
      <w:pPr>
        <w:spacing w:line="240" w:lineRule="auto"/>
        <w:rPr>
          <w:rFonts w:ascii="Times New Roman" w:hAnsi="Times New Roman" w:cs="Times New Roman"/>
        </w:rPr>
      </w:pPr>
      <w:hyperlink r:id="rId182" w:tgtFrame="_blank" w:history="1">
        <w:r w:rsidR="00AC62E0">
          <w:rPr>
            <w:rStyle w:val="Hyperlink"/>
            <w:rFonts w:ascii="Verdana" w:hAnsi="Verdana" w:cs="Segoe UI"/>
            <w:b/>
            <w:bCs/>
            <w:color w:val="FFFFFF"/>
            <w:sz w:val="20"/>
            <w:szCs w:val="20"/>
            <w:shd w:val="clear" w:color="auto" w:fill="4CAF50"/>
          </w:rPr>
          <w:t>Test it Now</w:t>
        </w:r>
      </w:hyperlink>
    </w:p>
    <w:p w14:paraId="5921280C" w14:textId="77777777" w:rsidR="00AC62E0" w:rsidRDefault="00AC62E0" w:rsidP="00AC62E0">
      <w:pPr>
        <w:pStyle w:val="Heading4"/>
        <w:shd w:val="clear" w:color="auto" w:fill="FFFFFF"/>
        <w:jc w:val="both"/>
        <w:rPr>
          <w:rFonts w:ascii="Helvetica" w:hAnsi="Helvetica" w:cs="Helvetica"/>
          <w:color w:val="610B4B"/>
          <w:sz w:val="26"/>
          <w:szCs w:val="26"/>
        </w:rPr>
      </w:pPr>
      <w:r>
        <w:rPr>
          <w:rFonts w:ascii="Helvetica" w:hAnsi="Helvetica" w:cs="Helvetica"/>
          <w:b w:val="0"/>
          <w:bCs w:val="0"/>
          <w:color w:val="610B4B"/>
          <w:sz w:val="26"/>
          <w:szCs w:val="26"/>
        </w:rPr>
        <w:t>Output of the above example</w:t>
      </w:r>
    </w:p>
    <w:p w14:paraId="680A3AA2" w14:textId="77777777" w:rsidR="00AC62E0" w:rsidRDefault="00AC62E0" w:rsidP="00AC62E0">
      <w:pPr>
        <w:shd w:val="clear" w:color="auto" w:fill="EEEEEE"/>
        <w:jc w:val="both"/>
        <w:rPr>
          <w:rFonts w:ascii="Segoe UI" w:hAnsi="Segoe UI" w:cs="Segoe UI"/>
          <w:color w:val="535559"/>
          <w:sz w:val="24"/>
          <w:szCs w:val="24"/>
        </w:rPr>
      </w:pPr>
      <w:r>
        <w:rPr>
          <w:rFonts w:ascii="Segoe UI" w:hAnsi="Segoe UI" w:cs="Segoe UI"/>
          <w:color w:val="535559"/>
        </w:rPr>
        <w:t>102 Shyam Kumar 40000</w:t>
      </w:r>
    </w:p>
    <w:p w14:paraId="6B7856BB" w14:textId="77777777" w:rsidR="00AC62E0" w:rsidRDefault="006770BE" w:rsidP="00AC62E0">
      <w:pPr>
        <w:rPr>
          <w:rFonts w:ascii="Segoe UI" w:hAnsi="Segoe UI" w:cs="Segoe UI"/>
        </w:rPr>
      </w:pPr>
      <w:r>
        <w:pict w14:anchorId="29FC5560">
          <v:rect id="_x0000_i1036" style="width:0;height:.75pt" o:hrstd="t" o:hrnoshade="t" o:hr="t" fillcolor="#d4d4d4" stroked="f"/>
        </w:pict>
      </w:r>
    </w:p>
    <w:p w14:paraId="02A423C5" w14:textId="77777777" w:rsidR="00AC62E0" w:rsidRDefault="00AC62E0" w:rsidP="00AC62E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2) By creating instance of Object</w:t>
      </w:r>
    </w:p>
    <w:p w14:paraId="6DFCFC54"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The syntax of creating object directly is given below:</w:t>
      </w:r>
    </w:p>
    <w:p w14:paraId="1D691277" w14:textId="77777777" w:rsidR="00AC62E0" w:rsidRDefault="00AC62E0" w:rsidP="00AC62E0">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objectname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Object();  </w:t>
      </w:r>
    </w:p>
    <w:p w14:paraId="62F611A8"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Here, </w:t>
      </w:r>
      <w:r>
        <w:rPr>
          <w:rFonts w:ascii="Segoe UI" w:hAnsi="Segoe UI" w:cs="Segoe UI"/>
          <w:b/>
          <w:bCs/>
          <w:color w:val="333333"/>
        </w:rPr>
        <w:t>new keyword</w:t>
      </w:r>
      <w:r>
        <w:rPr>
          <w:rFonts w:ascii="Segoe UI" w:hAnsi="Segoe UI" w:cs="Segoe UI"/>
          <w:color w:val="333333"/>
        </w:rPr>
        <w:t> is used to create object.</w:t>
      </w:r>
    </w:p>
    <w:p w14:paraId="15103D3D"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Let’s see the example of creating object directly.</w:t>
      </w:r>
    </w:p>
    <w:p w14:paraId="2B0A1385" w14:textId="77777777" w:rsidR="00AC62E0" w:rsidRDefault="00AC62E0" w:rsidP="00AC62E0">
      <w:pPr>
        <w:pStyle w:val="alt"/>
        <w:numPr>
          <w:ilvl w:val="0"/>
          <w:numId w:val="83"/>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script</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3C9B9E4C" w14:textId="77777777" w:rsidR="00AC62E0" w:rsidRDefault="00AC62E0" w:rsidP="00AC62E0">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emp</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Object();  </w:t>
      </w:r>
    </w:p>
    <w:p w14:paraId="3914A04D" w14:textId="77777777" w:rsidR="00AC62E0" w:rsidRDefault="00AC62E0" w:rsidP="00AC62E0">
      <w:pPr>
        <w:pStyle w:val="alt"/>
        <w:numPr>
          <w:ilvl w:val="0"/>
          <w:numId w:val="83"/>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emp.id</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101</w:t>
      </w:r>
      <w:r>
        <w:rPr>
          <w:rFonts w:ascii="Segoe UI" w:hAnsi="Segoe UI" w:cs="Segoe UI"/>
          <w:color w:val="000000"/>
          <w:bdr w:val="none" w:sz="0" w:space="0" w:color="auto" w:frame="1"/>
        </w:rPr>
        <w:t>;  </w:t>
      </w:r>
    </w:p>
    <w:p w14:paraId="675689E1" w14:textId="77777777" w:rsidR="00AC62E0" w:rsidRDefault="00AC62E0" w:rsidP="00AC62E0">
      <w:pPr>
        <w:numPr>
          <w:ilvl w:val="0"/>
          <w:numId w:val="83"/>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emp.name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"Ravi Malik"</w:t>
      </w:r>
      <w:r>
        <w:rPr>
          <w:rFonts w:ascii="Segoe UI" w:hAnsi="Segoe UI" w:cs="Segoe UI"/>
          <w:color w:val="000000"/>
          <w:bdr w:val="none" w:sz="0" w:space="0" w:color="auto" w:frame="1"/>
        </w:rPr>
        <w:t>;  </w:t>
      </w:r>
    </w:p>
    <w:p w14:paraId="7DF469C1" w14:textId="77777777" w:rsidR="00AC62E0" w:rsidRDefault="00AC62E0" w:rsidP="00AC62E0">
      <w:pPr>
        <w:pStyle w:val="alt"/>
        <w:numPr>
          <w:ilvl w:val="0"/>
          <w:numId w:val="83"/>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emp.salary</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50000</w:t>
      </w:r>
      <w:r>
        <w:rPr>
          <w:rFonts w:ascii="Segoe UI" w:hAnsi="Segoe UI" w:cs="Segoe UI"/>
          <w:color w:val="000000"/>
          <w:bdr w:val="none" w:sz="0" w:space="0" w:color="auto" w:frame="1"/>
        </w:rPr>
        <w:t>;  </w:t>
      </w:r>
    </w:p>
    <w:p w14:paraId="248A1C55" w14:textId="77777777" w:rsidR="00AC62E0" w:rsidRDefault="00AC62E0" w:rsidP="00AC62E0">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document.write(emp.id+" "+emp.name+" "+emp.salary);  </w:t>
      </w:r>
    </w:p>
    <w:p w14:paraId="616DAF3C" w14:textId="77777777" w:rsidR="00AC62E0" w:rsidRDefault="00AC62E0" w:rsidP="00AC62E0">
      <w:pPr>
        <w:pStyle w:val="alt"/>
        <w:numPr>
          <w:ilvl w:val="0"/>
          <w:numId w:val="83"/>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t>&lt;/</w:t>
      </w:r>
      <w:r>
        <w:rPr>
          <w:rStyle w:val="tag-name"/>
          <w:rFonts w:ascii="Segoe UI" w:eastAsiaTheme="majorEastAsia" w:hAnsi="Segoe UI" w:cs="Segoe UI"/>
          <w:b/>
          <w:bCs/>
          <w:color w:val="006699"/>
          <w:bdr w:val="none" w:sz="0" w:space="0" w:color="auto" w:frame="1"/>
        </w:rPr>
        <w:t>script</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47E88024" w14:textId="77777777" w:rsidR="00AC62E0" w:rsidRDefault="006770BE" w:rsidP="00AC62E0">
      <w:pPr>
        <w:rPr>
          <w:rFonts w:ascii="Times New Roman" w:hAnsi="Times New Roman" w:cs="Times New Roman"/>
        </w:rPr>
      </w:pPr>
      <w:hyperlink r:id="rId183" w:tgtFrame="_blank" w:history="1">
        <w:r w:rsidR="00AC62E0">
          <w:rPr>
            <w:rStyle w:val="Hyperlink"/>
            <w:rFonts w:ascii="Verdana" w:hAnsi="Verdana" w:cs="Segoe UI"/>
            <w:b/>
            <w:bCs/>
            <w:color w:val="FFFFFF"/>
            <w:sz w:val="20"/>
            <w:szCs w:val="20"/>
            <w:shd w:val="clear" w:color="auto" w:fill="4CAF50"/>
          </w:rPr>
          <w:t>Test it Now</w:t>
        </w:r>
      </w:hyperlink>
    </w:p>
    <w:p w14:paraId="3D88BBC5" w14:textId="77777777" w:rsidR="00AC62E0" w:rsidRDefault="00AC62E0" w:rsidP="00AC62E0">
      <w:pPr>
        <w:pStyle w:val="Heading4"/>
        <w:shd w:val="clear" w:color="auto" w:fill="FFFFFF"/>
        <w:jc w:val="both"/>
        <w:rPr>
          <w:rFonts w:ascii="Helvetica" w:hAnsi="Helvetica" w:cs="Helvetica"/>
          <w:color w:val="610B4B"/>
          <w:sz w:val="26"/>
          <w:szCs w:val="26"/>
        </w:rPr>
      </w:pPr>
      <w:r>
        <w:rPr>
          <w:rFonts w:ascii="Helvetica" w:hAnsi="Helvetica" w:cs="Helvetica"/>
          <w:b w:val="0"/>
          <w:bCs w:val="0"/>
          <w:color w:val="610B4B"/>
          <w:sz w:val="26"/>
          <w:szCs w:val="26"/>
        </w:rPr>
        <w:t>Output of the above example</w:t>
      </w:r>
    </w:p>
    <w:p w14:paraId="4198547A" w14:textId="77777777" w:rsidR="00AC62E0" w:rsidRDefault="00AC62E0" w:rsidP="00AC62E0">
      <w:pPr>
        <w:shd w:val="clear" w:color="auto" w:fill="EEEEEE"/>
        <w:jc w:val="both"/>
        <w:rPr>
          <w:rFonts w:ascii="Segoe UI" w:hAnsi="Segoe UI" w:cs="Segoe UI"/>
          <w:color w:val="535559"/>
          <w:sz w:val="24"/>
          <w:szCs w:val="24"/>
        </w:rPr>
      </w:pPr>
      <w:r>
        <w:rPr>
          <w:rFonts w:ascii="Segoe UI" w:hAnsi="Segoe UI" w:cs="Segoe UI"/>
          <w:color w:val="535559"/>
        </w:rPr>
        <w:t>101 Ravi 50000</w:t>
      </w:r>
    </w:p>
    <w:p w14:paraId="0BED92FB" w14:textId="77777777" w:rsidR="00AC62E0" w:rsidRDefault="006770BE" w:rsidP="00AC62E0">
      <w:pPr>
        <w:rPr>
          <w:rFonts w:ascii="Segoe UI" w:hAnsi="Segoe UI" w:cs="Segoe UI"/>
        </w:rPr>
      </w:pPr>
      <w:r>
        <w:pict w14:anchorId="50641BD7">
          <v:rect id="_x0000_i1037" style="width:0;height:.75pt" o:hrstd="t" o:hrnoshade="t" o:hr="t" fillcolor="#d4d4d4" stroked="f"/>
        </w:pict>
      </w:r>
    </w:p>
    <w:p w14:paraId="342C65AD" w14:textId="77777777" w:rsidR="00AC62E0" w:rsidRDefault="00AC62E0" w:rsidP="00AC62E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3) By using an Object constructor</w:t>
      </w:r>
    </w:p>
    <w:p w14:paraId="2645640F"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Here, you need to create function with arguments. Each argument value can be assigned in the current object by using this keyword.</w:t>
      </w:r>
    </w:p>
    <w:p w14:paraId="4F1C4E7E"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The </w:t>
      </w:r>
      <w:r>
        <w:rPr>
          <w:rFonts w:ascii="Segoe UI" w:hAnsi="Segoe UI" w:cs="Segoe UI"/>
          <w:b/>
          <w:bCs/>
          <w:color w:val="333333"/>
        </w:rPr>
        <w:t>this keyword</w:t>
      </w:r>
      <w:r>
        <w:rPr>
          <w:rFonts w:ascii="Segoe UI" w:hAnsi="Segoe UI" w:cs="Segoe UI"/>
          <w:color w:val="333333"/>
        </w:rPr>
        <w:t> refers to the current object.</w:t>
      </w:r>
    </w:p>
    <w:p w14:paraId="0BFC16B6" w14:textId="77777777" w:rsidR="00AC62E0" w:rsidRDefault="00AC62E0" w:rsidP="00AC62E0">
      <w:pPr>
        <w:pStyle w:val="NormalWeb"/>
        <w:shd w:val="clear" w:color="auto" w:fill="FFFFFF"/>
        <w:jc w:val="both"/>
        <w:rPr>
          <w:rFonts w:ascii="Segoe UI" w:hAnsi="Segoe UI" w:cs="Segoe UI"/>
          <w:color w:val="333333"/>
        </w:rPr>
      </w:pPr>
      <w:r>
        <w:rPr>
          <w:rFonts w:ascii="Segoe UI" w:hAnsi="Segoe UI" w:cs="Segoe UI"/>
          <w:color w:val="333333"/>
        </w:rPr>
        <w:t>The example of creating object by object constructor is given below.</w:t>
      </w:r>
    </w:p>
    <w:p w14:paraId="60FFFCE9" w14:textId="77777777" w:rsidR="00AC62E0" w:rsidRDefault="00AC62E0" w:rsidP="00AC62E0">
      <w:pPr>
        <w:pStyle w:val="alt"/>
        <w:numPr>
          <w:ilvl w:val="0"/>
          <w:numId w:val="84"/>
        </w:numPr>
        <w:spacing w:before="0" w:beforeAutospacing="0" w:after="0" w:afterAutospacing="0" w:line="375" w:lineRule="atLeast"/>
        <w:jc w:val="both"/>
        <w:rPr>
          <w:rFonts w:ascii="Segoe UI" w:hAnsi="Segoe UI" w:cs="Segoe UI"/>
          <w:color w:val="000000"/>
        </w:rPr>
      </w:pPr>
      <w:r>
        <w:rPr>
          <w:rStyle w:val="tag"/>
          <w:rFonts w:ascii="Segoe UI" w:eastAsiaTheme="majorEastAsia" w:hAnsi="Segoe UI" w:cs="Segoe UI"/>
          <w:b/>
          <w:bCs/>
          <w:color w:val="006699"/>
          <w:bdr w:val="none" w:sz="0" w:space="0" w:color="auto" w:frame="1"/>
        </w:rPr>
        <w:lastRenderedPageBreak/>
        <w:t>&lt;</w:t>
      </w:r>
      <w:r>
        <w:rPr>
          <w:rStyle w:val="tag-name"/>
          <w:rFonts w:ascii="Segoe UI" w:eastAsiaTheme="majorEastAsia" w:hAnsi="Segoe UI" w:cs="Segoe UI"/>
          <w:b/>
          <w:bCs/>
          <w:color w:val="006699"/>
          <w:bdr w:val="none" w:sz="0" w:space="0" w:color="auto" w:frame="1"/>
        </w:rPr>
        <w:t>script</w:t>
      </w:r>
      <w:r>
        <w:rPr>
          <w:rStyle w:val="tag"/>
          <w:rFonts w:ascii="Segoe UI" w:eastAsiaTheme="majorEastAsia" w:hAnsi="Segoe UI" w:cs="Segoe UI"/>
          <w:b/>
          <w:bCs/>
          <w:color w:val="006699"/>
          <w:bdr w:val="none" w:sz="0" w:space="0" w:color="auto" w:frame="1"/>
        </w:rPr>
        <w:t>&gt;</w:t>
      </w:r>
      <w:r>
        <w:rPr>
          <w:rFonts w:ascii="Segoe UI" w:hAnsi="Segoe UI" w:cs="Segoe UI"/>
          <w:color w:val="000000"/>
          <w:bdr w:val="none" w:sz="0" w:space="0" w:color="auto" w:frame="1"/>
        </w:rPr>
        <w:t>  </w:t>
      </w:r>
    </w:p>
    <w:p w14:paraId="57966AB5" w14:textId="77777777" w:rsidR="00AC62E0" w:rsidRDefault="00AC62E0" w:rsidP="00AC62E0">
      <w:pPr>
        <w:numPr>
          <w:ilvl w:val="0"/>
          <w:numId w:val="84"/>
        </w:numPr>
        <w:spacing w:after="0" w:line="375" w:lineRule="atLeast"/>
        <w:jc w:val="both"/>
        <w:rPr>
          <w:rFonts w:ascii="Segoe UI" w:hAnsi="Segoe UI" w:cs="Segoe UI"/>
          <w:color w:val="000000"/>
        </w:rPr>
      </w:pPr>
      <w:r>
        <w:rPr>
          <w:rFonts w:ascii="Segoe UI" w:hAnsi="Segoe UI" w:cs="Segoe UI"/>
          <w:color w:val="000000"/>
          <w:bdr w:val="none" w:sz="0" w:space="0" w:color="auto" w:frame="1"/>
        </w:rPr>
        <w:t>function emp(id,name,salary){  </w:t>
      </w:r>
    </w:p>
    <w:p w14:paraId="40888974" w14:textId="77777777" w:rsidR="00AC62E0" w:rsidRDefault="00AC62E0" w:rsidP="00AC62E0">
      <w:pPr>
        <w:pStyle w:val="alt"/>
        <w:numPr>
          <w:ilvl w:val="0"/>
          <w:numId w:val="84"/>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this.id</w:t>
      </w:r>
      <w:r>
        <w:rPr>
          <w:rFonts w:ascii="Segoe UI" w:hAnsi="Segoe UI" w:cs="Segoe UI"/>
          <w:color w:val="000000"/>
          <w:bdr w:val="none" w:sz="0" w:space="0" w:color="auto" w:frame="1"/>
        </w:rPr>
        <w:t>=id;  </w:t>
      </w:r>
    </w:p>
    <w:p w14:paraId="510E0FF7" w14:textId="77777777" w:rsidR="00AC62E0" w:rsidRDefault="00AC62E0" w:rsidP="00AC62E0">
      <w:pPr>
        <w:numPr>
          <w:ilvl w:val="0"/>
          <w:numId w:val="84"/>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this.name</w:t>
      </w:r>
      <w:r>
        <w:rPr>
          <w:rFonts w:ascii="Segoe UI" w:hAnsi="Segoe UI" w:cs="Segoe UI"/>
          <w:color w:val="000000"/>
          <w:bdr w:val="none" w:sz="0" w:space="0" w:color="auto" w:frame="1"/>
        </w:rPr>
        <w:t>=name;  </w:t>
      </w:r>
    </w:p>
    <w:p w14:paraId="238754FE" w14:textId="77777777" w:rsidR="00AC62E0" w:rsidRDefault="00AC62E0" w:rsidP="00AC62E0">
      <w:pPr>
        <w:pStyle w:val="alt"/>
        <w:numPr>
          <w:ilvl w:val="0"/>
          <w:numId w:val="84"/>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this.salary</w:t>
      </w:r>
      <w:r>
        <w:rPr>
          <w:rFonts w:ascii="Segoe UI" w:hAnsi="Segoe UI" w:cs="Segoe UI"/>
          <w:color w:val="000000"/>
          <w:bdr w:val="none" w:sz="0" w:space="0" w:color="auto" w:frame="1"/>
        </w:rPr>
        <w:t>=salary;  </w:t>
      </w:r>
    </w:p>
    <w:p w14:paraId="19D45B15" w14:textId="77777777" w:rsidR="00AC62E0" w:rsidRDefault="00AC62E0" w:rsidP="00AC62E0">
      <w:pPr>
        <w:numPr>
          <w:ilvl w:val="0"/>
          <w:numId w:val="8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2B7010F" w14:textId="77777777" w:rsidR="00AC62E0" w:rsidRDefault="00AC62E0" w:rsidP="00AC62E0">
      <w:pPr>
        <w:pStyle w:val="alt"/>
        <w:numPr>
          <w:ilvl w:val="0"/>
          <w:numId w:val="84"/>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emp(103,"Vimal Jaiswal",30000);  </w:t>
      </w:r>
    </w:p>
    <w:p w14:paraId="41B05A6A" w14:textId="77777777" w:rsidR="00AC62E0" w:rsidRDefault="00AC62E0" w:rsidP="00AC62E0">
      <w:pPr>
        <w:numPr>
          <w:ilvl w:val="0"/>
          <w:numId w:val="8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58976AB" w14:textId="77777777" w:rsidR="00AC62E0" w:rsidRDefault="00AC62E0" w:rsidP="00AC62E0">
      <w:pPr>
        <w:pStyle w:val="alt"/>
        <w:numPr>
          <w:ilvl w:val="0"/>
          <w:numId w:val="8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document.write(e.id+" "+e.name+" "+e.salary);  </w:t>
      </w:r>
    </w:p>
    <w:p w14:paraId="259A46A7" w14:textId="77777777" w:rsidR="00AC62E0" w:rsidRDefault="00AC62E0" w:rsidP="00AC62E0">
      <w:pPr>
        <w:numPr>
          <w:ilvl w:val="0"/>
          <w:numId w:val="8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A9547EA" w14:textId="77777777" w:rsidR="00AC62E0" w:rsidRDefault="006770BE" w:rsidP="00AC62E0">
      <w:pPr>
        <w:spacing w:line="240" w:lineRule="auto"/>
        <w:rPr>
          <w:rFonts w:ascii="Times New Roman" w:hAnsi="Times New Roman" w:cs="Times New Roman"/>
        </w:rPr>
      </w:pPr>
      <w:hyperlink r:id="rId184" w:tgtFrame="_blank" w:history="1">
        <w:r w:rsidR="00AC62E0">
          <w:rPr>
            <w:rStyle w:val="Hyperlink"/>
            <w:rFonts w:ascii="Verdana" w:hAnsi="Verdana" w:cs="Segoe UI"/>
            <w:b/>
            <w:bCs/>
            <w:color w:val="FFFFFF"/>
            <w:sz w:val="20"/>
            <w:szCs w:val="20"/>
            <w:shd w:val="clear" w:color="auto" w:fill="4CAF50"/>
          </w:rPr>
          <w:t>Test it Now</w:t>
        </w:r>
      </w:hyperlink>
    </w:p>
    <w:p w14:paraId="3BF4AE48" w14:textId="77777777" w:rsidR="00AC62E0" w:rsidRDefault="00AC62E0" w:rsidP="00AC62E0">
      <w:pPr>
        <w:pStyle w:val="Heading4"/>
        <w:shd w:val="clear" w:color="auto" w:fill="FFFFFF"/>
        <w:jc w:val="both"/>
        <w:rPr>
          <w:rFonts w:ascii="Helvetica" w:hAnsi="Helvetica" w:cs="Helvetica"/>
          <w:color w:val="610B4B"/>
          <w:sz w:val="26"/>
          <w:szCs w:val="26"/>
        </w:rPr>
      </w:pPr>
      <w:r>
        <w:rPr>
          <w:rFonts w:ascii="Helvetica" w:hAnsi="Helvetica" w:cs="Helvetica"/>
          <w:b w:val="0"/>
          <w:bCs w:val="0"/>
          <w:color w:val="610B4B"/>
          <w:sz w:val="26"/>
          <w:szCs w:val="26"/>
        </w:rPr>
        <w:t>Output of the above example</w:t>
      </w:r>
    </w:p>
    <w:p w14:paraId="34CEC491" w14:textId="77777777" w:rsidR="00AC62E0" w:rsidRDefault="00AC62E0" w:rsidP="00AC62E0">
      <w:pPr>
        <w:shd w:val="clear" w:color="auto" w:fill="EEEEEE"/>
        <w:jc w:val="both"/>
        <w:rPr>
          <w:rFonts w:ascii="Segoe UI" w:hAnsi="Segoe UI" w:cs="Segoe UI"/>
          <w:color w:val="535559"/>
          <w:sz w:val="24"/>
          <w:szCs w:val="24"/>
        </w:rPr>
      </w:pPr>
      <w:r>
        <w:rPr>
          <w:rFonts w:ascii="Segoe UI" w:hAnsi="Segoe UI" w:cs="Segoe UI"/>
          <w:color w:val="535559"/>
        </w:rPr>
        <w:t>103 Vimal Jaiswal 30000</w:t>
      </w:r>
    </w:p>
    <w:p w14:paraId="7B57C24B" w14:textId="77777777" w:rsidR="00AC62E0" w:rsidRDefault="00AC62E0" w:rsidP="00AC62E0">
      <w:pPr>
        <w:spacing w:after="120" w:line="375" w:lineRule="atLeast"/>
        <w:jc w:val="both"/>
        <w:rPr>
          <w:rFonts w:ascii="Segoe UI" w:eastAsia="Times New Roman" w:hAnsi="Segoe UI" w:cs="Segoe UI"/>
          <w:color w:val="000000"/>
          <w:kern w:val="0"/>
          <w:sz w:val="24"/>
          <w:szCs w:val="24"/>
          <w:lang w:eastAsia="en-IN"/>
          <w14:ligatures w14:val="none"/>
        </w:rPr>
      </w:pPr>
    </w:p>
    <w:p w14:paraId="70C5AC5B" w14:textId="77777777" w:rsidR="00AC62E0" w:rsidRPr="000F1D12" w:rsidRDefault="00AC62E0" w:rsidP="00AC62E0">
      <w:pPr>
        <w:spacing w:after="120" w:line="375" w:lineRule="atLeast"/>
        <w:jc w:val="both"/>
        <w:rPr>
          <w:rFonts w:ascii="Segoe UI" w:eastAsia="Times New Roman" w:hAnsi="Segoe UI" w:cs="Segoe UI"/>
          <w:color w:val="000000"/>
          <w:kern w:val="0"/>
          <w:sz w:val="24"/>
          <w:szCs w:val="24"/>
          <w:lang w:eastAsia="en-IN"/>
          <w14:ligatures w14:val="none"/>
        </w:rPr>
      </w:pPr>
    </w:p>
    <w:p w14:paraId="6A721BA9" w14:textId="77777777" w:rsidR="00AC62E0" w:rsidRDefault="00AC62E0" w:rsidP="00AC62E0"/>
    <w:p w14:paraId="369C254C" w14:textId="77777777" w:rsidR="00AC62E0" w:rsidRDefault="00AC62E0" w:rsidP="00AC62E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Accessing JavaScript Properties</w:t>
      </w:r>
    </w:p>
    <w:p w14:paraId="1F4F949A" w14:textId="77777777" w:rsidR="00AC62E0" w:rsidRDefault="00AC62E0" w:rsidP="00AC62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syntax for accessing the property of an object is:</w:t>
      </w:r>
    </w:p>
    <w:p w14:paraId="4B049011" w14:textId="77777777" w:rsidR="00AC62E0" w:rsidRDefault="00AC62E0" w:rsidP="00AC62E0">
      <w:pPr>
        <w:shd w:val="clear" w:color="auto" w:fill="FFFFFF"/>
        <w:rPr>
          <w:rFonts w:ascii="Consolas" w:hAnsi="Consolas"/>
          <w:color w:val="000000"/>
          <w:sz w:val="23"/>
          <w:szCs w:val="23"/>
        </w:rPr>
      </w:pPr>
      <w:r>
        <w:rPr>
          <w:rStyle w:val="commentcolor"/>
          <w:rFonts w:ascii="Consolas" w:hAnsi="Consolas"/>
          <w:color w:val="008000"/>
          <w:sz w:val="23"/>
          <w:szCs w:val="23"/>
        </w:rPr>
        <w:t>// </w:t>
      </w:r>
      <w:r>
        <w:rPr>
          <w:rStyle w:val="commentcolor"/>
          <w:rFonts w:ascii="Consolas" w:hAnsi="Consolas"/>
          <w:i/>
          <w:iCs/>
          <w:color w:val="008000"/>
          <w:sz w:val="23"/>
          <w:szCs w:val="23"/>
        </w:rPr>
        <w:t>objectName.property</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age = person.</w:t>
      </w:r>
      <w:r>
        <w:rPr>
          <w:rStyle w:val="jspropertycolor"/>
          <w:rFonts w:ascii="Consolas" w:hAnsi="Consolas"/>
          <w:color w:val="000000"/>
          <w:sz w:val="23"/>
          <w:szCs w:val="23"/>
        </w:rPr>
        <w:t>age</w:t>
      </w:r>
      <w:r>
        <w:rPr>
          <w:rStyle w:val="jscolor"/>
          <w:rFonts w:ascii="Consolas" w:hAnsi="Consolas"/>
          <w:color w:val="000000"/>
          <w:sz w:val="23"/>
          <w:szCs w:val="23"/>
        </w:rPr>
        <w:t>;</w:t>
      </w:r>
    </w:p>
    <w:p w14:paraId="0917B7E4" w14:textId="77777777" w:rsidR="00AC62E0" w:rsidRDefault="00AC62E0" w:rsidP="00AC62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14:paraId="6DF665E4" w14:textId="77777777" w:rsidR="00AC62E0" w:rsidRDefault="00AC62E0" w:rsidP="00AC62E0">
      <w:pPr>
        <w:shd w:val="clear" w:color="auto" w:fill="FFFFFF"/>
        <w:rPr>
          <w:rFonts w:ascii="Consolas" w:hAnsi="Consolas"/>
          <w:color w:val="000000"/>
          <w:sz w:val="23"/>
          <w:szCs w:val="23"/>
        </w:rPr>
      </w:pPr>
      <w:r>
        <w:rPr>
          <w:rStyle w:val="commentcolor"/>
          <w:rFonts w:ascii="Consolas" w:hAnsi="Consolas"/>
          <w:color w:val="008000"/>
          <w:sz w:val="23"/>
          <w:szCs w:val="23"/>
        </w:rPr>
        <w:t>//</w:t>
      </w:r>
      <w:r>
        <w:rPr>
          <w:rStyle w:val="commentcolor"/>
          <w:rFonts w:ascii="Consolas" w:hAnsi="Consolas"/>
          <w:i/>
          <w:iCs/>
          <w:color w:val="008000"/>
          <w:sz w:val="23"/>
          <w:szCs w:val="23"/>
        </w:rPr>
        <w:t>objectName</w:t>
      </w:r>
      <w:r>
        <w:rPr>
          <w:rStyle w:val="commentcolor"/>
          <w:rFonts w:ascii="Consolas" w:hAnsi="Consolas"/>
          <w:color w:val="008000"/>
          <w:sz w:val="23"/>
          <w:szCs w:val="23"/>
        </w:rPr>
        <w:t>["</w:t>
      </w:r>
      <w:r>
        <w:rPr>
          <w:rStyle w:val="commentcolor"/>
          <w:rFonts w:ascii="Consolas" w:hAnsi="Consolas"/>
          <w:i/>
          <w:iCs/>
          <w:color w:val="008000"/>
          <w:sz w:val="23"/>
          <w:szCs w:val="23"/>
        </w:rPr>
        <w:t>property</w:t>
      </w:r>
      <w:r>
        <w:rPr>
          <w:rStyle w:val="commentcolor"/>
          <w:rFonts w:ascii="Consolas" w:hAnsi="Consolas"/>
          <w:color w:val="008000"/>
          <w:sz w:val="23"/>
          <w:szCs w:val="23"/>
        </w:rPr>
        <w:t>"]</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age = person[</w:t>
      </w:r>
      <w:r>
        <w:rPr>
          <w:rStyle w:val="jsstringcolor"/>
          <w:rFonts w:ascii="Consolas" w:hAnsi="Consolas"/>
          <w:color w:val="A52A2A"/>
          <w:sz w:val="23"/>
          <w:szCs w:val="23"/>
        </w:rPr>
        <w:t>"age"</w:t>
      </w:r>
      <w:r>
        <w:rPr>
          <w:rStyle w:val="jscolor"/>
          <w:rFonts w:ascii="Consolas" w:hAnsi="Consolas"/>
          <w:color w:val="000000"/>
          <w:sz w:val="23"/>
          <w:szCs w:val="23"/>
        </w:rPr>
        <w:t>];</w:t>
      </w:r>
    </w:p>
    <w:p w14:paraId="20AFC149" w14:textId="77777777" w:rsidR="00AC62E0" w:rsidRDefault="00AC62E0" w:rsidP="00AC62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or</w:t>
      </w:r>
    </w:p>
    <w:p w14:paraId="1196BEE7" w14:textId="77777777" w:rsidR="00AC62E0" w:rsidRDefault="00AC62E0" w:rsidP="00AC62E0">
      <w:pPr>
        <w:shd w:val="clear" w:color="auto" w:fill="FFFFFF"/>
        <w:rPr>
          <w:rFonts w:ascii="Consolas" w:hAnsi="Consolas"/>
          <w:color w:val="000000"/>
          <w:sz w:val="23"/>
          <w:szCs w:val="23"/>
        </w:rPr>
      </w:pPr>
      <w:r>
        <w:rPr>
          <w:rStyle w:val="commentcolor"/>
          <w:rFonts w:ascii="Consolas" w:hAnsi="Consolas"/>
          <w:color w:val="008000"/>
          <w:sz w:val="23"/>
          <w:szCs w:val="23"/>
        </w:rPr>
        <w:t>//</w:t>
      </w:r>
      <w:r>
        <w:rPr>
          <w:rStyle w:val="commentcolor"/>
          <w:rFonts w:ascii="Consolas" w:hAnsi="Consolas"/>
          <w:i/>
          <w:iCs/>
          <w:color w:val="008000"/>
          <w:sz w:val="23"/>
          <w:szCs w:val="23"/>
        </w:rPr>
        <w:t>objectName</w:t>
      </w:r>
      <w:r>
        <w:rPr>
          <w:rStyle w:val="commentcolor"/>
          <w:rFonts w:ascii="Consolas" w:hAnsi="Consolas"/>
          <w:color w:val="008000"/>
          <w:sz w:val="23"/>
          <w:szCs w:val="23"/>
        </w:rPr>
        <w:t>[</w:t>
      </w:r>
      <w:r>
        <w:rPr>
          <w:rStyle w:val="commentcolor"/>
          <w:rFonts w:ascii="Consolas" w:hAnsi="Consolas"/>
          <w:i/>
          <w:iCs/>
          <w:color w:val="008000"/>
          <w:sz w:val="23"/>
          <w:szCs w:val="23"/>
        </w:rPr>
        <w:t>expression</w:t>
      </w:r>
      <w:r>
        <w:rPr>
          <w:rStyle w:val="commentcolor"/>
          <w:rFonts w:ascii="Consolas" w:hAnsi="Consolas"/>
          <w:color w:val="008000"/>
          <w:sz w:val="23"/>
          <w:szCs w:val="23"/>
        </w:rPr>
        <w:t>]</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age = person[x];</w:t>
      </w:r>
    </w:p>
    <w:p w14:paraId="5F264BEE" w14:textId="77777777" w:rsidR="00AC62E0" w:rsidRDefault="00AC62E0" w:rsidP="00AC62E0">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Examples</w:t>
      </w:r>
    </w:p>
    <w:p w14:paraId="5B3BC326" w14:textId="77777777" w:rsidR="00AC62E0" w:rsidRDefault="00AC62E0" w:rsidP="00AC62E0">
      <w:pPr>
        <w:shd w:val="clear" w:color="auto" w:fill="FFFFFF"/>
        <w:rPr>
          <w:rFonts w:ascii="Consolas" w:hAnsi="Consolas" w:cs="Times New Roman"/>
          <w:color w:val="000000"/>
          <w:sz w:val="23"/>
          <w:szCs w:val="23"/>
        </w:rPr>
      </w:pPr>
      <w:r>
        <w:rPr>
          <w:rStyle w:val="jscolor"/>
          <w:rFonts w:ascii="Consolas" w:hAnsi="Consolas"/>
          <w:color w:val="000000"/>
          <w:sz w:val="23"/>
          <w:szCs w:val="23"/>
        </w:rPr>
        <w:t>person.</w:t>
      </w:r>
      <w:r>
        <w:rPr>
          <w:rStyle w:val="jspropertycolor"/>
          <w:rFonts w:ascii="Consolas" w:hAnsi="Consolas"/>
          <w:color w:val="000000"/>
          <w:sz w:val="23"/>
          <w:szCs w:val="23"/>
        </w:rPr>
        <w:t>firstname</w:t>
      </w:r>
      <w:r>
        <w:rPr>
          <w:rStyle w:val="jscolor"/>
          <w:rFonts w:ascii="Consolas" w:hAnsi="Consolas"/>
          <w:color w:val="000000"/>
          <w:sz w:val="23"/>
          <w:szCs w:val="23"/>
        </w:rPr>
        <w:t> + </w:t>
      </w:r>
      <w:r>
        <w:rPr>
          <w:rStyle w:val="jsstringcolor"/>
          <w:rFonts w:ascii="Consolas" w:hAnsi="Consolas"/>
          <w:color w:val="A52A2A"/>
          <w:sz w:val="23"/>
          <w:szCs w:val="23"/>
        </w:rPr>
        <w:t>" is "</w:t>
      </w:r>
      <w:r>
        <w:rPr>
          <w:rStyle w:val="jscolor"/>
          <w:rFonts w:ascii="Consolas" w:hAnsi="Consolas"/>
          <w:color w:val="000000"/>
          <w:sz w:val="23"/>
          <w:szCs w:val="23"/>
        </w:rPr>
        <w:t> + person.</w:t>
      </w:r>
      <w:r>
        <w:rPr>
          <w:rStyle w:val="jspropertycolor"/>
          <w:rFonts w:ascii="Consolas" w:hAnsi="Consolas"/>
          <w:color w:val="000000"/>
          <w:sz w:val="23"/>
          <w:szCs w:val="23"/>
        </w:rPr>
        <w:t>age</w:t>
      </w:r>
      <w:r>
        <w:rPr>
          <w:rStyle w:val="jscolor"/>
          <w:rFonts w:ascii="Consolas" w:hAnsi="Consolas"/>
          <w:color w:val="000000"/>
          <w:sz w:val="23"/>
          <w:szCs w:val="23"/>
        </w:rPr>
        <w:t> + </w:t>
      </w:r>
      <w:r>
        <w:rPr>
          <w:rStyle w:val="jsstringcolor"/>
          <w:rFonts w:ascii="Consolas" w:hAnsi="Consolas"/>
          <w:color w:val="A52A2A"/>
          <w:sz w:val="23"/>
          <w:szCs w:val="23"/>
        </w:rPr>
        <w:t>" years old."</w:t>
      </w:r>
      <w:r>
        <w:rPr>
          <w:rStyle w:val="jscolor"/>
          <w:rFonts w:ascii="Consolas" w:hAnsi="Consolas"/>
          <w:color w:val="000000"/>
          <w:sz w:val="23"/>
          <w:szCs w:val="23"/>
        </w:rPr>
        <w:t>;</w:t>
      </w:r>
    </w:p>
    <w:p w14:paraId="1EBA72E8" w14:textId="77777777" w:rsidR="00AC62E0" w:rsidRDefault="006770BE" w:rsidP="00AC62E0">
      <w:pPr>
        <w:shd w:val="clear" w:color="auto" w:fill="E7E9EB"/>
        <w:rPr>
          <w:rFonts w:ascii="Verdana" w:hAnsi="Verdana"/>
          <w:color w:val="000000"/>
          <w:sz w:val="23"/>
          <w:szCs w:val="23"/>
        </w:rPr>
      </w:pPr>
      <w:hyperlink r:id="rId185" w:tgtFrame="_blank" w:history="1">
        <w:r w:rsidR="00AC62E0">
          <w:rPr>
            <w:rStyle w:val="Hyperlink"/>
            <w:rFonts w:ascii="Source Sans Pro" w:hAnsi="Source Sans Pro"/>
            <w:color w:val="FFFFFF"/>
            <w:sz w:val="26"/>
            <w:szCs w:val="26"/>
            <w:bdr w:val="none" w:sz="0" w:space="0" w:color="auto" w:frame="1"/>
            <w:shd w:val="clear" w:color="auto" w:fill="4CAF50"/>
          </w:rPr>
          <w:t>Try it Yourself »</w:t>
        </w:r>
      </w:hyperlink>
    </w:p>
    <w:p w14:paraId="71D6E98C" w14:textId="77777777" w:rsidR="00AC62E0" w:rsidRDefault="00AC62E0" w:rsidP="00AC62E0">
      <w:pPr>
        <w:shd w:val="clear" w:color="auto" w:fill="FFFFFF"/>
        <w:rPr>
          <w:rFonts w:ascii="Consolas" w:hAnsi="Consolas"/>
          <w:color w:val="000000"/>
          <w:sz w:val="23"/>
          <w:szCs w:val="23"/>
        </w:rPr>
      </w:pPr>
      <w:r>
        <w:rPr>
          <w:rStyle w:val="jscolor"/>
          <w:rFonts w:ascii="Consolas" w:hAnsi="Consolas"/>
          <w:color w:val="000000"/>
          <w:sz w:val="23"/>
          <w:szCs w:val="23"/>
        </w:rPr>
        <w:t>person[</w:t>
      </w:r>
      <w:r>
        <w:rPr>
          <w:rStyle w:val="jsstringcolor"/>
          <w:rFonts w:ascii="Consolas" w:hAnsi="Consolas"/>
          <w:color w:val="A52A2A"/>
          <w:sz w:val="23"/>
          <w:szCs w:val="23"/>
        </w:rPr>
        <w:t>"firstname"</w:t>
      </w:r>
      <w:r>
        <w:rPr>
          <w:rStyle w:val="jscolor"/>
          <w:rFonts w:ascii="Consolas" w:hAnsi="Consolas"/>
          <w:color w:val="000000"/>
          <w:sz w:val="23"/>
          <w:szCs w:val="23"/>
        </w:rPr>
        <w:t>] + </w:t>
      </w:r>
      <w:r>
        <w:rPr>
          <w:rStyle w:val="jsstringcolor"/>
          <w:rFonts w:ascii="Consolas" w:hAnsi="Consolas"/>
          <w:color w:val="A52A2A"/>
          <w:sz w:val="23"/>
          <w:szCs w:val="23"/>
        </w:rPr>
        <w:t>" is "</w:t>
      </w:r>
      <w:r>
        <w:rPr>
          <w:rStyle w:val="jscolor"/>
          <w:rFonts w:ascii="Consolas" w:hAnsi="Consolas"/>
          <w:color w:val="000000"/>
          <w:sz w:val="23"/>
          <w:szCs w:val="23"/>
        </w:rPr>
        <w:t> + person[</w:t>
      </w:r>
      <w:r>
        <w:rPr>
          <w:rStyle w:val="jsstringcolor"/>
          <w:rFonts w:ascii="Consolas" w:hAnsi="Consolas"/>
          <w:color w:val="A52A2A"/>
          <w:sz w:val="23"/>
          <w:szCs w:val="23"/>
        </w:rPr>
        <w:t>"age"</w:t>
      </w:r>
      <w:r>
        <w:rPr>
          <w:rStyle w:val="jscolor"/>
          <w:rFonts w:ascii="Consolas" w:hAnsi="Consolas"/>
          <w:color w:val="000000"/>
          <w:sz w:val="23"/>
          <w:szCs w:val="23"/>
        </w:rPr>
        <w:t>] + </w:t>
      </w:r>
      <w:r>
        <w:rPr>
          <w:rStyle w:val="jsstringcolor"/>
          <w:rFonts w:ascii="Consolas" w:hAnsi="Consolas"/>
          <w:color w:val="A52A2A"/>
          <w:sz w:val="23"/>
          <w:szCs w:val="23"/>
        </w:rPr>
        <w:t>" years old."</w:t>
      </w:r>
      <w:r>
        <w:rPr>
          <w:rStyle w:val="jscolor"/>
          <w:rFonts w:ascii="Consolas" w:hAnsi="Consolas"/>
          <w:color w:val="000000"/>
          <w:sz w:val="23"/>
          <w:szCs w:val="23"/>
        </w:rPr>
        <w:t>;</w:t>
      </w:r>
    </w:p>
    <w:p w14:paraId="5CCA93B2" w14:textId="77777777" w:rsidR="00AC62E0" w:rsidRDefault="006770BE" w:rsidP="00AC62E0">
      <w:pPr>
        <w:shd w:val="clear" w:color="auto" w:fill="E7E9EB"/>
        <w:rPr>
          <w:rFonts w:ascii="Verdana" w:hAnsi="Verdana"/>
          <w:color w:val="000000"/>
          <w:sz w:val="23"/>
          <w:szCs w:val="23"/>
        </w:rPr>
      </w:pPr>
      <w:hyperlink r:id="rId186" w:tgtFrame="_blank" w:history="1">
        <w:r w:rsidR="00AC62E0">
          <w:rPr>
            <w:rStyle w:val="Hyperlink"/>
            <w:rFonts w:ascii="Source Sans Pro" w:hAnsi="Source Sans Pro"/>
            <w:color w:val="FFFFFF"/>
            <w:sz w:val="26"/>
            <w:szCs w:val="26"/>
            <w:bdr w:val="none" w:sz="0" w:space="0" w:color="auto" w:frame="1"/>
            <w:shd w:val="clear" w:color="auto" w:fill="4CAF50"/>
          </w:rPr>
          <w:t>Try it Yourself »</w:t>
        </w:r>
      </w:hyperlink>
    </w:p>
    <w:p w14:paraId="62910CF9" w14:textId="77777777" w:rsidR="00AC62E0" w:rsidRDefault="00AC62E0" w:rsidP="00AC62E0">
      <w:pPr>
        <w:shd w:val="clear" w:color="auto" w:fill="FFFFFF"/>
        <w:rPr>
          <w:rFonts w:ascii="Consolas" w:hAnsi="Consolas"/>
          <w:color w:val="000000"/>
          <w:sz w:val="23"/>
          <w:szCs w:val="23"/>
        </w:rPr>
      </w:pPr>
      <w:r>
        <w:rPr>
          <w:rStyle w:val="jscolor"/>
          <w:rFonts w:ascii="Consolas" w:hAnsi="Consolas"/>
          <w:color w:val="000000"/>
          <w:sz w:val="23"/>
          <w:szCs w:val="23"/>
        </w:rPr>
        <w:t>person[</w:t>
      </w:r>
      <w:r>
        <w:rPr>
          <w:rStyle w:val="jsstringcolor"/>
          <w:rFonts w:ascii="Consolas" w:hAnsi="Consolas"/>
          <w:color w:val="A52A2A"/>
          <w:sz w:val="23"/>
          <w:szCs w:val="23"/>
        </w:rPr>
        <w:t>"firstname"</w:t>
      </w:r>
      <w:r>
        <w:rPr>
          <w:rStyle w:val="jscolor"/>
          <w:rFonts w:ascii="Consolas" w:hAnsi="Consolas"/>
          <w:color w:val="000000"/>
          <w:sz w:val="23"/>
          <w:szCs w:val="23"/>
        </w:rPr>
        <w:t>] + </w:t>
      </w:r>
      <w:r>
        <w:rPr>
          <w:rStyle w:val="jsstringcolor"/>
          <w:rFonts w:ascii="Consolas" w:hAnsi="Consolas"/>
          <w:color w:val="A52A2A"/>
          <w:sz w:val="23"/>
          <w:szCs w:val="23"/>
        </w:rPr>
        <w:t>" is "</w:t>
      </w:r>
      <w:r>
        <w:rPr>
          <w:rStyle w:val="jscolor"/>
          <w:rFonts w:ascii="Consolas" w:hAnsi="Consolas"/>
          <w:color w:val="000000"/>
          <w:sz w:val="23"/>
          <w:szCs w:val="23"/>
        </w:rPr>
        <w:t> + person[</w:t>
      </w:r>
      <w:r>
        <w:rPr>
          <w:rStyle w:val="jsstringcolor"/>
          <w:rFonts w:ascii="Consolas" w:hAnsi="Consolas"/>
          <w:color w:val="A52A2A"/>
          <w:sz w:val="23"/>
          <w:szCs w:val="23"/>
        </w:rPr>
        <w:t>"age"</w:t>
      </w:r>
      <w:r>
        <w:rPr>
          <w:rStyle w:val="jscolor"/>
          <w:rFonts w:ascii="Consolas" w:hAnsi="Consolas"/>
          <w:color w:val="000000"/>
          <w:sz w:val="23"/>
          <w:szCs w:val="23"/>
        </w:rPr>
        <w:t>] + </w:t>
      </w:r>
      <w:r>
        <w:rPr>
          <w:rStyle w:val="jsstringcolor"/>
          <w:rFonts w:ascii="Consolas" w:hAnsi="Consolas"/>
          <w:color w:val="A52A2A"/>
          <w:sz w:val="23"/>
          <w:szCs w:val="23"/>
        </w:rPr>
        <w:t>" years old."</w:t>
      </w:r>
      <w:r>
        <w:rPr>
          <w:rStyle w:val="jscolor"/>
          <w:rFonts w:ascii="Consolas" w:hAnsi="Consolas"/>
          <w:color w:val="000000"/>
          <w:sz w:val="23"/>
          <w:szCs w:val="23"/>
        </w:rPr>
        <w:t>;</w:t>
      </w:r>
    </w:p>
    <w:p w14:paraId="71AB8937" w14:textId="77777777" w:rsidR="00AC62E0" w:rsidRDefault="006770BE" w:rsidP="00AC62E0">
      <w:pPr>
        <w:shd w:val="clear" w:color="auto" w:fill="E7E9EB"/>
        <w:rPr>
          <w:rFonts w:ascii="Verdana" w:hAnsi="Verdana"/>
          <w:color w:val="000000"/>
          <w:sz w:val="23"/>
          <w:szCs w:val="23"/>
        </w:rPr>
      </w:pPr>
      <w:hyperlink r:id="rId187" w:tgtFrame="_blank" w:history="1">
        <w:r w:rsidR="00AC62E0">
          <w:rPr>
            <w:rStyle w:val="Hyperlink"/>
            <w:rFonts w:ascii="Source Sans Pro" w:hAnsi="Source Sans Pro"/>
            <w:color w:val="FFFFFF"/>
            <w:sz w:val="26"/>
            <w:szCs w:val="26"/>
            <w:bdr w:val="none" w:sz="0" w:space="0" w:color="auto" w:frame="1"/>
            <w:shd w:val="clear" w:color="auto" w:fill="4CAF50"/>
          </w:rPr>
          <w:t>Try it Yourself »</w:t>
        </w:r>
      </w:hyperlink>
    </w:p>
    <w:p w14:paraId="5CBBFE3C" w14:textId="77777777" w:rsidR="00AC62E0" w:rsidRDefault="00AC62E0" w:rsidP="00AC62E0">
      <w:r>
        <w:t>Adding new var and fun to object:</w:t>
      </w:r>
    </w:p>
    <w:p w14:paraId="33153C5C" w14:textId="77777777" w:rsidR="00AC62E0" w:rsidRDefault="00AC62E0" w:rsidP="00AC62E0">
      <w:r>
        <w:t>&lt;!DOCTYPE html&gt;</w:t>
      </w:r>
    </w:p>
    <w:p w14:paraId="50B952DD" w14:textId="77777777" w:rsidR="00AC62E0" w:rsidRDefault="00AC62E0" w:rsidP="00AC62E0">
      <w:r>
        <w:t>&lt;html&gt;</w:t>
      </w:r>
    </w:p>
    <w:p w14:paraId="70ACC006" w14:textId="77777777" w:rsidR="00AC62E0" w:rsidRDefault="00AC62E0" w:rsidP="00AC62E0">
      <w:r>
        <w:t>&lt;body&gt;</w:t>
      </w:r>
    </w:p>
    <w:p w14:paraId="2E4F9AEB" w14:textId="77777777" w:rsidR="00AC62E0" w:rsidRDefault="00AC62E0" w:rsidP="00AC62E0">
      <w:r>
        <w:t>&lt;h1&gt;JavaScript Object Properties&lt;/h1&gt;</w:t>
      </w:r>
    </w:p>
    <w:p w14:paraId="3EF70336" w14:textId="77777777" w:rsidR="00AC62E0" w:rsidRDefault="00AC62E0" w:rsidP="00AC62E0">
      <w:r>
        <w:t>&lt;h2&gt;Adding a new Property&lt;/h2&gt;</w:t>
      </w:r>
    </w:p>
    <w:p w14:paraId="2543004A" w14:textId="77777777" w:rsidR="00AC62E0" w:rsidRDefault="00AC62E0" w:rsidP="00AC62E0"/>
    <w:p w14:paraId="166EF046" w14:textId="77777777" w:rsidR="00AC62E0" w:rsidRDefault="00AC62E0" w:rsidP="00AC62E0">
      <w:r>
        <w:t>&lt;p id="demo"&gt;&lt;/p&gt;</w:t>
      </w:r>
    </w:p>
    <w:p w14:paraId="39047BA8" w14:textId="77777777" w:rsidR="00AC62E0" w:rsidRDefault="00AC62E0" w:rsidP="00AC62E0"/>
    <w:p w14:paraId="7C08A7C8" w14:textId="77777777" w:rsidR="00AC62E0" w:rsidRDefault="00AC62E0" w:rsidP="00AC62E0">
      <w:r>
        <w:t>&lt;script&gt;</w:t>
      </w:r>
    </w:p>
    <w:p w14:paraId="731995FE" w14:textId="77777777" w:rsidR="00AC62E0" w:rsidRDefault="00AC62E0" w:rsidP="00AC62E0">
      <w:r>
        <w:t>const person = {</w:t>
      </w:r>
    </w:p>
    <w:p w14:paraId="379C38AB" w14:textId="77777777" w:rsidR="00AC62E0" w:rsidRDefault="00AC62E0" w:rsidP="00AC62E0">
      <w:r>
        <w:t xml:space="preserve">  firstname: "John",</w:t>
      </w:r>
    </w:p>
    <w:p w14:paraId="7F36DAA6" w14:textId="77777777" w:rsidR="00AC62E0" w:rsidRDefault="00AC62E0" w:rsidP="00AC62E0">
      <w:r>
        <w:t xml:space="preserve">  lastname: "Doe",</w:t>
      </w:r>
    </w:p>
    <w:p w14:paraId="766F0D09" w14:textId="77777777" w:rsidR="00AC62E0" w:rsidRDefault="00AC62E0" w:rsidP="00AC62E0">
      <w:r>
        <w:t xml:space="preserve">  age: 50,</w:t>
      </w:r>
    </w:p>
    <w:p w14:paraId="1D54007E" w14:textId="77777777" w:rsidR="00AC62E0" w:rsidRDefault="00AC62E0" w:rsidP="00AC62E0">
      <w:r>
        <w:t xml:space="preserve">  eyecolor: "blue"</w:t>
      </w:r>
    </w:p>
    <w:p w14:paraId="3AA39CBE" w14:textId="77777777" w:rsidR="00AC62E0" w:rsidRDefault="00AC62E0" w:rsidP="00AC62E0">
      <w:r>
        <w:t>};</w:t>
      </w:r>
    </w:p>
    <w:p w14:paraId="31C0FCFE" w14:textId="77777777" w:rsidR="00AC62E0" w:rsidRDefault="00AC62E0" w:rsidP="00AC62E0"/>
    <w:p w14:paraId="53B65930" w14:textId="77777777" w:rsidR="00AC62E0" w:rsidRDefault="00AC62E0" w:rsidP="00AC62E0">
      <w:r>
        <w:t>person.nationality = "English";</w:t>
      </w:r>
    </w:p>
    <w:p w14:paraId="15887A21" w14:textId="77777777" w:rsidR="00AC62E0" w:rsidRDefault="00AC62E0" w:rsidP="00AC62E0">
      <w:r>
        <w:t>person.ram=function(){</w:t>
      </w:r>
    </w:p>
    <w:p w14:paraId="2FC208D9" w14:textId="77777777" w:rsidR="00AC62E0" w:rsidRDefault="00AC62E0" w:rsidP="00AC62E0">
      <w:r>
        <w:t>document.write("Ram");</w:t>
      </w:r>
    </w:p>
    <w:p w14:paraId="41DA43E6" w14:textId="77777777" w:rsidR="00AC62E0" w:rsidRDefault="00AC62E0" w:rsidP="00AC62E0">
      <w:r>
        <w:t>}</w:t>
      </w:r>
    </w:p>
    <w:p w14:paraId="6D6BAAF0" w14:textId="77777777" w:rsidR="00AC62E0" w:rsidRDefault="00AC62E0" w:rsidP="00AC62E0">
      <w:r>
        <w:t>document.getElementById("demo").innerHTML =</w:t>
      </w:r>
    </w:p>
    <w:p w14:paraId="5689B7F7" w14:textId="77777777" w:rsidR="00AC62E0" w:rsidRDefault="00AC62E0" w:rsidP="00AC62E0">
      <w:r>
        <w:t>person.firstname + " is " + person.nationality + "."+person.ram();</w:t>
      </w:r>
    </w:p>
    <w:p w14:paraId="7C636574" w14:textId="77777777" w:rsidR="00AC62E0" w:rsidRDefault="00AC62E0" w:rsidP="00AC62E0">
      <w:r>
        <w:t>&lt;/script&gt;</w:t>
      </w:r>
    </w:p>
    <w:p w14:paraId="0C381478" w14:textId="77777777" w:rsidR="00AC62E0" w:rsidRDefault="00AC62E0" w:rsidP="00AC62E0"/>
    <w:p w14:paraId="5E7606D9" w14:textId="77777777" w:rsidR="00AC62E0" w:rsidRDefault="00AC62E0" w:rsidP="00AC62E0">
      <w:r>
        <w:t>&lt;/body&gt;</w:t>
      </w:r>
    </w:p>
    <w:p w14:paraId="70F1A911" w14:textId="77777777" w:rsidR="00AC62E0" w:rsidRDefault="00AC62E0" w:rsidP="00AC62E0">
      <w:r>
        <w:t>&lt;/html&gt;</w:t>
      </w:r>
    </w:p>
    <w:p w14:paraId="01EFE325" w14:textId="77777777" w:rsidR="00AC62E0" w:rsidRDefault="00AC62E0" w:rsidP="00AC62E0">
      <w:r>
        <w:t>Deleting from object:</w:t>
      </w:r>
    </w:p>
    <w:p w14:paraId="6AE9C08E" w14:textId="77777777" w:rsidR="00AC62E0" w:rsidRDefault="00AC62E0" w:rsidP="00AC62E0">
      <w:r>
        <w:lastRenderedPageBreak/>
        <w:t>&lt;!DOCTYPE html&gt;</w:t>
      </w:r>
    </w:p>
    <w:p w14:paraId="248CF7AF" w14:textId="77777777" w:rsidR="00AC62E0" w:rsidRDefault="00AC62E0" w:rsidP="00AC62E0">
      <w:r>
        <w:t>&lt;html&gt;</w:t>
      </w:r>
    </w:p>
    <w:p w14:paraId="4F06B4F0" w14:textId="77777777" w:rsidR="00AC62E0" w:rsidRDefault="00AC62E0" w:rsidP="00AC62E0">
      <w:r>
        <w:t>&lt;body&gt;</w:t>
      </w:r>
    </w:p>
    <w:p w14:paraId="4F583626" w14:textId="77777777" w:rsidR="00AC62E0" w:rsidRDefault="00AC62E0" w:rsidP="00AC62E0">
      <w:r>
        <w:t>&lt;h1&gt;JavaScript Object Properties&lt;/h1&gt;</w:t>
      </w:r>
    </w:p>
    <w:p w14:paraId="06223D47" w14:textId="77777777" w:rsidR="00AC62E0" w:rsidRDefault="00AC62E0" w:rsidP="00AC62E0">
      <w:r>
        <w:t>&lt;h2&gt;Deleting a Property&lt;/h2&gt;</w:t>
      </w:r>
    </w:p>
    <w:p w14:paraId="6A958EBA" w14:textId="77777777" w:rsidR="00AC62E0" w:rsidRDefault="00AC62E0" w:rsidP="00AC62E0"/>
    <w:p w14:paraId="06916FC8" w14:textId="77777777" w:rsidR="00AC62E0" w:rsidRDefault="00AC62E0" w:rsidP="00AC62E0">
      <w:r>
        <w:t>&lt;p id="demo"&gt;&lt;/p&gt;</w:t>
      </w:r>
    </w:p>
    <w:p w14:paraId="147A08F3" w14:textId="77777777" w:rsidR="00AC62E0" w:rsidRDefault="00AC62E0" w:rsidP="00AC62E0"/>
    <w:p w14:paraId="28B61C15" w14:textId="77777777" w:rsidR="00AC62E0" w:rsidRDefault="00AC62E0" w:rsidP="00AC62E0">
      <w:r>
        <w:t>&lt;script&gt;</w:t>
      </w:r>
    </w:p>
    <w:p w14:paraId="6D60283E" w14:textId="77777777" w:rsidR="00AC62E0" w:rsidRDefault="00AC62E0" w:rsidP="00AC62E0">
      <w:r>
        <w:t>const person = {</w:t>
      </w:r>
    </w:p>
    <w:p w14:paraId="1CF4D1D4" w14:textId="77777777" w:rsidR="00AC62E0" w:rsidRDefault="00AC62E0" w:rsidP="00AC62E0">
      <w:r>
        <w:t xml:space="preserve">  firstname: "John",</w:t>
      </w:r>
    </w:p>
    <w:p w14:paraId="77227CDE" w14:textId="77777777" w:rsidR="00AC62E0" w:rsidRDefault="00AC62E0" w:rsidP="00AC62E0">
      <w:r>
        <w:t xml:space="preserve">  lastname: "Doe",</w:t>
      </w:r>
    </w:p>
    <w:p w14:paraId="011D3C1A" w14:textId="77777777" w:rsidR="00AC62E0" w:rsidRDefault="00AC62E0" w:rsidP="00AC62E0">
      <w:r>
        <w:t xml:space="preserve">  age: 50,</w:t>
      </w:r>
    </w:p>
    <w:p w14:paraId="599750D7" w14:textId="77777777" w:rsidR="00AC62E0" w:rsidRDefault="00AC62E0" w:rsidP="00AC62E0">
      <w:r>
        <w:t xml:space="preserve">  eyecolor: "blue"</w:t>
      </w:r>
    </w:p>
    <w:p w14:paraId="1D052612" w14:textId="77777777" w:rsidR="00AC62E0" w:rsidRDefault="00AC62E0" w:rsidP="00AC62E0">
      <w:r>
        <w:t>};</w:t>
      </w:r>
    </w:p>
    <w:p w14:paraId="699236EF" w14:textId="77777777" w:rsidR="00AC62E0" w:rsidRDefault="00AC62E0" w:rsidP="00AC62E0"/>
    <w:p w14:paraId="29526A15" w14:textId="77777777" w:rsidR="00AC62E0" w:rsidRDefault="00AC62E0" w:rsidP="00AC62E0">
      <w:r>
        <w:t>delete person.age;</w:t>
      </w:r>
    </w:p>
    <w:p w14:paraId="59BC79C0" w14:textId="77777777" w:rsidR="00AC62E0" w:rsidRDefault="00AC62E0" w:rsidP="00AC62E0"/>
    <w:p w14:paraId="2E979796" w14:textId="77777777" w:rsidR="00AC62E0" w:rsidRDefault="00AC62E0" w:rsidP="00AC62E0">
      <w:r>
        <w:t>document.getElementById("demo").innerHTML =</w:t>
      </w:r>
    </w:p>
    <w:p w14:paraId="089F315C" w14:textId="77777777" w:rsidR="00AC62E0" w:rsidRDefault="00AC62E0" w:rsidP="00AC62E0">
      <w:r>
        <w:t>person.firstname + " is " + person.age + " years old.";</w:t>
      </w:r>
    </w:p>
    <w:p w14:paraId="5E353E0F" w14:textId="77777777" w:rsidR="00AC62E0" w:rsidRDefault="00AC62E0" w:rsidP="00AC62E0">
      <w:r>
        <w:t>&lt;/script&gt;</w:t>
      </w:r>
    </w:p>
    <w:p w14:paraId="3B9AA2A9" w14:textId="77777777" w:rsidR="00AC62E0" w:rsidRDefault="00AC62E0" w:rsidP="00AC62E0"/>
    <w:p w14:paraId="365F05BC" w14:textId="77777777" w:rsidR="00AC62E0" w:rsidRDefault="00AC62E0" w:rsidP="00AC62E0">
      <w:r>
        <w:t>&lt;/body&gt;</w:t>
      </w:r>
    </w:p>
    <w:p w14:paraId="766BDD0D" w14:textId="77777777" w:rsidR="00AC62E0" w:rsidRDefault="00AC62E0" w:rsidP="00AC62E0">
      <w:r>
        <w:t>&lt;/html&gt;</w:t>
      </w:r>
    </w:p>
    <w:p w14:paraId="230C412C" w14:textId="77777777" w:rsidR="00AC62E0" w:rsidRDefault="00AC62E0" w:rsidP="00AC62E0">
      <w:r>
        <w:t>Object in Object:</w:t>
      </w:r>
    </w:p>
    <w:p w14:paraId="282CFBCB" w14:textId="77777777" w:rsidR="00AC62E0" w:rsidRDefault="00AC62E0" w:rsidP="00AC62E0">
      <w:r>
        <w:t>&lt;!DOCTYPE html&gt;</w:t>
      </w:r>
    </w:p>
    <w:p w14:paraId="60C4672C" w14:textId="77777777" w:rsidR="00AC62E0" w:rsidRDefault="00AC62E0" w:rsidP="00AC62E0">
      <w:r>
        <w:t>&lt;html&gt;</w:t>
      </w:r>
    </w:p>
    <w:p w14:paraId="69B6E750" w14:textId="77777777" w:rsidR="00AC62E0" w:rsidRDefault="00AC62E0" w:rsidP="00AC62E0">
      <w:r>
        <w:t>&lt;body&gt;</w:t>
      </w:r>
    </w:p>
    <w:p w14:paraId="28D4CA38" w14:textId="77777777" w:rsidR="00AC62E0" w:rsidRDefault="00AC62E0" w:rsidP="00AC62E0">
      <w:r>
        <w:t>&lt;h1&gt;JavaScript Objects&lt;/h1&gt;</w:t>
      </w:r>
    </w:p>
    <w:p w14:paraId="065E9E3D" w14:textId="77777777" w:rsidR="00AC62E0" w:rsidRDefault="00AC62E0" w:rsidP="00AC62E0">
      <w:r>
        <w:t>&lt;h2&gt;Accessing Nested Objects&lt;/h2&gt;</w:t>
      </w:r>
    </w:p>
    <w:p w14:paraId="76E9401B" w14:textId="77777777" w:rsidR="00AC62E0" w:rsidRDefault="00AC62E0" w:rsidP="00AC62E0"/>
    <w:p w14:paraId="6D4D439E" w14:textId="77777777" w:rsidR="00AC62E0" w:rsidRDefault="00AC62E0" w:rsidP="00AC62E0">
      <w:r>
        <w:lastRenderedPageBreak/>
        <w:t>&lt;p id="demo"&gt;&lt;/p&gt;</w:t>
      </w:r>
    </w:p>
    <w:p w14:paraId="4827EF52" w14:textId="77777777" w:rsidR="00AC62E0" w:rsidRDefault="00AC62E0" w:rsidP="00AC62E0"/>
    <w:p w14:paraId="3F14FE6C" w14:textId="77777777" w:rsidR="00AC62E0" w:rsidRDefault="00AC62E0" w:rsidP="00AC62E0">
      <w:r>
        <w:t>&lt;script&gt;</w:t>
      </w:r>
    </w:p>
    <w:p w14:paraId="237142B6" w14:textId="77777777" w:rsidR="00AC62E0" w:rsidRDefault="00AC62E0" w:rsidP="00AC62E0">
      <w:r>
        <w:t>// Create nested Objects</w:t>
      </w:r>
    </w:p>
    <w:p w14:paraId="4B1912EA" w14:textId="77777777" w:rsidR="00AC62E0" w:rsidRDefault="00AC62E0" w:rsidP="00AC62E0">
      <w:r>
        <w:t>const myObj = {</w:t>
      </w:r>
    </w:p>
    <w:p w14:paraId="1BF769D6" w14:textId="77777777" w:rsidR="00AC62E0" w:rsidRDefault="00AC62E0" w:rsidP="00AC62E0">
      <w:r>
        <w:t xml:space="preserve">  name: "John",</w:t>
      </w:r>
    </w:p>
    <w:p w14:paraId="7DA3ED83" w14:textId="77777777" w:rsidR="00AC62E0" w:rsidRDefault="00AC62E0" w:rsidP="00AC62E0">
      <w:r>
        <w:t xml:space="preserve">  age: 30,</w:t>
      </w:r>
    </w:p>
    <w:p w14:paraId="14DBB254" w14:textId="77777777" w:rsidR="00AC62E0" w:rsidRDefault="00AC62E0" w:rsidP="00AC62E0">
      <w:r>
        <w:t xml:space="preserve">  myCars: {</w:t>
      </w:r>
    </w:p>
    <w:p w14:paraId="4B54FE2E" w14:textId="77777777" w:rsidR="00AC62E0" w:rsidRDefault="00AC62E0" w:rsidP="00AC62E0">
      <w:r>
        <w:t xml:space="preserve">    car1: "Ford",</w:t>
      </w:r>
    </w:p>
    <w:p w14:paraId="16A8175C" w14:textId="77777777" w:rsidR="00AC62E0" w:rsidRDefault="00AC62E0" w:rsidP="00AC62E0">
      <w:r>
        <w:t xml:space="preserve">    car2: "BMW",</w:t>
      </w:r>
    </w:p>
    <w:p w14:paraId="4994E66F" w14:textId="77777777" w:rsidR="00AC62E0" w:rsidRDefault="00AC62E0" w:rsidP="00AC62E0">
      <w:r>
        <w:t xml:space="preserve">    car3: "Fiat"</w:t>
      </w:r>
    </w:p>
    <w:p w14:paraId="70590B22" w14:textId="77777777" w:rsidR="00AC62E0" w:rsidRDefault="00AC62E0" w:rsidP="00AC62E0">
      <w:r>
        <w:t xml:space="preserve">  }</w:t>
      </w:r>
    </w:p>
    <w:p w14:paraId="230D1D40" w14:textId="77777777" w:rsidR="00AC62E0" w:rsidRDefault="00AC62E0" w:rsidP="00AC62E0">
      <w:r>
        <w:t>}</w:t>
      </w:r>
    </w:p>
    <w:p w14:paraId="4927EA81" w14:textId="77777777" w:rsidR="00AC62E0" w:rsidRDefault="00AC62E0" w:rsidP="00AC62E0">
      <w:r>
        <w:t>document.getElementById("demo").innerHTML = myObj.myCars.car2;</w:t>
      </w:r>
    </w:p>
    <w:p w14:paraId="1B5C30EE" w14:textId="77777777" w:rsidR="00AC62E0" w:rsidRDefault="00AC62E0" w:rsidP="00AC62E0">
      <w:r>
        <w:t>&lt;/script&gt;</w:t>
      </w:r>
    </w:p>
    <w:p w14:paraId="3ACDDAAD" w14:textId="77777777" w:rsidR="00AC62E0" w:rsidRDefault="00AC62E0" w:rsidP="00AC62E0"/>
    <w:p w14:paraId="064AEBE1" w14:textId="77777777" w:rsidR="00AC62E0" w:rsidRDefault="00AC62E0" w:rsidP="00AC62E0">
      <w:r>
        <w:t>&lt;/body&gt;</w:t>
      </w:r>
    </w:p>
    <w:p w14:paraId="0347BFBA" w14:textId="77777777" w:rsidR="00AC62E0" w:rsidRDefault="00AC62E0" w:rsidP="00AC62E0">
      <w:r>
        <w:t>&lt;/html&gt;</w:t>
      </w:r>
    </w:p>
    <w:p w14:paraId="729303C1" w14:textId="77777777" w:rsidR="00AC62E0" w:rsidRDefault="00AC62E0" w:rsidP="00AC62E0">
      <w:r>
        <w:t>Example:</w:t>
      </w:r>
    </w:p>
    <w:p w14:paraId="0D04045F" w14:textId="77777777" w:rsidR="00AC62E0" w:rsidRDefault="00AC62E0" w:rsidP="00AC62E0">
      <w:r>
        <w:t>&lt;!DOCTYPE html&gt;</w:t>
      </w:r>
    </w:p>
    <w:p w14:paraId="6E28614A" w14:textId="77777777" w:rsidR="00AC62E0" w:rsidRDefault="00AC62E0" w:rsidP="00AC62E0">
      <w:r>
        <w:t>&lt;html&gt;</w:t>
      </w:r>
    </w:p>
    <w:p w14:paraId="1E29373D" w14:textId="77777777" w:rsidR="00AC62E0" w:rsidRDefault="00AC62E0" w:rsidP="00AC62E0">
      <w:r>
        <w:t>&lt;body&gt;</w:t>
      </w:r>
    </w:p>
    <w:p w14:paraId="2E38F39B" w14:textId="77777777" w:rsidR="00AC62E0" w:rsidRDefault="00AC62E0" w:rsidP="00AC62E0">
      <w:r>
        <w:t>&lt;h1&gt;JavaScript Objects&lt;/h1&gt;</w:t>
      </w:r>
    </w:p>
    <w:p w14:paraId="59E64FFB" w14:textId="77777777" w:rsidR="00AC62E0" w:rsidRDefault="00AC62E0" w:rsidP="00AC62E0"/>
    <w:p w14:paraId="739745BE" w14:textId="77777777" w:rsidR="00AC62E0" w:rsidRDefault="00AC62E0" w:rsidP="00AC62E0">
      <w:r>
        <w:t>&lt;p id="demo"&gt;&lt;/p&gt;</w:t>
      </w:r>
    </w:p>
    <w:p w14:paraId="0D5B8A01" w14:textId="77777777" w:rsidR="00AC62E0" w:rsidRDefault="00AC62E0" w:rsidP="00AC62E0"/>
    <w:p w14:paraId="0BCA0522" w14:textId="77777777" w:rsidR="00AC62E0" w:rsidRDefault="00AC62E0" w:rsidP="00AC62E0">
      <w:r>
        <w:t>&lt;script&gt;</w:t>
      </w:r>
    </w:p>
    <w:p w14:paraId="6033A8BD" w14:textId="77777777" w:rsidR="00AC62E0" w:rsidRDefault="00AC62E0" w:rsidP="00AC62E0">
      <w:r>
        <w:t>// Create an Object</w:t>
      </w:r>
    </w:p>
    <w:p w14:paraId="38DD4E20" w14:textId="77777777" w:rsidR="00AC62E0" w:rsidRDefault="00AC62E0" w:rsidP="00AC62E0">
      <w:r>
        <w:t>const person = {</w:t>
      </w:r>
    </w:p>
    <w:p w14:paraId="1D0AF7F2" w14:textId="77777777" w:rsidR="00AC62E0" w:rsidRDefault="00AC62E0" w:rsidP="00AC62E0">
      <w:r>
        <w:t xml:space="preserve">  firstName: "John",</w:t>
      </w:r>
    </w:p>
    <w:p w14:paraId="48D6BBFB" w14:textId="77777777" w:rsidR="00AC62E0" w:rsidRDefault="00AC62E0" w:rsidP="00AC62E0">
      <w:r>
        <w:t xml:space="preserve">  lastName: "Doe",</w:t>
      </w:r>
    </w:p>
    <w:p w14:paraId="70F66772" w14:textId="77777777" w:rsidR="00AC62E0" w:rsidRDefault="00AC62E0" w:rsidP="00AC62E0">
      <w:r>
        <w:lastRenderedPageBreak/>
        <w:t xml:space="preserve">  id: 5566,</w:t>
      </w:r>
    </w:p>
    <w:p w14:paraId="37EB6365" w14:textId="77777777" w:rsidR="00AC62E0" w:rsidRDefault="00AC62E0" w:rsidP="00AC62E0">
      <w:r>
        <w:t>};</w:t>
      </w:r>
    </w:p>
    <w:p w14:paraId="5C50F195" w14:textId="77777777" w:rsidR="00AC62E0" w:rsidRDefault="00AC62E0" w:rsidP="00AC62E0"/>
    <w:p w14:paraId="2850BD71" w14:textId="77777777" w:rsidR="00AC62E0" w:rsidRDefault="00AC62E0" w:rsidP="00AC62E0">
      <w:r>
        <w:t>// Add a Method</w:t>
      </w:r>
    </w:p>
    <w:p w14:paraId="3C806980" w14:textId="77777777" w:rsidR="00AC62E0" w:rsidRDefault="00AC62E0" w:rsidP="00AC62E0">
      <w:r>
        <w:t>person.name = function() {</w:t>
      </w:r>
    </w:p>
    <w:p w14:paraId="255C17FD" w14:textId="77777777" w:rsidR="00AC62E0" w:rsidRDefault="00AC62E0" w:rsidP="00AC62E0">
      <w:r>
        <w:t xml:space="preserve">  return (this.firstName + " " + this.lastName).toUpperCase();</w:t>
      </w:r>
    </w:p>
    <w:p w14:paraId="5910F922" w14:textId="77777777" w:rsidR="00AC62E0" w:rsidRDefault="00AC62E0" w:rsidP="00AC62E0">
      <w:r>
        <w:t>};</w:t>
      </w:r>
    </w:p>
    <w:p w14:paraId="7B327E57" w14:textId="77777777" w:rsidR="00AC62E0" w:rsidRDefault="00AC62E0" w:rsidP="00AC62E0"/>
    <w:p w14:paraId="5B25CC82" w14:textId="77777777" w:rsidR="00AC62E0" w:rsidRDefault="00AC62E0" w:rsidP="00AC62E0">
      <w:r>
        <w:t>// Display Object Data</w:t>
      </w:r>
    </w:p>
    <w:p w14:paraId="54238FA3" w14:textId="77777777" w:rsidR="00AC62E0" w:rsidRDefault="00AC62E0" w:rsidP="00AC62E0">
      <w:r>
        <w:t>document.getElementById("demo").innerHTML =</w:t>
      </w:r>
    </w:p>
    <w:p w14:paraId="734A3614" w14:textId="77777777" w:rsidR="00AC62E0" w:rsidRDefault="00AC62E0" w:rsidP="00AC62E0">
      <w:r>
        <w:t xml:space="preserve">"My father is " + person.name(); </w:t>
      </w:r>
    </w:p>
    <w:p w14:paraId="0109A39E" w14:textId="77777777" w:rsidR="00AC62E0" w:rsidRDefault="00AC62E0" w:rsidP="00AC62E0">
      <w:r>
        <w:t>&lt;/script&gt;</w:t>
      </w:r>
    </w:p>
    <w:p w14:paraId="69D68BBC" w14:textId="77777777" w:rsidR="00AC62E0" w:rsidRDefault="00AC62E0" w:rsidP="00AC62E0"/>
    <w:p w14:paraId="66BB92FF" w14:textId="77777777" w:rsidR="00AC62E0" w:rsidRDefault="00AC62E0" w:rsidP="00AC62E0">
      <w:r>
        <w:t>&lt;/body&gt;</w:t>
      </w:r>
    </w:p>
    <w:p w14:paraId="450334ED" w14:textId="77777777" w:rsidR="00AC62E0" w:rsidRDefault="00AC62E0" w:rsidP="00AC62E0">
      <w:r>
        <w:t>&lt;/html&gt;</w:t>
      </w:r>
    </w:p>
    <w:p w14:paraId="3F7A375D" w14:textId="77777777" w:rsidR="00AC62E0" w:rsidRDefault="00AC62E0" w:rsidP="004125DB">
      <w:pPr>
        <w:pStyle w:val="NormalWeb"/>
        <w:shd w:val="clear" w:color="auto" w:fill="FFFFFF"/>
        <w:spacing w:before="0" w:beforeAutospacing="0" w:after="240" w:afterAutospacing="0"/>
        <w:rPr>
          <w:rFonts w:ascii="Segoe UI" w:hAnsi="Segoe UI" w:cs="Segoe UI"/>
          <w:color w:val="1F2328"/>
        </w:rPr>
      </w:pPr>
    </w:p>
    <w:p w14:paraId="55792F84"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11. Array, Arrays</w:t>
      </w:r>
    </w:p>
    <w:p w14:paraId="23822A5C" w14:textId="77777777" w:rsidR="00F25BAB" w:rsidRDefault="00F25BAB" w:rsidP="00F25BA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Using the JavaScript Keyword new</w:t>
      </w:r>
    </w:p>
    <w:p w14:paraId="539FD454" w14:textId="77777777" w:rsidR="00F25BAB" w:rsidRDefault="00F25BAB" w:rsidP="00F25BA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also creates an Array, and assigns values to it:</w:t>
      </w:r>
    </w:p>
    <w:p w14:paraId="35A16A3E" w14:textId="77777777" w:rsidR="00F25BAB" w:rsidRDefault="00F25BAB" w:rsidP="00F25BAB">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C758A31" w14:textId="77777777" w:rsidR="00F25BAB" w:rsidRDefault="00F25BAB" w:rsidP="00F25BAB">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const</w:t>
      </w:r>
      <w:r>
        <w:rPr>
          <w:rStyle w:val="jscolor"/>
          <w:rFonts w:ascii="Consolas" w:hAnsi="Consolas"/>
          <w:color w:val="000000"/>
          <w:sz w:val="23"/>
          <w:szCs w:val="23"/>
        </w:rPr>
        <w:t> cars = </w:t>
      </w:r>
      <w:r>
        <w:rPr>
          <w:rStyle w:val="jskeywordcolor"/>
          <w:rFonts w:ascii="Consolas" w:hAnsi="Consolas"/>
          <w:color w:val="0000CD"/>
          <w:sz w:val="23"/>
          <w:szCs w:val="23"/>
        </w:rPr>
        <w:t>new</w:t>
      </w:r>
      <w:r>
        <w:rPr>
          <w:rStyle w:val="jscolor"/>
          <w:rFonts w:ascii="Consolas" w:hAnsi="Consolas"/>
          <w:color w:val="000000"/>
          <w:sz w:val="23"/>
          <w:szCs w:val="23"/>
        </w:rPr>
        <w:t> Array(</w:t>
      </w:r>
      <w:r>
        <w:rPr>
          <w:rStyle w:val="jsstringcolor"/>
          <w:rFonts w:ascii="Consolas" w:hAnsi="Consolas"/>
          <w:color w:val="A52A2A"/>
          <w:sz w:val="23"/>
          <w:szCs w:val="23"/>
        </w:rPr>
        <w:t>"Saab"</w:t>
      </w:r>
      <w:r>
        <w:rPr>
          <w:rStyle w:val="jscolor"/>
          <w:rFonts w:ascii="Consolas" w:hAnsi="Consolas"/>
          <w:color w:val="000000"/>
          <w:sz w:val="23"/>
          <w:szCs w:val="23"/>
        </w:rPr>
        <w:t>, </w:t>
      </w:r>
      <w:r>
        <w:rPr>
          <w:rStyle w:val="jsstringcolor"/>
          <w:rFonts w:ascii="Consolas" w:hAnsi="Consolas"/>
          <w:color w:val="A52A2A"/>
          <w:sz w:val="23"/>
          <w:szCs w:val="23"/>
        </w:rPr>
        <w:t>"Volvo"</w:t>
      </w:r>
      <w:r>
        <w:rPr>
          <w:rStyle w:val="jscolor"/>
          <w:rFonts w:ascii="Consolas" w:hAnsi="Consolas"/>
          <w:color w:val="000000"/>
          <w:sz w:val="23"/>
          <w:szCs w:val="23"/>
        </w:rPr>
        <w:t>, </w:t>
      </w:r>
      <w:r>
        <w:rPr>
          <w:rStyle w:val="jsstringcolor"/>
          <w:rFonts w:ascii="Consolas" w:hAnsi="Consolas"/>
          <w:color w:val="A52A2A"/>
          <w:sz w:val="23"/>
          <w:szCs w:val="23"/>
        </w:rPr>
        <w:t>"BMW"</w:t>
      </w:r>
      <w:r>
        <w:rPr>
          <w:rStyle w:val="jscolor"/>
          <w:rFonts w:ascii="Consolas" w:hAnsi="Consolas"/>
          <w:color w:val="000000"/>
          <w:sz w:val="23"/>
          <w:szCs w:val="23"/>
        </w:rPr>
        <w:t>);</w:t>
      </w:r>
    </w:p>
    <w:p w14:paraId="559BF7E3" w14:textId="0E16A887" w:rsidR="00F25BAB" w:rsidRDefault="00F25BA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eg:</w:t>
      </w:r>
    </w:p>
    <w:p w14:paraId="7206B2B6"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&lt;!DOCTYPE html&gt;</w:t>
      </w:r>
    </w:p>
    <w:p w14:paraId="0602ECA7"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&lt;html&gt;</w:t>
      </w:r>
    </w:p>
    <w:p w14:paraId="393D71F3"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&lt;body&gt;</w:t>
      </w:r>
    </w:p>
    <w:p w14:paraId="0549425C"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&lt;h1&gt;JavaScript Arrays&lt;/h1&gt;</w:t>
      </w:r>
    </w:p>
    <w:p w14:paraId="6683770C"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lastRenderedPageBreak/>
        <w:t>&lt;h2&gt;Bracket Indexing&lt;/h2&gt;</w:t>
      </w:r>
    </w:p>
    <w:p w14:paraId="5C7AE6F7" w14:textId="77777777" w:rsidR="00F25BAB" w:rsidRPr="00F25BAB" w:rsidRDefault="00F25BAB" w:rsidP="00F25BAB">
      <w:pPr>
        <w:pStyle w:val="NormalWeb"/>
        <w:shd w:val="clear" w:color="auto" w:fill="FFFFFF"/>
        <w:spacing w:after="240"/>
        <w:rPr>
          <w:rFonts w:ascii="Segoe UI" w:hAnsi="Segoe UI" w:cs="Segoe UI"/>
          <w:color w:val="1F2328"/>
        </w:rPr>
      </w:pPr>
    </w:p>
    <w:p w14:paraId="71FB893D"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&lt;p&gt;JavaScript array elements are accessed using numeric indexes (starting from 0).&lt;/p&gt;</w:t>
      </w:r>
    </w:p>
    <w:p w14:paraId="59CCDE7F" w14:textId="77777777" w:rsidR="00F25BAB" w:rsidRPr="00F25BAB" w:rsidRDefault="00F25BAB" w:rsidP="00F25BAB">
      <w:pPr>
        <w:pStyle w:val="NormalWeb"/>
        <w:shd w:val="clear" w:color="auto" w:fill="FFFFFF"/>
        <w:spacing w:after="240"/>
        <w:rPr>
          <w:rFonts w:ascii="Segoe UI" w:hAnsi="Segoe UI" w:cs="Segoe UI"/>
          <w:color w:val="1F2328"/>
        </w:rPr>
      </w:pPr>
    </w:p>
    <w:p w14:paraId="2380995C"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&lt;p id="demo"&gt;&lt;/p&gt;</w:t>
      </w:r>
    </w:p>
    <w:p w14:paraId="1788357E" w14:textId="77777777" w:rsidR="00F25BAB" w:rsidRPr="00F25BAB" w:rsidRDefault="00F25BAB" w:rsidP="00F25BAB">
      <w:pPr>
        <w:pStyle w:val="NormalWeb"/>
        <w:shd w:val="clear" w:color="auto" w:fill="FFFFFF"/>
        <w:spacing w:after="240"/>
        <w:rPr>
          <w:rFonts w:ascii="Segoe UI" w:hAnsi="Segoe UI" w:cs="Segoe UI"/>
          <w:color w:val="1F2328"/>
        </w:rPr>
      </w:pPr>
    </w:p>
    <w:p w14:paraId="5F78D8CC"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&lt;script&gt;</w:t>
      </w:r>
    </w:p>
    <w:p w14:paraId="3A21E287"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const cars = ["Saab", "Volvo", "BMW"];</w:t>
      </w:r>
    </w:p>
    <w:p w14:paraId="40FC1568"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cars[0] = ["Opel",1];</w:t>
      </w:r>
    </w:p>
    <w:p w14:paraId="21CE11BF"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document.getElementById("demo").innerHTML = cars;</w:t>
      </w:r>
    </w:p>
    <w:p w14:paraId="798B937E"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document.getElementById("demo").innerHTML =typeof cars[1]</w:t>
      </w:r>
    </w:p>
    <w:p w14:paraId="7AA63112"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&lt;/script&gt;</w:t>
      </w:r>
    </w:p>
    <w:p w14:paraId="54B579BF" w14:textId="77777777" w:rsidR="00F25BAB" w:rsidRPr="00F25BAB" w:rsidRDefault="00F25BAB" w:rsidP="00F25BAB">
      <w:pPr>
        <w:pStyle w:val="NormalWeb"/>
        <w:shd w:val="clear" w:color="auto" w:fill="FFFFFF"/>
        <w:spacing w:after="240"/>
        <w:rPr>
          <w:rFonts w:ascii="Segoe UI" w:hAnsi="Segoe UI" w:cs="Segoe UI"/>
          <w:color w:val="1F2328"/>
        </w:rPr>
      </w:pPr>
    </w:p>
    <w:p w14:paraId="510C781E"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&lt;/body&gt;</w:t>
      </w:r>
    </w:p>
    <w:p w14:paraId="6668E7AB" w14:textId="77777777" w:rsidR="00F25BAB" w:rsidRPr="00F25BAB" w:rsidRDefault="00F25BAB" w:rsidP="00F25BAB">
      <w:pPr>
        <w:pStyle w:val="NormalWeb"/>
        <w:shd w:val="clear" w:color="auto" w:fill="FFFFFF"/>
        <w:spacing w:after="240"/>
        <w:rPr>
          <w:rFonts w:ascii="Segoe UI" w:hAnsi="Segoe UI" w:cs="Segoe UI"/>
          <w:color w:val="1F2328"/>
        </w:rPr>
      </w:pPr>
      <w:r w:rsidRPr="00F25BAB">
        <w:rPr>
          <w:rFonts w:ascii="Segoe UI" w:hAnsi="Segoe UI" w:cs="Segoe UI"/>
          <w:color w:val="1F2328"/>
        </w:rPr>
        <w:t>&lt;/html&gt;</w:t>
      </w:r>
    </w:p>
    <w:p w14:paraId="7D98C2D4" w14:textId="00F7185B" w:rsidR="00F25BAB" w:rsidRDefault="00F25BA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o/p:</w:t>
      </w:r>
    </w:p>
    <w:p w14:paraId="48E71006" w14:textId="77777777" w:rsidR="00F25BAB" w:rsidRDefault="00F25BAB" w:rsidP="00F25BAB">
      <w:pPr>
        <w:pStyle w:val="Heading1"/>
        <w:rPr>
          <w:color w:val="000000"/>
        </w:rPr>
      </w:pPr>
      <w:r>
        <w:rPr>
          <w:color w:val="000000"/>
        </w:rPr>
        <w:t>JavaScript Arrays</w:t>
      </w:r>
    </w:p>
    <w:p w14:paraId="635EA1DA" w14:textId="77777777" w:rsidR="00F25BAB" w:rsidRDefault="00F25BAB" w:rsidP="00F25BAB">
      <w:pPr>
        <w:pStyle w:val="Heading2"/>
        <w:rPr>
          <w:color w:val="000000"/>
        </w:rPr>
      </w:pPr>
      <w:r>
        <w:rPr>
          <w:color w:val="000000"/>
        </w:rPr>
        <w:t>Bracket Indexing</w:t>
      </w:r>
    </w:p>
    <w:p w14:paraId="407402B6" w14:textId="77777777" w:rsidR="00F25BAB" w:rsidRDefault="00F25BAB" w:rsidP="00F25BAB">
      <w:pPr>
        <w:pStyle w:val="NormalWeb"/>
        <w:rPr>
          <w:color w:val="000000"/>
          <w:sz w:val="27"/>
          <w:szCs w:val="27"/>
        </w:rPr>
      </w:pPr>
      <w:r>
        <w:rPr>
          <w:color w:val="000000"/>
          <w:sz w:val="27"/>
          <w:szCs w:val="27"/>
        </w:rPr>
        <w:t>JavaScript array elements are accessed using numeric indexes (starting from 0).</w:t>
      </w:r>
    </w:p>
    <w:p w14:paraId="3D98C3C7" w14:textId="77777777" w:rsidR="00F25BAB" w:rsidRDefault="00F25BAB" w:rsidP="00F25BAB">
      <w:pPr>
        <w:pStyle w:val="NormalWeb"/>
        <w:rPr>
          <w:color w:val="000000"/>
          <w:sz w:val="27"/>
          <w:szCs w:val="27"/>
        </w:rPr>
      </w:pPr>
      <w:r>
        <w:rPr>
          <w:color w:val="000000"/>
          <w:sz w:val="27"/>
          <w:szCs w:val="27"/>
        </w:rPr>
        <w:t>string</w:t>
      </w:r>
    </w:p>
    <w:p w14:paraId="59B87717" w14:textId="77777777" w:rsidR="00F25BAB" w:rsidRDefault="00F25BAB" w:rsidP="004125DB">
      <w:pPr>
        <w:pStyle w:val="NormalWeb"/>
        <w:shd w:val="clear" w:color="auto" w:fill="FFFFFF"/>
        <w:spacing w:before="0" w:beforeAutospacing="0" w:after="240" w:afterAutospacing="0"/>
        <w:rPr>
          <w:rFonts w:ascii="Segoe UI" w:hAnsi="Segoe UI" w:cs="Segoe UI"/>
          <w:color w:val="1F2328"/>
        </w:rPr>
      </w:pPr>
    </w:p>
    <w:p w14:paraId="2520C475" w14:textId="73D1E06F"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Here’s an example of a JavaScript array:</w:t>
      </w:r>
    </w:p>
    <w:p w14:paraId="751D7D64" w14:textId="77777777" w:rsidR="004125DB" w:rsidRDefault="004125DB" w:rsidP="004125DB">
      <w:pPr>
        <w:pStyle w:val="HTMLPreformatted"/>
        <w:shd w:val="clear" w:color="auto" w:fill="FFFFFF"/>
        <w:rPr>
          <w:color w:val="1F2328"/>
        </w:rPr>
      </w:pPr>
      <w:r>
        <w:rPr>
          <w:rStyle w:val="pl-c"/>
          <w:color w:val="1F2328"/>
        </w:rPr>
        <w:t>// Creating an array of numbers</w:t>
      </w:r>
    </w:p>
    <w:p w14:paraId="07604AB6"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141ED274" w14:textId="77777777" w:rsidR="004125DB" w:rsidRDefault="004125DB" w:rsidP="004125DB">
      <w:pPr>
        <w:pStyle w:val="HTMLPreformatted"/>
        <w:shd w:val="clear" w:color="auto" w:fill="FFFFFF"/>
        <w:rPr>
          <w:color w:val="1F2328"/>
        </w:rPr>
      </w:pPr>
    </w:p>
    <w:p w14:paraId="7D7C77AA" w14:textId="77777777" w:rsidR="004125DB" w:rsidRDefault="004125DB" w:rsidP="004125DB">
      <w:pPr>
        <w:pStyle w:val="HTMLPreformatted"/>
        <w:shd w:val="clear" w:color="auto" w:fill="FFFFFF"/>
        <w:rPr>
          <w:color w:val="1F2328"/>
        </w:rPr>
      </w:pPr>
      <w:r>
        <w:rPr>
          <w:rStyle w:val="pl-c"/>
          <w:color w:val="1F2328"/>
        </w:rPr>
        <w:lastRenderedPageBreak/>
        <w:t>// Accessing elements of the array</w:t>
      </w:r>
    </w:p>
    <w:p w14:paraId="2B07B88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"First element:"</w:t>
      </w:r>
      <w:r>
        <w:rPr>
          <w:rStyle w:val="pl-kos"/>
          <w:color w:val="1F2328"/>
        </w:rPr>
        <w:t>,</w:t>
      </w:r>
      <w:r>
        <w:rPr>
          <w:color w:val="1F2328"/>
        </w:rPr>
        <w:t xml:space="preserve"> </w:t>
      </w:r>
      <w:r>
        <w:rPr>
          <w:rStyle w:val="pl-s1"/>
          <w:color w:val="1F2328"/>
        </w:rPr>
        <w:t>numbers</w:t>
      </w:r>
      <w:r>
        <w:rPr>
          <w:rStyle w:val="pl-kos"/>
          <w:color w:val="1F2328"/>
        </w:rPr>
        <w:t>[</w:t>
      </w:r>
      <w:r>
        <w:rPr>
          <w:rStyle w:val="pl-c1"/>
          <w:color w:val="1F2328"/>
        </w:rPr>
        <w:t>0</w:t>
      </w:r>
      <w:r>
        <w:rPr>
          <w:rStyle w:val="pl-kos"/>
          <w:color w:val="1F2328"/>
        </w:rPr>
        <w:t>]);</w:t>
      </w:r>
      <w:r>
        <w:rPr>
          <w:color w:val="1F2328"/>
        </w:rPr>
        <w:t xml:space="preserve"> </w:t>
      </w:r>
      <w:r>
        <w:rPr>
          <w:rStyle w:val="pl-c"/>
          <w:color w:val="1F2328"/>
        </w:rPr>
        <w:t>// Output: 1</w:t>
      </w:r>
    </w:p>
    <w:p w14:paraId="62400CE8"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"Third element:"</w:t>
      </w:r>
      <w:r>
        <w:rPr>
          <w:rStyle w:val="pl-kos"/>
          <w:color w:val="1F2328"/>
        </w:rPr>
        <w:t>,</w:t>
      </w:r>
      <w:r>
        <w:rPr>
          <w:color w:val="1F2328"/>
        </w:rPr>
        <w:t xml:space="preserve"> </w:t>
      </w:r>
      <w:r>
        <w:rPr>
          <w:rStyle w:val="pl-s1"/>
          <w:color w:val="1F2328"/>
        </w:rPr>
        <w:t>numbers</w:t>
      </w:r>
      <w:r>
        <w:rPr>
          <w:rStyle w:val="pl-kos"/>
          <w:color w:val="1F2328"/>
        </w:rPr>
        <w:t>[</w:t>
      </w:r>
      <w:r>
        <w:rPr>
          <w:rStyle w:val="pl-c1"/>
          <w:color w:val="1F2328"/>
        </w:rPr>
        <w:t>2</w:t>
      </w:r>
      <w:r>
        <w:rPr>
          <w:rStyle w:val="pl-kos"/>
          <w:color w:val="1F2328"/>
        </w:rPr>
        <w:t>]);</w:t>
      </w:r>
      <w:r>
        <w:rPr>
          <w:color w:val="1F2328"/>
        </w:rPr>
        <w:t xml:space="preserve"> </w:t>
      </w:r>
      <w:r>
        <w:rPr>
          <w:rStyle w:val="pl-c"/>
          <w:color w:val="1F2328"/>
        </w:rPr>
        <w:t>// Output: 3</w:t>
      </w:r>
    </w:p>
    <w:p w14:paraId="4E3BFAA5" w14:textId="77777777" w:rsidR="004125DB" w:rsidRDefault="004125DB" w:rsidP="004125DB">
      <w:pPr>
        <w:pStyle w:val="HTMLPreformatted"/>
        <w:shd w:val="clear" w:color="auto" w:fill="FFFFFF"/>
        <w:rPr>
          <w:color w:val="1F2328"/>
        </w:rPr>
      </w:pPr>
    </w:p>
    <w:p w14:paraId="6E0B6807" w14:textId="77777777" w:rsidR="004125DB" w:rsidRDefault="004125DB" w:rsidP="004125DB">
      <w:pPr>
        <w:pStyle w:val="HTMLPreformatted"/>
        <w:shd w:val="clear" w:color="auto" w:fill="FFFFFF"/>
        <w:rPr>
          <w:color w:val="1F2328"/>
        </w:rPr>
      </w:pPr>
      <w:r>
        <w:rPr>
          <w:rStyle w:val="pl-c"/>
          <w:color w:val="1F2328"/>
        </w:rPr>
        <w:t>// Modifying elements of the array</w:t>
      </w:r>
    </w:p>
    <w:p w14:paraId="46A2B773" w14:textId="77777777" w:rsidR="004125DB" w:rsidRDefault="004125DB" w:rsidP="004125DB">
      <w:pPr>
        <w:pStyle w:val="HTMLPreformatted"/>
        <w:shd w:val="clear" w:color="auto" w:fill="FFFFFF"/>
        <w:rPr>
          <w:color w:val="1F2328"/>
        </w:rPr>
      </w:pPr>
      <w:r>
        <w:rPr>
          <w:rStyle w:val="pl-s1"/>
          <w:color w:val="1F2328"/>
        </w:rPr>
        <w:t>numbers</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r>
        <w:rPr>
          <w:color w:val="1F2328"/>
        </w:rPr>
        <w:t xml:space="preserve"> </w:t>
      </w:r>
      <w:r>
        <w:rPr>
          <w:rStyle w:val="pl-c"/>
          <w:color w:val="1F2328"/>
        </w:rPr>
        <w:t>// Changing the second element to 10</w:t>
      </w:r>
    </w:p>
    <w:p w14:paraId="6B64879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"Modified array:"</w:t>
      </w:r>
      <w:r>
        <w:rPr>
          <w:rStyle w:val="pl-kos"/>
          <w:color w:val="1F2328"/>
        </w:rPr>
        <w:t>,</w:t>
      </w:r>
      <w:r>
        <w:rPr>
          <w:color w:val="1F2328"/>
        </w:rPr>
        <w:t xml:space="preserve"> </w:t>
      </w:r>
      <w:r>
        <w:rPr>
          <w:rStyle w:val="pl-s1"/>
          <w:color w:val="1F2328"/>
        </w:rPr>
        <w:t>numbers</w:t>
      </w:r>
      <w:r>
        <w:rPr>
          <w:rStyle w:val="pl-kos"/>
          <w:color w:val="1F2328"/>
        </w:rPr>
        <w:t>);</w:t>
      </w:r>
      <w:r>
        <w:rPr>
          <w:color w:val="1F2328"/>
        </w:rPr>
        <w:t xml:space="preserve"> </w:t>
      </w:r>
      <w:r>
        <w:rPr>
          <w:rStyle w:val="pl-c"/>
          <w:color w:val="1F2328"/>
        </w:rPr>
        <w:t>// Output: [1, 10, 3, 4, 5]</w:t>
      </w:r>
    </w:p>
    <w:p w14:paraId="0AB3DE98" w14:textId="77777777" w:rsidR="004125DB" w:rsidRDefault="004125DB" w:rsidP="004125DB">
      <w:pPr>
        <w:pStyle w:val="HTMLPreformatted"/>
        <w:shd w:val="clear" w:color="auto" w:fill="FFFFFF"/>
        <w:rPr>
          <w:color w:val="1F2328"/>
        </w:rPr>
      </w:pPr>
    </w:p>
    <w:p w14:paraId="316F1C33" w14:textId="77777777" w:rsidR="004125DB" w:rsidRDefault="004125DB" w:rsidP="004125DB">
      <w:pPr>
        <w:pStyle w:val="HTMLPreformatted"/>
        <w:shd w:val="clear" w:color="auto" w:fill="FFFFFF"/>
        <w:rPr>
          <w:color w:val="1F2328"/>
        </w:rPr>
      </w:pPr>
      <w:r>
        <w:rPr>
          <w:rStyle w:val="pl-c"/>
          <w:color w:val="1F2328"/>
        </w:rPr>
        <w:t>// Adding elements to the array</w:t>
      </w:r>
    </w:p>
    <w:p w14:paraId="0E99A619" w14:textId="77777777" w:rsidR="004125DB" w:rsidRDefault="004125DB" w:rsidP="004125DB">
      <w:pPr>
        <w:pStyle w:val="HTMLPreformatted"/>
        <w:shd w:val="clear" w:color="auto" w:fill="FFFFFF"/>
        <w:rPr>
          <w:color w:val="1F2328"/>
        </w:rPr>
      </w:pPr>
      <w:r>
        <w:rPr>
          <w:rStyle w:val="pl-s1"/>
          <w:color w:val="1F2328"/>
        </w:rPr>
        <w:t>numbers</w:t>
      </w:r>
      <w:r>
        <w:rPr>
          <w:rStyle w:val="pl-kos"/>
          <w:color w:val="1F2328"/>
        </w:rPr>
        <w:t>.</w:t>
      </w:r>
      <w:r>
        <w:rPr>
          <w:rStyle w:val="pl-en"/>
          <w:color w:val="1F2328"/>
        </w:rPr>
        <w:t>push</w:t>
      </w:r>
      <w:r>
        <w:rPr>
          <w:rStyle w:val="pl-kos"/>
          <w:color w:val="1F2328"/>
        </w:rPr>
        <w:t>(</w:t>
      </w:r>
      <w:r>
        <w:rPr>
          <w:rStyle w:val="pl-c1"/>
          <w:color w:val="1F2328"/>
        </w:rPr>
        <w:t>6</w:t>
      </w:r>
      <w:r>
        <w:rPr>
          <w:rStyle w:val="pl-kos"/>
          <w:color w:val="1F2328"/>
        </w:rPr>
        <w:t>);</w:t>
      </w:r>
      <w:r>
        <w:rPr>
          <w:color w:val="1F2328"/>
        </w:rPr>
        <w:t xml:space="preserve"> </w:t>
      </w:r>
      <w:r>
        <w:rPr>
          <w:rStyle w:val="pl-c"/>
          <w:color w:val="1F2328"/>
        </w:rPr>
        <w:t>// Adding 6 to the end of the array</w:t>
      </w:r>
    </w:p>
    <w:p w14:paraId="3785D131"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"Array after adding element:"</w:t>
      </w:r>
      <w:r>
        <w:rPr>
          <w:rStyle w:val="pl-kos"/>
          <w:color w:val="1F2328"/>
        </w:rPr>
        <w:t>,</w:t>
      </w:r>
      <w:r>
        <w:rPr>
          <w:color w:val="1F2328"/>
        </w:rPr>
        <w:t xml:space="preserve"> </w:t>
      </w:r>
      <w:r>
        <w:rPr>
          <w:rStyle w:val="pl-s1"/>
          <w:color w:val="1F2328"/>
        </w:rPr>
        <w:t>numbers</w:t>
      </w:r>
      <w:r>
        <w:rPr>
          <w:rStyle w:val="pl-kos"/>
          <w:color w:val="1F2328"/>
        </w:rPr>
        <w:t>);</w:t>
      </w:r>
      <w:r>
        <w:rPr>
          <w:color w:val="1F2328"/>
        </w:rPr>
        <w:t xml:space="preserve"> </w:t>
      </w:r>
      <w:r>
        <w:rPr>
          <w:rStyle w:val="pl-c"/>
          <w:color w:val="1F2328"/>
        </w:rPr>
        <w:t>// Output: [1, 10, 3, 4, 5, 6]</w:t>
      </w:r>
    </w:p>
    <w:p w14:paraId="23B722EA" w14:textId="77777777" w:rsidR="004125DB" w:rsidRDefault="004125DB" w:rsidP="004125DB">
      <w:pPr>
        <w:pStyle w:val="HTMLPreformatted"/>
        <w:shd w:val="clear" w:color="auto" w:fill="FFFFFF"/>
        <w:rPr>
          <w:color w:val="1F2328"/>
        </w:rPr>
      </w:pPr>
    </w:p>
    <w:p w14:paraId="43C323E1" w14:textId="77777777" w:rsidR="004125DB" w:rsidRDefault="004125DB" w:rsidP="004125DB">
      <w:pPr>
        <w:pStyle w:val="HTMLPreformatted"/>
        <w:shd w:val="clear" w:color="auto" w:fill="FFFFFF"/>
        <w:rPr>
          <w:color w:val="1F2328"/>
        </w:rPr>
      </w:pPr>
      <w:r>
        <w:rPr>
          <w:rStyle w:val="pl-c"/>
          <w:color w:val="1F2328"/>
        </w:rPr>
        <w:t>// Removing elements from the array</w:t>
      </w:r>
    </w:p>
    <w:p w14:paraId="30444369"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removedElement</w:t>
      </w:r>
      <w:r>
        <w:rPr>
          <w:color w:val="1F2328"/>
        </w:rPr>
        <w:t xml:space="preserve"> </w:t>
      </w:r>
      <w:r>
        <w:rPr>
          <w:rStyle w:val="pl-c1"/>
          <w:color w:val="1F2328"/>
        </w:rPr>
        <w:t>=</w:t>
      </w:r>
      <w:r>
        <w:rPr>
          <w:color w:val="1F2328"/>
        </w:rPr>
        <w:t xml:space="preserve"> </w:t>
      </w:r>
      <w:r>
        <w:rPr>
          <w:rStyle w:val="pl-s1"/>
          <w:color w:val="1F2328"/>
        </w:rPr>
        <w:t>numbers</w:t>
      </w:r>
      <w:r>
        <w:rPr>
          <w:rStyle w:val="pl-kos"/>
          <w:color w:val="1F2328"/>
        </w:rPr>
        <w:t>.</w:t>
      </w:r>
      <w:r>
        <w:rPr>
          <w:rStyle w:val="pl-en"/>
          <w:color w:val="1F2328"/>
        </w:rPr>
        <w:t>pop</w:t>
      </w:r>
      <w:r>
        <w:rPr>
          <w:rStyle w:val="pl-kos"/>
          <w:color w:val="1F2328"/>
        </w:rPr>
        <w:t>();</w:t>
      </w:r>
      <w:r>
        <w:rPr>
          <w:color w:val="1F2328"/>
        </w:rPr>
        <w:t xml:space="preserve"> </w:t>
      </w:r>
      <w:r>
        <w:rPr>
          <w:rStyle w:val="pl-c"/>
          <w:color w:val="1F2328"/>
        </w:rPr>
        <w:t>// Removing the last element (6) from the array</w:t>
      </w:r>
    </w:p>
    <w:p w14:paraId="45DAD05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"Array after removing element:"</w:t>
      </w:r>
      <w:r>
        <w:rPr>
          <w:rStyle w:val="pl-kos"/>
          <w:color w:val="1F2328"/>
        </w:rPr>
        <w:t>,</w:t>
      </w:r>
      <w:r>
        <w:rPr>
          <w:color w:val="1F2328"/>
        </w:rPr>
        <w:t xml:space="preserve"> </w:t>
      </w:r>
      <w:r>
        <w:rPr>
          <w:rStyle w:val="pl-s1"/>
          <w:color w:val="1F2328"/>
        </w:rPr>
        <w:t>numbers</w:t>
      </w:r>
      <w:r>
        <w:rPr>
          <w:rStyle w:val="pl-kos"/>
          <w:color w:val="1F2328"/>
        </w:rPr>
        <w:t>);</w:t>
      </w:r>
      <w:r>
        <w:rPr>
          <w:color w:val="1F2328"/>
        </w:rPr>
        <w:t xml:space="preserve"> </w:t>
      </w:r>
      <w:r>
        <w:rPr>
          <w:rStyle w:val="pl-c"/>
          <w:color w:val="1F2328"/>
        </w:rPr>
        <w:t>// Output: [1, 10, 3, 4, 5]</w:t>
      </w:r>
    </w:p>
    <w:p w14:paraId="7678429E"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"Removed element:"</w:t>
      </w:r>
      <w:r>
        <w:rPr>
          <w:rStyle w:val="pl-kos"/>
          <w:color w:val="1F2328"/>
        </w:rPr>
        <w:t>,</w:t>
      </w:r>
      <w:r>
        <w:rPr>
          <w:color w:val="1F2328"/>
        </w:rPr>
        <w:t xml:space="preserve"> </w:t>
      </w:r>
      <w:r>
        <w:rPr>
          <w:rStyle w:val="pl-s1"/>
          <w:color w:val="1F2328"/>
        </w:rPr>
        <w:t>removedElement</w:t>
      </w:r>
      <w:r>
        <w:rPr>
          <w:rStyle w:val="pl-kos"/>
          <w:color w:val="1F2328"/>
        </w:rPr>
        <w:t>);</w:t>
      </w:r>
      <w:r>
        <w:rPr>
          <w:color w:val="1F2328"/>
        </w:rPr>
        <w:t xml:space="preserve"> </w:t>
      </w:r>
      <w:r>
        <w:rPr>
          <w:rStyle w:val="pl-c"/>
          <w:color w:val="1F2328"/>
        </w:rPr>
        <w:t>// Output: 6</w:t>
      </w:r>
    </w:p>
    <w:p w14:paraId="7EA0A87F" w14:textId="77777777" w:rsidR="004125DB" w:rsidRDefault="004125DB" w:rsidP="004125DB">
      <w:pPr>
        <w:pStyle w:val="HTMLPreformatted"/>
        <w:shd w:val="clear" w:color="auto" w:fill="FFFFFF"/>
        <w:rPr>
          <w:color w:val="1F2328"/>
        </w:rPr>
      </w:pPr>
    </w:p>
    <w:p w14:paraId="746D0F23" w14:textId="77777777" w:rsidR="004125DB" w:rsidRDefault="004125DB" w:rsidP="004125DB">
      <w:pPr>
        <w:pStyle w:val="HTMLPreformatted"/>
        <w:shd w:val="clear" w:color="auto" w:fill="FFFFFF"/>
        <w:rPr>
          <w:color w:val="1F2328"/>
        </w:rPr>
      </w:pPr>
      <w:r>
        <w:rPr>
          <w:rStyle w:val="pl-c"/>
          <w:color w:val="1F2328"/>
        </w:rPr>
        <w:t>// Iterating over the array</w:t>
      </w:r>
    </w:p>
    <w:p w14:paraId="16EAAD6D"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"Array elements:"</w:t>
      </w:r>
      <w:r>
        <w:rPr>
          <w:rStyle w:val="pl-kos"/>
          <w:color w:val="1F2328"/>
        </w:rPr>
        <w:t>);</w:t>
      </w:r>
    </w:p>
    <w:p w14:paraId="440BDDE1" w14:textId="77777777" w:rsidR="004125DB" w:rsidRDefault="004125DB" w:rsidP="004125DB">
      <w:pPr>
        <w:pStyle w:val="HTMLPreformatted"/>
        <w:shd w:val="clear" w:color="auto" w:fill="FFFFFF"/>
        <w:rPr>
          <w:color w:val="1F2328"/>
        </w:rPr>
      </w:pPr>
      <w:r>
        <w:rPr>
          <w:rStyle w:val="pl-k"/>
          <w:color w:val="1F2328"/>
        </w:rPr>
        <w:t>for</w:t>
      </w:r>
      <w:r>
        <w:rPr>
          <w:color w:val="1F2328"/>
        </w:rPr>
        <w:t xml:space="preserve"> </w:t>
      </w:r>
      <w:r>
        <w:rPr>
          <w:rStyle w:val="pl-kos"/>
          <w:color w:val="1F2328"/>
        </w:rPr>
        <w:t>(</w:t>
      </w:r>
      <w:r>
        <w:rPr>
          <w:rStyle w:val="pl-k"/>
          <w:color w:val="1F2328"/>
        </w:rPr>
        <w:t>let</w:t>
      </w:r>
      <w:r>
        <w:rPr>
          <w:color w:val="1F2328"/>
        </w:rPr>
        <w:t xml:space="preserve"> </w:t>
      </w:r>
      <w:r>
        <w:rPr>
          <w:rStyle w:val="pl-s1"/>
          <w:color w:val="1F2328"/>
        </w:rPr>
        <w:t>i</w:t>
      </w:r>
      <w:r>
        <w:rPr>
          <w:color w:val="1F2328"/>
        </w:rPr>
        <w:t xml:space="preserve"> </w:t>
      </w:r>
      <w:r>
        <w:rPr>
          <w:rStyle w:val="pl-c1"/>
          <w:color w:val="1F2328"/>
        </w:rPr>
        <w:t>=</w:t>
      </w:r>
      <w:r>
        <w:rPr>
          <w:color w:val="1F2328"/>
        </w:rPr>
        <w:t xml:space="preserve"> </w:t>
      </w:r>
      <w:r>
        <w:rPr>
          <w:rStyle w:val="pl-c1"/>
          <w:color w:val="1F2328"/>
        </w:rPr>
        <w:t>0</w:t>
      </w:r>
      <w:r>
        <w:rPr>
          <w:rStyle w:val="pl-kos"/>
          <w:color w:val="1F2328"/>
        </w:rPr>
        <w:t>;</w:t>
      </w:r>
      <w:r>
        <w:rPr>
          <w:color w:val="1F2328"/>
        </w:rPr>
        <w:t xml:space="preserve"> </w:t>
      </w:r>
      <w:r>
        <w:rPr>
          <w:rStyle w:val="pl-s1"/>
          <w:color w:val="1F2328"/>
        </w:rPr>
        <w:t>i</w:t>
      </w:r>
      <w:r>
        <w:rPr>
          <w:color w:val="1F2328"/>
        </w:rPr>
        <w:t xml:space="preserve"> </w:t>
      </w:r>
      <w:r>
        <w:rPr>
          <w:rStyle w:val="pl-c1"/>
          <w:color w:val="1F2328"/>
        </w:rPr>
        <w:t>&lt;</w:t>
      </w:r>
      <w:r>
        <w:rPr>
          <w:color w:val="1F2328"/>
        </w:rPr>
        <w:t xml:space="preserve"> </w:t>
      </w:r>
      <w:r>
        <w:rPr>
          <w:rStyle w:val="pl-s1"/>
          <w:color w:val="1F2328"/>
        </w:rPr>
        <w:t>numbers</w:t>
      </w:r>
      <w:r>
        <w:rPr>
          <w:rStyle w:val="pl-kos"/>
          <w:color w:val="1F2328"/>
        </w:rPr>
        <w:t>.</w:t>
      </w:r>
      <w:r>
        <w:rPr>
          <w:rStyle w:val="pl-c1"/>
          <w:color w:val="1F2328"/>
        </w:rPr>
        <w:t>length</w:t>
      </w:r>
      <w:r>
        <w:rPr>
          <w:rStyle w:val="pl-kos"/>
          <w:color w:val="1F2328"/>
        </w:rPr>
        <w:t>;</w:t>
      </w:r>
      <w:r>
        <w:rPr>
          <w:color w:val="1F2328"/>
        </w:rPr>
        <w:t xml:space="preserve"> </w:t>
      </w:r>
      <w:r>
        <w:rPr>
          <w:rStyle w:val="pl-s1"/>
          <w:color w:val="1F2328"/>
        </w:rPr>
        <w:t>i</w:t>
      </w:r>
      <w:r>
        <w:rPr>
          <w:rStyle w:val="pl-c1"/>
          <w:color w:val="1F2328"/>
        </w:rPr>
        <w:t>++</w:t>
      </w:r>
      <w:r>
        <w:rPr>
          <w:rStyle w:val="pl-kos"/>
          <w:color w:val="1F2328"/>
        </w:rPr>
        <w:t>)</w:t>
      </w:r>
      <w:r>
        <w:rPr>
          <w:color w:val="1F2328"/>
        </w:rPr>
        <w:t xml:space="preserve"> </w:t>
      </w:r>
      <w:r>
        <w:rPr>
          <w:rStyle w:val="pl-kos"/>
          <w:color w:val="1F2328"/>
        </w:rPr>
        <w:t>{</w:t>
      </w:r>
    </w:p>
    <w:p w14:paraId="164BCBD2"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numbers</w:t>
      </w:r>
      <w:r>
        <w:rPr>
          <w:rStyle w:val="pl-kos"/>
          <w:color w:val="1F2328"/>
        </w:rPr>
        <w:t>[</w:t>
      </w:r>
      <w:r>
        <w:rPr>
          <w:rStyle w:val="pl-s1"/>
          <w:color w:val="1F2328"/>
        </w:rPr>
        <w:t>i</w:t>
      </w:r>
      <w:r>
        <w:rPr>
          <w:rStyle w:val="pl-kos"/>
          <w:color w:val="1F2328"/>
        </w:rPr>
        <w:t>]);</w:t>
      </w:r>
    </w:p>
    <w:p w14:paraId="74D6EAE9" w14:textId="77777777" w:rsidR="004125DB" w:rsidRDefault="004125DB" w:rsidP="004125DB">
      <w:pPr>
        <w:pStyle w:val="HTMLPreformatted"/>
        <w:shd w:val="clear" w:color="auto" w:fill="FFFFFF"/>
        <w:rPr>
          <w:color w:val="1F2328"/>
        </w:rPr>
      </w:pPr>
      <w:r>
        <w:rPr>
          <w:rStyle w:val="pl-kos"/>
          <w:color w:val="1F2328"/>
        </w:rPr>
        <w:t>}</w:t>
      </w:r>
    </w:p>
    <w:p w14:paraId="73FEF29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16AE688C"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create an array called </w:t>
      </w:r>
      <w:r>
        <w:rPr>
          <w:rStyle w:val="HTMLCode"/>
          <w:color w:val="1F2328"/>
        </w:rPr>
        <w:t>numbers</w:t>
      </w:r>
      <w:r>
        <w:rPr>
          <w:rFonts w:ascii="Segoe UI" w:hAnsi="Segoe UI" w:cs="Segoe UI"/>
          <w:color w:val="1F2328"/>
        </w:rPr>
        <w:t> containing integers from 1 to 5.</w:t>
      </w:r>
    </w:p>
    <w:p w14:paraId="3BED91E9"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access elements of the array using square brackets notation (</w:t>
      </w:r>
      <w:r>
        <w:rPr>
          <w:rStyle w:val="HTMLCode"/>
          <w:color w:val="1F2328"/>
        </w:rPr>
        <w:t>numbers[0]</w:t>
      </w:r>
      <w:r>
        <w:rPr>
          <w:rFonts w:ascii="Segoe UI" w:hAnsi="Segoe UI" w:cs="Segoe UI"/>
          <w:color w:val="1F2328"/>
        </w:rPr>
        <w:t>, </w:t>
      </w:r>
      <w:r>
        <w:rPr>
          <w:rStyle w:val="HTMLCode"/>
          <w:color w:val="1F2328"/>
        </w:rPr>
        <w:t>numbers[2]</w:t>
      </w:r>
      <w:r>
        <w:rPr>
          <w:rFonts w:ascii="Segoe UI" w:hAnsi="Segoe UI" w:cs="Segoe UI"/>
          <w:color w:val="1F2328"/>
        </w:rPr>
        <w:t>).</w:t>
      </w:r>
    </w:p>
    <w:p w14:paraId="24036353"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modify elements of the array by assigning new values to specific indices (</w:t>
      </w:r>
      <w:r>
        <w:rPr>
          <w:rStyle w:val="HTMLCode"/>
          <w:color w:val="1F2328"/>
        </w:rPr>
        <w:t>numbers[1] = 10</w:t>
      </w:r>
      <w:r>
        <w:rPr>
          <w:rFonts w:ascii="Segoe UI" w:hAnsi="Segoe UI" w:cs="Segoe UI"/>
          <w:color w:val="1F2328"/>
        </w:rPr>
        <w:t>).</w:t>
      </w:r>
    </w:p>
    <w:p w14:paraId="31062C2A"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add elements to the end of the array using the </w:t>
      </w:r>
      <w:r>
        <w:rPr>
          <w:rStyle w:val="HTMLCode"/>
          <w:color w:val="1F2328"/>
        </w:rPr>
        <w:t>push</w:t>
      </w:r>
      <w:r>
        <w:rPr>
          <w:rFonts w:ascii="Segoe UI" w:hAnsi="Segoe UI" w:cs="Segoe UI"/>
          <w:color w:val="1F2328"/>
        </w:rPr>
        <w:t> method (</w:t>
      </w:r>
      <w:r>
        <w:rPr>
          <w:rStyle w:val="HTMLCode"/>
          <w:color w:val="1F2328"/>
        </w:rPr>
        <w:t>numbers.push(6)</w:t>
      </w:r>
      <w:r>
        <w:rPr>
          <w:rFonts w:ascii="Segoe UI" w:hAnsi="Segoe UI" w:cs="Segoe UI"/>
          <w:color w:val="1F2328"/>
        </w:rPr>
        <w:t>).</w:t>
      </w:r>
    </w:p>
    <w:p w14:paraId="54D905E6"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remove elements from the end of the array using the </w:t>
      </w:r>
      <w:r>
        <w:rPr>
          <w:rStyle w:val="HTMLCode"/>
          <w:color w:val="1F2328"/>
        </w:rPr>
        <w:t>pop</w:t>
      </w:r>
      <w:r>
        <w:rPr>
          <w:rFonts w:ascii="Segoe UI" w:hAnsi="Segoe UI" w:cs="Segoe UI"/>
          <w:color w:val="1F2328"/>
        </w:rPr>
        <w:t> method (</w:t>
      </w:r>
      <w:r>
        <w:rPr>
          <w:rStyle w:val="HTMLCode"/>
          <w:color w:val="1F2328"/>
        </w:rPr>
        <w:t>numbers.pop()</w:t>
      </w:r>
      <w:r>
        <w:rPr>
          <w:rFonts w:ascii="Segoe UI" w:hAnsi="Segoe UI" w:cs="Segoe UI"/>
          <w:color w:val="1F2328"/>
        </w:rPr>
        <w:t>).</w:t>
      </w:r>
    </w:p>
    <w:p w14:paraId="24C41CB3" w14:textId="77777777" w:rsidR="004125DB" w:rsidRDefault="004125DB" w:rsidP="004125DB">
      <w:pPr>
        <w:pStyle w:val="NormalWeb"/>
        <w:numPr>
          <w:ilvl w:val="0"/>
          <w:numId w:val="43"/>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iterate over the array using a </w:t>
      </w:r>
      <w:r>
        <w:rPr>
          <w:rStyle w:val="HTMLCode"/>
          <w:color w:val="1F2328"/>
        </w:rPr>
        <w:t>for</w:t>
      </w:r>
      <w:r>
        <w:rPr>
          <w:rFonts w:ascii="Segoe UI" w:hAnsi="Segoe UI" w:cs="Segoe UI"/>
          <w:color w:val="1F2328"/>
        </w:rPr>
        <w:t> loop, accessing each element using its index (</w:t>
      </w:r>
      <w:r>
        <w:rPr>
          <w:rStyle w:val="HTMLCode"/>
          <w:color w:val="1F2328"/>
        </w:rPr>
        <w:t>numbers[i]</w:t>
      </w:r>
      <w:r>
        <w:rPr>
          <w:rFonts w:ascii="Segoe UI" w:hAnsi="Segoe UI" w:cs="Segoe UI"/>
          <w:color w:val="1F2328"/>
        </w:rPr>
        <w:t>).</w:t>
      </w:r>
    </w:p>
    <w:p w14:paraId="128DD832"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11.1. Array Sort</w:t>
      </w:r>
    </w:p>
    <w:p w14:paraId="66ABAF7B" w14:textId="77777777" w:rsidR="004125DB" w:rsidRDefault="004125DB" w:rsidP="004125DB">
      <w:pPr>
        <w:pStyle w:val="HTMLPreformatted"/>
        <w:shd w:val="clear" w:color="auto" w:fill="FFFFFF"/>
        <w:spacing w:after="240"/>
        <w:rPr>
          <w:color w:val="1F2328"/>
        </w:rPr>
      </w:pPr>
      <w:r>
        <w:rPr>
          <w:color w:val="1F2328"/>
        </w:rPr>
        <w:t>let numbers = [5, 3, 9, 1, 7];</w:t>
      </w:r>
    </w:p>
    <w:p w14:paraId="63780029" w14:textId="77777777" w:rsidR="004125DB" w:rsidRDefault="004125DB" w:rsidP="004125DB">
      <w:pPr>
        <w:pStyle w:val="HTMLPreformatted"/>
        <w:shd w:val="clear" w:color="auto" w:fill="FFFFFF"/>
        <w:spacing w:after="240"/>
        <w:rPr>
          <w:color w:val="1F2328"/>
        </w:rPr>
      </w:pPr>
    </w:p>
    <w:p w14:paraId="0DAB161D" w14:textId="77777777" w:rsidR="004125DB" w:rsidRDefault="004125DB" w:rsidP="004125DB">
      <w:pPr>
        <w:pStyle w:val="HTMLPreformatted"/>
        <w:shd w:val="clear" w:color="auto" w:fill="FFFFFF"/>
        <w:spacing w:after="240"/>
        <w:rPr>
          <w:color w:val="1F2328"/>
        </w:rPr>
      </w:pPr>
      <w:r>
        <w:rPr>
          <w:color w:val="1F2328"/>
        </w:rPr>
        <w:t>// Sort the number array</w:t>
      </w:r>
    </w:p>
    <w:p w14:paraId="777C1B9E" w14:textId="77777777" w:rsidR="004125DB" w:rsidRDefault="004125DB" w:rsidP="004125DB">
      <w:pPr>
        <w:pStyle w:val="HTMLPreformatted"/>
        <w:shd w:val="clear" w:color="auto" w:fill="FFFFFF"/>
        <w:spacing w:after="240"/>
        <w:rPr>
          <w:color w:val="1F2328"/>
        </w:rPr>
      </w:pPr>
      <w:r>
        <w:rPr>
          <w:color w:val="1F2328"/>
        </w:rPr>
        <w:t>numbers.sort();</w:t>
      </w:r>
    </w:p>
    <w:p w14:paraId="6F3C685E" w14:textId="77777777" w:rsidR="004125DB" w:rsidRDefault="004125DB" w:rsidP="004125DB">
      <w:pPr>
        <w:pStyle w:val="HTMLPreformatted"/>
        <w:shd w:val="clear" w:color="auto" w:fill="FFFFFF"/>
        <w:spacing w:after="240"/>
        <w:rPr>
          <w:color w:val="1F2328"/>
        </w:rPr>
      </w:pPr>
    </w:p>
    <w:p w14:paraId="7B7CD49B" w14:textId="77777777" w:rsidR="004125DB" w:rsidRDefault="004125DB" w:rsidP="004125DB">
      <w:pPr>
        <w:pStyle w:val="HTMLPreformatted"/>
        <w:shd w:val="clear" w:color="auto" w:fill="FFFFFF"/>
        <w:spacing w:after="240"/>
        <w:rPr>
          <w:color w:val="1F2328"/>
        </w:rPr>
      </w:pPr>
      <w:r>
        <w:rPr>
          <w:color w:val="1F2328"/>
        </w:rPr>
        <w:t>console.log("Sorted numbers:", numbers); // Output: [1, 3, 5, 7, 9]</w:t>
      </w:r>
    </w:p>
    <w:p w14:paraId="7EF54540" w14:textId="77777777" w:rsidR="004125DB" w:rsidRDefault="004125DB" w:rsidP="004125DB">
      <w:pPr>
        <w:pStyle w:val="HTMLPreformatted"/>
        <w:shd w:val="clear" w:color="auto" w:fill="FFFFFF"/>
        <w:spacing w:after="240"/>
        <w:rPr>
          <w:color w:val="1F2328"/>
        </w:rPr>
      </w:pPr>
    </w:p>
    <w:p w14:paraId="226EADB3" w14:textId="77777777" w:rsidR="004125DB" w:rsidRDefault="004125DB" w:rsidP="004125DB">
      <w:pPr>
        <w:pStyle w:val="HTMLPreformatted"/>
        <w:shd w:val="clear" w:color="auto" w:fill="FFFFFF"/>
        <w:spacing w:after="240"/>
        <w:rPr>
          <w:color w:val="1F2328"/>
        </w:rPr>
      </w:pPr>
    </w:p>
    <w:p w14:paraId="0B0A72D7" w14:textId="77777777" w:rsidR="004125DB" w:rsidRDefault="004125DB" w:rsidP="004125DB">
      <w:pPr>
        <w:pStyle w:val="HTMLPreformatted"/>
        <w:shd w:val="clear" w:color="auto" w:fill="FFFFFF"/>
        <w:spacing w:after="240"/>
        <w:rPr>
          <w:color w:val="1F2328"/>
        </w:rPr>
      </w:pPr>
      <w:r>
        <w:rPr>
          <w:color w:val="1F2328"/>
        </w:rPr>
        <w:t>let fruits = ["Banana", "Orange", "Apple", "Mango"];</w:t>
      </w:r>
    </w:p>
    <w:p w14:paraId="2AE4482C" w14:textId="77777777" w:rsidR="004125DB" w:rsidRDefault="004125DB" w:rsidP="004125DB">
      <w:pPr>
        <w:pStyle w:val="HTMLPreformatted"/>
        <w:shd w:val="clear" w:color="auto" w:fill="FFFFFF"/>
        <w:spacing w:after="240"/>
        <w:rPr>
          <w:color w:val="1F2328"/>
        </w:rPr>
      </w:pPr>
    </w:p>
    <w:p w14:paraId="12B17DF4" w14:textId="77777777" w:rsidR="004125DB" w:rsidRDefault="004125DB" w:rsidP="004125DB">
      <w:pPr>
        <w:pStyle w:val="HTMLPreformatted"/>
        <w:shd w:val="clear" w:color="auto" w:fill="FFFFFF"/>
        <w:spacing w:after="240"/>
        <w:rPr>
          <w:color w:val="1F2328"/>
        </w:rPr>
      </w:pPr>
      <w:r>
        <w:rPr>
          <w:color w:val="1F2328"/>
        </w:rPr>
        <w:t>// Sort the string array</w:t>
      </w:r>
    </w:p>
    <w:p w14:paraId="3E39B56F" w14:textId="77777777" w:rsidR="004125DB" w:rsidRDefault="004125DB" w:rsidP="004125DB">
      <w:pPr>
        <w:pStyle w:val="HTMLPreformatted"/>
        <w:shd w:val="clear" w:color="auto" w:fill="FFFFFF"/>
        <w:spacing w:after="240"/>
        <w:rPr>
          <w:color w:val="1F2328"/>
        </w:rPr>
      </w:pPr>
      <w:r>
        <w:rPr>
          <w:color w:val="1F2328"/>
        </w:rPr>
        <w:t>fruits.sort();</w:t>
      </w:r>
    </w:p>
    <w:p w14:paraId="46F23B37" w14:textId="77777777" w:rsidR="004125DB" w:rsidRDefault="004125DB" w:rsidP="004125DB">
      <w:pPr>
        <w:pStyle w:val="HTMLPreformatted"/>
        <w:shd w:val="clear" w:color="auto" w:fill="FFFFFF"/>
        <w:spacing w:after="240"/>
        <w:rPr>
          <w:color w:val="1F2328"/>
        </w:rPr>
      </w:pPr>
    </w:p>
    <w:p w14:paraId="55D6894B" w14:textId="77777777" w:rsidR="004125DB" w:rsidRDefault="004125DB" w:rsidP="004125DB">
      <w:pPr>
        <w:pStyle w:val="HTMLPreformatted"/>
        <w:shd w:val="clear" w:color="auto" w:fill="FFFFFF"/>
        <w:spacing w:after="240"/>
        <w:rPr>
          <w:color w:val="1F2328"/>
        </w:rPr>
      </w:pPr>
      <w:r>
        <w:rPr>
          <w:color w:val="1F2328"/>
        </w:rPr>
        <w:t>console.log("Sorted fruits:", fruits); // Output: ["Apple", "Banana", "Mango", "Orange"]</w:t>
      </w:r>
    </w:p>
    <w:p w14:paraId="225DD3B2"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11.2. Array Concat</w:t>
      </w:r>
    </w:p>
    <w:p w14:paraId="048F1827" w14:textId="77777777" w:rsidR="004125DB" w:rsidRDefault="004125DB" w:rsidP="004125DB">
      <w:pPr>
        <w:pStyle w:val="HTMLPreformatted"/>
        <w:shd w:val="clear" w:color="auto" w:fill="FFFFFF"/>
        <w:spacing w:after="240"/>
        <w:rPr>
          <w:color w:val="1F2328"/>
        </w:rPr>
      </w:pPr>
      <w:r>
        <w:rPr>
          <w:color w:val="1F2328"/>
        </w:rPr>
        <w:t>let array1 = [1, 2, 3];</w:t>
      </w:r>
    </w:p>
    <w:p w14:paraId="009E4466" w14:textId="77777777" w:rsidR="004125DB" w:rsidRDefault="004125DB" w:rsidP="004125DB">
      <w:pPr>
        <w:pStyle w:val="HTMLPreformatted"/>
        <w:shd w:val="clear" w:color="auto" w:fill="FFFFFF"/>
        <w:spacing w:after="240"/>
        <w:rPr>
          <w:color w:val="1F2328"/>
        </w:rPr>
      </w:pPr>
      <w:r>
        <w:rPr>
          <w:color w:val="1F2328"/>
        </w:rPr>
        <w:t>let array2 = [4, 5, 6];</w:t>
      </w:r>
    </w:p>
    <w:p w14:paraId="52B2A152" w14:textId="77777777" w:rsidR="004125DB" w:rsidRDefault="004125DB" w:rsidP="004125DB">
      <w:pPr>
        <w:pStyle w:val="HTMLPreformatted"/>
        <w:shd w:val="clear" w:color="auto" w:fill="FFFFFF"/>
        <w:spacing w:after="240"/>
        <w:rPr>
          <w:color w:val="1F2328"/>
        </w:rPr>
      </w:pPr>
    </w:p>
    <w:p w14:paraId="29E39D56" w14:textId="77777777" w:rsidR="004125DB" w:rsidRDefault="004125DB" w:rsidP="004125DB">
      <w:pPr>
        <w:pStyle w:val="HTMLPreformatted"/>
        <w:shd w:val="clear" w:color="auto" w:fill="FFFFFF"/>
        <w:spacing w:after="240"/>
        <w:rPr>
          <w:color w:val="1F2328"/>
        </w:rPr>
      </w:pPr>
      <w:r>
        <w:rPr>
          <w:color w:val="1F2328"/>
        </w:rPr>
        <w:t>// Concatenate array2 to array1</w:t>
      </w:r>
    </w:p>
    <w:p w14:paraId="1C17A351" w14:textId="77777777" w:rsidR="004125DB" w:rsidRDefault="004125DB" w:rsidP="004125DB">
      <w:pPr>
        <w:pStyle w:val="HTMLPreformatted"/>
        <w:shd w:val="clear" w:color="auto" w:fill="FFFFFF"/>
        <w:spacing w:after="240"/>
        <w:rPr>
          <w:color w:val="1F2328"/>
        </w:rPr>
      </w:pPr>
      <w:r>
        <w:rPr>
          <w:color w:val="1F2328"/>
        </w:rPr>
        <w:t>let newArray = array1.concat(array2);</w:t>
      </w:r>
    </w:p>
    <w:p w14:paraId="51E1214F" w14:textId="77777777" w:rsidR="004125DB" w:rsidRDefault="004125DB" w:rsidP="004125DB">
      <w:pPr>
        <w:pStyle w:val="HTMLPreformatted"/>
        <w:shd w:val="clear" w:color="auto" w:fill="FFFFFF"/>
        <w:spacing w:after="240"/>
        <w:rPr>
          <w:color w:val="1F2328"/>
        </w:rPr>
      </w:pPr>
    </w:p>
    <w:p w14:paraId="44C7A718" w14:textId="77777777" w:rsidR="004125DB" w:rsidRDefault="004125DB" w:rsidP="004125DB">
      <w:pPr>
        <w:pStyle w:val="HTMLPreformatted"/>
        <w:shd w:val="clear" w:color="auto" w:fill="FFFFFF"/>
        <w:spacing w:after="240"/>
        <w:rPr>
          <w:color w:val="1F2328"/>
        </w:rPr>
      </w:pPr>
      <w:r>
        <w:rPr>
          <w:color w:val="1F2328"/>
        </w:rPr>
        <w:t>console.log(newArray); // Output: [1, 2, 3, 4, 5, 6]</w:t>
      </w:r>
    </w:p>
    <w:p w14:paraId="3A6223ED" w14:textId="77777777" w:rsidR="004125DB" w:rsidRDefault="004125DB" w:rsidP="004125DB">
      <w:pPr>
        <w:pStyle w:val="HTMLPreformatted"/>
        <w:shd w:val="clear" w:color="auto" w:fill="FFFFFF"/>
        <w:spacing w:after="240"/>
        <w:rPr>
          <w:color w:val="1F2328"/>
        </w:rPr>
      </w:pPr>
    </w:p>
    <w:p w14:paraId="62091DA0" w14:textId="77777777" w:rsidR="004125DB" w:rsidRDefault="004125DB" w:rsidP="004125DB">
      <w:pPr>
        <w:pStyle w:val="HTMLPreformatted"/>
        <w:shd w:val="clear" w:color="auto" w:fill="FFFFFF"/>
        <w:spacing w:after="240"/>
        <w:rPr>
          <w:color w:val="1F2328"/>
        </w:rPr>
      </w:pPr>
    </w:p>
    <w:p w14:paraId="12C27DDC" w14:textId="77777777" w:rsidR="004125DB" w:rsidRDefault="004125DB" w:rsidP="004125DB">
      <w:pPr>
        <w:pStyle w:val="HTMLPreformatted"/>
        <w:shd w:val="clear" w:color="auto" w:fill="FFFFFF"/>
        <w:spacing w:after="240"/>
        <w:rPr>
          <w:color w:val="1F2328"/>
        </w:rPr>
      </w:pPr>
      <w:r>
        <w:rPr>
          <w:color w:val="1F2328"/>
        </w:rPr>
        <w:t>let array1 = [1, 2, 3];</w:t>
      </w:r>
    </w:p>
    <w:p w14:paraId="4A6328A1" w14:textId="77777777" w:rsidR="004125DB" w:rsidRDefault="004125DB" w:rsidP="004125DB">
      <w:pPr>
        <w:pStyle w:val="HTMLPreformatted"/>
        <w:shd w:val="clear" w:color="auto" w:fill="FFFFFF"/>
        <w:spacing w:after="240"/>
        <w:rPr>
          <w:color w:val="1F2328"/>
        </w:rPr>
      </w:pPr>
      <w:r>
        <w:rPr>
          <w:color w:val="1F2328"/>
        </w:rPr>
        <w:t>let array2 = [4, 5, 6];</w:t>
      </w:r>
    </w:p>
    <w:p w14:paraId="591A7BCF" w14:textId="77777777" w:rsidR="004125DB" w:rsidRDefault="004125DB" w:rsidP="004125DB">
      <w:pPr>
        <w:pStyle w:val="HTMLPreformatted"/>
        <w:shd w:val="clear" w:color="auto" w:fill="FFFFFF"/>
        <w:spacing w:after="240"/>
        <w:rPr>
          <w:color w:val="1F2328"/>
        </w:rPr>
      </w:pPr>
      <w:r>
        <w:rPr>
          <w:color w:val="1F2328"/>
        </w:rPr>
        <w:t>let array3 = [7, 8, 9];</w:t>
      </w:r>
    </w:p>
    <w:p w14:paraId="680C8D70" w14:textId="77777777" w:rsidR="004125DB" w:rsidRDefault="004125DB" w:rsidP="004125DB">
      <w:pPr>
        <w:pStyle w:val="HTMLPreformatted"/>
        <w:shd w:val="clear" w:color="auto" w:fill="FFFFFF"/>
        <w:spacing w:after="240"/>
        <w:rPr>
          <w:color w:val="1F2328"/>
        </w:rPr>
      </w:pPr>
    </w:p>
    <w:p w14:paraId="449AE857" w14:textId="77777777" w:rsidR="004125DB" w:rsidRDefault="004125DB" w:rsidP="004125DB">
      <w:pPr>
        <w:pStyle w:val="HTMLPreformatted"/>
        <w:shd w:val="clear" w:color="auto" w:fill="FFFFFF"/>
        <w:spacing w:after="240"/>
        <w:rPr>
          <w:color w:val="1F2328"/>
        </w:rPr>
      </w:pPr>
      <w:r>
        <w:rPr>
          <w:color w:val="1F2328"/>
        </w:rPr>
        <w:t>// Concatenate array2 and array3 to array1</w:t>
      </w:r>
    </w:p>
    <w:p w14:paraId="05D0259B" w14:textId="77777777" w:rsidR="004125DB" w:rsidRDefault="004125DB" w:rsidP="004125DB">
      <w:pPr>
        <w:pStyle w:val="HTMLPreformatted"/>
        <w:shd w:val="clear" w:color="auto" w:fill="FFFFFF"/>
        <w:spacing w:after="240"/>
        <w:rPr>
          <w:color w:val="1F2328"/>
        </w:rPr>
      </w:pPr>
      <w:r>
        <w:rPr>
          <w:color w:val="1F2328"/>
        </w:rPr>
        <w:t>let newArray = array1.concat(array2, array3);</w:t>
      </w:r>
    </w:p>
    <w:p w14:paraId="1D3F502D" w14:textId="77777777" w:rsidR="004125DB" w:rsidRDefault="004125DB" w:rsidP="004125DB">
      <w:pPr>
        <w:pStyle w:val="HTMLPreformatted"/>
        <w:shd w:val="clear" w:color="auto" w:fill="FFFFFF"/>
        <w:spacing w:after="240"/>
        <w:rPr>
          <w:color w:val="1F2328"/>
        </w:rPr>
      </w:pPr>
    </w:p>
    <w:p w14:paraId="20F38FEA" w14:textId="77777777" w:rsidR="004125DB" w:rsidRDefault="004125DB" w:rsidP="004125DB">
      <w:pPr>
        <w:pStyle w:val="HTMLPreformatted"/>
        <w:shd w:val="clear" w:color="auto" w:fill="FFFFFF"/>
        <w:spacing w:after="240"/>
        <w:rPr>
          <w:color w:val="1F2328"/>
        </w:rPr>
      </w:pPr>
      <w:r>
        <w:rPr>
          <w:color w:val="1F2328"/>
        </w:rPr>
        <w:t>console.log(newArray); // Output: [1, 2, 3, 4, 5, 6, 7, 8, 9]</w:t>
      </w:r>
    </w:p>
    <w:p w14:paraId="3AE4B503"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splice()</w:t>
      </w:r>
      <w:r>
        <w:rPr>
          <w:rFonts w:ascii="Segoe UI" w:hAnsi="Segoe UI" w:cs="Segoe UI"/>
          <w:color w:val="1F2328"/>
        </w:rPr>
        <w:t> method in JavaScript is used to change the contents of an array by removing or replacing existing elements and/or adding new elements. It modifies the original array and returns an array containing the removed elements, if any.</w:t>
      </w:r>
    </w:p>
    <w:p w14:paraId="730105FC"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Here’s an example of using the </w:t>
      </w:r>
      <w:r>
        <w:rPr>
          <w:rStyle w:val="HTMLCode"/>
          <w:color w:val="1F2328"/>
        </w:rPr>
        <w:t>splice()</w:t>
      </w:r>
      <w:r>
        <w:rPr>
          <w:rFonts w:ascii="Segoe UI" w:hAnsi="Segoe UI" w:cs="Segoe UI"/>
          <w:color w:val="1F2328"/>
        </w:rPr>
        <w:t> method:</w:t>
      </w:r>
    </w:p>
    <w:p w14:paraId="094F82D8" w14:textId="77777777" w:rsidR="004125DB" w:rsidRDefault="004125DB" w:rsidP="004125DB">
      <w:pPr>
        <w:pStyle w:val="HTMLPreformatted"/>
        <w:shd w:val="clear" w:color="auto" w:fill="FFFFFF"/>
        <w:rPr>
          <w:color w:val="1F2328"/>
        </w:rPr>
      </w:pPr>
      <w:r>
        <w:rPr>
          <w:rStyle w:val="pl-c"/>
          <w:color w:val="1F2328"/>
        </w:rPr>
        <w:t>// Define an array</w:t>
      </w:r>
    </w:p>
    <w:p w14:paraId="4A5B5A55"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fruits</w:t>
      </w:r>
      <w:r>
        <w:rPr>
          <w:color w:val="1F2328"/>
        </w:rPr>
        <w:t xml:space="preserve"> </w:t>
      </w:r>
      <w:r>
        <w:rPr>
          <w:rStyle w:val="pl-c1"/>
          <w:color w:val="1F2328"/>
        </w:rPr>
        <w:t>=</w:t>
      </w:r>
      <w:r>
        <w:rPr>
          <w:color w:val="1F2328"/>
        </w:rPr>
        <w:t xml:space="preserve"> </w:t>
      </w:r>
      <w:r>
        <w:rPr>
          <w:rStyle w:val="pl-kos"/>
          <w:color w:val="1F2328"/>
        </w:rPr>
        <w:t>[</w:t>
      </w:r>
      <w:r>
        <w:rPr>
          <w:rStyle w:val="pl-s"/>
          <w:color w:val="1F2328"/>
        </w:rPr>
        <w:t>'apple'</w:t>
      </w:r>
      <w:r>
        <w:rPr>
          <w:rStyle w:val="pl-kos"/>
          <w:color w:val="1F2328"/>
        </w:rPr>
        <w:t>,</w:t>
      </w:r>
      <w:r>
        <w:rPr>
          <w:color w:val="1F2328"/>
        </w:rPr>
        <w:t xml:space="preserve"> </w:t>
      </w:r>
      <w:r>
        <w:rPr>
          <w:rStyle w:val="pl-s"/>
          <w:color w:val="1F2328"/>
        </w:rPr>
        <w:t>'banana'</w:t>
      </w:r>
      <w:r>
        <w:rPr>
          <w:rStyle w:val="pl-kos"/>
          <w:color w:val="1F2328"/>
        </w:rPr>
        <w:t>,</w:t>
      </w:r>
      <w:r>
        <w:rPr>
          <w:color w:val="1F2328"/>
        </w:rPr>
        <w:t xml:space="preserve"> </w:t>
      </w:r>
      <w:r>
        <w:rPr>
          <w:rStyle w:val="pl-s"/>
          <w:color w:val="1F2328"/>
        </w:rPr>
        <w:t>'cherry'</w:t>
      </w:r>
      <w:r>
        <w:rPr>
          <w:rStyle w:val="pl-kos"/>
          <w:color w:val="1F2328"/>
        </w:rPr>
        <w:t>,</w:t>
      </w:r>
      <w:r>
        <w:rPr>
          <w:color w:val="1F2328"/>
        </w:rPr>
        <w:t xml:space="preserve"> </w:t>
      </w:r>
      <w:r>
        <w:rPr>
          <w:rStyle w:val="pl-s"/>
          <w:color w:val="1F2328"/>
        </w:rPr>
        <w:t>'date'</w:t>
      </w:r>
      <w:r>
        <w:rPr>
          <w:rStyle w:val="pl-kos"/>
          <w:color w:val="1F2328"/>
        </w:rPr>
        <w:t>];</w:t>
      </w:r>
    </w:p>
    <w:p w14:paraId="2DA53BC2" w14:textId="77777777" w:rsidR="004125DB" w:rsidRDefault="004125DB" w:rsidP="004125DB">
      <w:pPr>
        <w:pStyle w:val="HTMLPreformatted"/>
        <w:shd w:val="clear" w:color="auto" w:fill="FFFFFF"/>
        <w:rPr>
          <w:color w:val="1F2328"/>
        </w:rPr>
      </w:pPr>
    </w:p>
    <w:p w14:paraId="36F242E4" w14:textId="77777777" w:rsidR="004125DB" w:rsidRDefault="004125DB" w:rsidP="004125DB">
      <w:pPr>
        <w:pStyle w:val="HTMLPreformatted"/>
        <w:shd w:val="clear" w:color="auto" w:fill="FFFFFF"/>
        <w:rPr>
          <w:color w:val="1F2328"/>
        </w:rPr>
      </w:pPr>
      <w:r>
        <w:rPr>
          <w:rStyle w:val="pl-c"/>
          <w:color w:val="1F2328"/>
        </w:rPr>
        <w:t>// Remove elements starting from index 1 (banana) and add 'orange' and 'grape' in their place</w:t>
      </w:r>
    </w:p>
    <w:p w14:paraId="06FCEE43"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removedFruits</w:t>
      </w:r>
      <w:r>
        <w:rPr>
          <w:color w:val="1F2328"/>
        </w:rPr>
        <w:t xml:space="preserve"> </w:t>
      </w:r>
      <w:r>
        <w:rPr>
          <w:rStyle w:val="pl-c1"/>
          <w:color w:val="1F2328"/>
        </w:rPr>
        <w:t>=</w:t>
      </w:r>
      <w:r>
        <w:rPr>
          <w:color w:val="1F2328"/>
        </w:rPr>
        <w:t xml:space="preserve"> </w:t>
      </w:r>
      <w:r>
        <w:rPr>
          <w:rStyle w:val="pl-s1"/>
          <w:color w:val="1F2328"/>
        </w:rPr>
        <w:t>fruits</w:t>
      </w:r>
      <w:r>
        <w:rPr>
          <w:rStyle w:val="pl-kos"/>
          <w:color w:val="1F2328"/>
        </w:rPr>
        <w:t>.</w:t>
      </w:r>
      <w:r>
        <w:rPr>
          <w:rStyle w:val="pl-en"/>
          <w:color w:val="1F2328"/>
        </w:rPr>
        <w:t>splice</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s"/>
          <w:color w:val="1F2328"/>
        </w:rPr>
        <w:t>'orange'</w:t>
      </w:r>
      <w:r>
        <w:rPr>
          <w:rStyle w:val="pl-kos"/>
          <w:color w:val="1F2328"/>
        </w:rPr>
        <w:t>,</w:t>
      </w:r>
      <w:r>
        <w:rPr>
          <w:color w:val="1F2328"/>
        </w:rPr>
        <w:t xml:space="preserve"> </w:t>
      </w:r>
      <w:r>
        <w:rPr>
          <w:rStyle w:val="pl-s"/>
          <w:color w:val="1F2328"/>
        </w:rPr>
        <w:t>'grape'</w:t>
      </w:r>
      <w:r>
        <w:rPr>
          <w:rStyle w:val="pl-kos"/>
          <w:color w:val="1F2328"/>
        </w:rPr>
        <w:t>);</w:t>
      </w:r>
    </w:p>
    <w:p w14:paraId="304D341E" w14:textId="77777777" w:rsidR="004125DB" w:rsidRDefault="004125DB" w:rsidP="004125DB">
      <w:pPr>
        <w:pStyle w:val="HTMLPreformatted"/>
        <w:shd w:val="clear" w:color="auto" w:fill="FFFFFF"/>
        <w:rPr>
          <w:color w:val="1F2328"/>
        </w:rPr>
      </w:pPr>
    </w:p>
    <w:p w14:paraId="1CD52A15" w14:textId="77777777" w:rsidR="004125DB" w:rsidRDefault="004125DB" w:rsidP="004125DB">
      <w:pPr>
        <w:pStyle w:val="HTMLPreformatted"/>
        <w:shd w:val="clear" w:color="auto" w:fill="FFFFFF"/>
        <w:rPr>
          <w:color w:val="1F2328"/>
        </w:rPr>
      </w:pPr>
      <w:r>
        <w:rPr>
          <w:rStyle w:val="pl-c"/>
          <w:color w:val="1F2328"/>
        </w:rPr>
        <w:t>// Output the modified array</w:t>
      </w:r>
    </w:p>
    <w:p w14:paraId="38BC308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fruits</w:t>
      </w:r>
      <w:r>
        <w:rPr>
          <w:rStyle w:val="pl-kos"/>
          <w:color w:val="1F2328"/>
        </w:rPr>
        <w:t>);</w:t>
      </w:r>
      <w:r>
        <w:rPr>
          <w:color w:val="1F2328"/>
        </w:rPr>
        <w:t xml:space="preserve"> </w:t>
      </w:r>
      <w:r>
        <w:rPr>
          <w:rStyle w:val="pl-c"/>
          <w:color w:val="1F2328"/>
        </w:rPr>
        <w:t>// Output: ['apple', 'orange', 'grape', 'date']</w:t>
      </w:r>
    </w:p>
    <w:p w14:paraId="269EC77F" w14:textId="77777777" w:rsidR="004125DB" w:rsidRDefault="004125DB" w:rsidP="004125DB">
      <w:pPr>
        <w:pStyle w:val="HTMLPreformatted"/>
        <w:shd w:val="clear" w:color="auto" w:fill="FFFFFF"/>
        <w:rPr>
          <w:color w:val="1F2328"/>
        </w:rPr>
      </w:pPr>
    </w:p>
    <w:p w14:paraId="345810CE" w14:textId="77777777" w:rsidR="004125DB" w:rsidRDefault="004125DB" w:rsidP="004125DB">
      <w:pPr>
        <w:pStyle w:val="HTMLPreformatted"/>
        <w:shd w:val="clear" w:color="auto" w:fill="FFFFFF"/>
        <w:rPr>
          <w:color w:val="1F2328"/>
        </w:rPr>
      </w:pPr>
      <w:r>
        <w:rPr>
          <w:rStyle w:val="pl-c"/>
          <w:color w:val="1F2328"/>
        </w:rPr>
        <w:t>// Output the removed elements</w:t>
      </w:r>
    </w:p>
    <w:p w14:paraId="3189751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removedFruits</w:t>
      </w:r>
      <w:r>
        <w:rPr>
          <w:rStyle w:val="pl-kos"/>
          <w:color w:val="1F2328"/>
        </w:rPr>
        <w:t>);</w:t>
      </w:r>
      <w:r>
        <w:rPr>
          <w:color w:val="1F2328"/>
        </w:rPr>
        <w:t xml:space="preserve"> </w:t>
      </w:r>
      <w:r>
        <w:rPr>
          <w:rStyle w:val="pl-c"/>
          <w:color w:val="1F2328"/>
        </w:rPr>
        <w:t>// Output: ['banana', 'cherry']</w:t>
      </w:r>
    </w:p>
    <w:p w14:paraId="015EE847"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3101A03E" w14:textId="77777777" w:rsidR="004125DB" w:rsidRDefault="004125DB" w:rsidP="004125DB">
      <w:pPr>
        <w:pStyle w:val="NormalWeb"/>
        <w:numPr>
          <w:ilvl w:val="0"/>
          <w:numId w:val="44"/>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splice(1, 2, 'orange', 'grape')</w:t>
      </w:r>
      <w:r>
        <w:rPr>
          <w:rFonts w:ascii="Segoe UI" w:hAnsi="Segoe UI" w:cs="Segoe UI"/>
          <w:color w:val="1F2328"/>
        </w:rPr>
        <w:t> call removes two elements starting from index 1 (inclusive) in the </w:t>
      </w:r>
      <w:r>
        <w:rPr>
          <w:rStyle w:val="HTMLCode"/>
          <w:color w:val="1F2328"/>
        </w:rPr>
        <w:t>fruits</w:t>
      </w:r>
      <w:r>
        <w:rPr>
          <w:rFonts w:ascii="Segoe UI" w:hAnsi="Segoe UI" w:cs="Segoe UI"/>
          <w:color w:val="1F2328"/>
        </w:rPr>
        <w:t> array ('banana' and 'cherry') and replaces them with 'orange' and 'grape'. So, after the operation, the </w:t>
      </w:r>
      <w:r>
        <w:rPr>
          <w:rStyle w:val="HTMLCode"/>
          <w:color w:val="1F2328"/>
        </w:rPr>
        <w:t>fruits</w:t>
      </w:r>
      <w:r>
        <w:rPr>
          <w:rFonts w:ascii="Segoe UI" w:hAnsi="Segoe UI" w:cs="Segoe UI"/>
          <w:color w:val="1F2328"/>
        </w:rPr>
        <w:t> array becomes </w:t>
      </w:r>
      <w:r>
        <w:rPr>
          <w:rStyle w:val="HTMLCode"/>
          <w:color w:val="1F2328"/>
        </w:rPr>
        <w:t>['apple', 'orange', 'grape', 'date']</w:t>
      </w:r>
      <w:r>
        <w:rPr>
          <w:rFonts w:ascii="Segoe UI" w:hAnsi="Segoe UI" w:cs="Segoe UI"/>
          <w:color w:val="1F2328"/>
        </w:rPr>
        <w:t>.</w:t>
      </w:r>
    </w:p>
    <w:p w14:paraId="266D4A0F" w14:textId="77777777" w:rsidR="004125DB" w:rsidRDefault="004125DB" w:rsidP="004125DB">
      <w:pPr>
        <w:pStyle w:val="NormalWeb"/>
        <w:numPr>
          <w:ilvl w:val="0"/>
          <w:numId w:val="44"/>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splice()</w:t>
      </w:r>
      <w:r>
        <w:rPr>
          <w:rFonts w:ascii="Segoe UI" w:hAnsi="Segoe UI" w:cs="Segoe UI"/>
          <w:color w:val="1F2328"/>
        </w:rPr>
        <w:t> method returns an array containing the removed elements ('banana' and 'cherry' in this case), which is stored in the </w:t>
      </w:r>
      <w:r>
        <w:rPr>
          <w:rStyle w:val="HTMLCode"/>
          <w:color w:val="1F2328"/>
        </w:rPr>
        <w:t>removedFruits</w:t>
      </w:r>
      <w:r>
        <w:rPr>
          <w:rFonts w:ascii="Segoe UI" w:hAnsi="Segoe UI" w:cs="Segoe UI"/>
          <w:color w:val="1F2328"/>
        </w:rPr>
        <w:t> variable.</w:t>
      </w:r>
    </w:p>
    <w:p w14:paraId="49BEF721" w14:textId="77777777" w:rsidR="004125DB" w:rsidRDefault="004125DB" w:rsidP="004125DB">
      <w:pPr>
        <w:pStyle w:val="NormalWeb"/>
        <w:numPr>
          <w:ilvl w:val="0"/>
          <w:numId w:val="44"/>
        </w:numPr>
        <w:shd w:val="clear" w:color="auto" w:fill="FFFFFF"/>
        <w:spacing w:before="0" w:beforeAutospacing="0" w:after="0" w:afterAutospacing="0"/>
        <w:rPr>
          <w:rFonts w:ascii="Segoe UI" w:hAnsi="Segoe UI" w:cs="Segoe UI"/>
          <w:color w:val="1F2328"/>
        </w:rPr>
      </w:pPr>
      <w:r>
        <w:rPr>
          <w:rFonts w:ascii="Segoe UI" w:hAnsi="Segoe UI" w:cs="Segoe UI"/>
          <w:color w:val="1F2328"/>
        </w:rPr>
        <w:t>Both the modified array (</w:t>
      </w:r>
      <w:r>
        <w:rPr>
          <w:rStyle w:val="HTMLCode"/>
          <w:color w:val="1F2328"/>
        </w:rPr>
        <w:t>fruits</w:t>
      </w:r>
      <w:r>
        <w:rPr>
          <w:rFonts w:ascii="Segoe UI" w:hAnsi="Segoe UI" w:cs="Segoe UI"/>
          <w:color w:val="1F2328"/>
        </w:rPr>
        <w:t>) and the array of removed elements (</w:t>
      </w:r>
      <w:r>
        <w:rPr>
          <w:rStyle w:val="HTMLCode"/>
          <w:color w:val="1F2328"/>
        </w:rPr>
        <w:t>removedFruits</w:t>
      </w:r>
      <w:r>
        <w:rPr>
          <w:rFonts w:ascii="Segoe UI" w:hAnsi="Segoe UI" w:cs="Segoe UI"/>
          <w:color w:val="1F2328"/>
        </w:rPr>
        <w:t>) are logged to the console for demonstration.</w:t>
      </w:r>
    </w:p>
    <w:p w14:paraId="3E1B8EBC"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To add elements at a specific location in an array in JavaScript, you can use the </w:t>
      </w:r>
      <w:r>
        <w:rPr>
          <w:rStyle w:val="HTMLCode"/>
          <w:color w:val="1F2328"/>
        </w:rPr>
        <w:t>splice()</w:t>
      </w:r>
      <w:r>
        <w:rPr>
          <w:rFonts w:ascii="Segoe UI" w:hAnsi="Segoe UI" w:cs="Segoe UI"/>
          <w:color w:val="1F2328"/>
        </w:rPr>
        <w:t> method. The </w:t>
      </w:r>
      <w:r>
        <w:rPr>
          <w:rStyle w:val="HTMLCode"/>
          <w:color w:val="1F2328"/>
        </w:rPr>
        <w:t>splice()</w:t>
      </w:r>
      <w:r>
        <w:rPr>
          <w:rFonts w:ascii="Segoe UI" w:hAnsi="Segoe UI" w:cs="Segoe UI"/>
          <w:color w:val="1F2328"/>
        </w:rPr>
        <w:t> method not only removes elements but also allows you to insert new elements at a specified index.</w:t>
      </w:r>
    </w:p>
    <w:p w14:paraId="423F8715"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an example of adding elements at a specific location in an array:</w:t>
      </w:r>
    </w:p>
    <w:p w14:paraId="1A2E00BB" w14:textId="77777777" w:rsidR="004125DB" w:rsidRDefault="004125DB" w:rsidP="004125DB">
      <w:pPr>
        <w:pStyle w:val="HTMLPreformatted"/>
        <w:shd w:val="clear" w:color="auto" w:fill="FFFFFF"/>
        <w:rPr>
          <w:color w:val="1F2328"/>
        </w:rPr>
      </w:pPr>
      <w:r>
        <w:rPr>
          <w:rStyle w:val="pl-c"/>
          <w:color w:val="1F2328"/>
        </w:rPr>
        <w:t>// Define an array</w:t>
      </w:r>
    </w:p>
    <w:p w14:paraId="71DEC013"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fruits</w:t>
      </w:r>
      <w:r>
        <w:rPr>
          <w:color w:val="1F2328"/>
        </w:rPr>
        <w:t xml:space="preserve"> </w:t>
      </w:r>
      <w:r>
        <w:rPr>
          <w:rStyle w:val="pl-c1"/>
          <w:color w:val="1F2328"/>
        </w:rPr>
        <w:t>=</w:t>
      </w:r>
      <w:r>
        <w:rPr>
          <w:color w:val="1F2328"/>
        </w:rPr>
        <w:t xml:space="preserve"> </w:t>
      </w:r>
      <w:r>
        <w:rPr>
          <w:rStyle w:val="pl-kos"/>
          <w:color w:val="1F2328"/>
        </w:rPr>
        <w:t>[</w:t>
      </w:r>
      <w:r>
        <w:rPr>
          <w:rStyle w:val="pl-s"/>
          <w:color w:val="1F2328"/>
        </w:rPr>
        <w:t>'apple'</w:t>
      </w:r>
      <w:r>
        <w:rPr>
          <w:rStyle w:val="pl-kos"/>
          <w:color w:val="1F2328"/>
        </w:rPr>
        <w:t>,</w:t>
      </w:r>
      <w:r>
        <w:rPr>
          <w:color w:val="1F2328"/>
        </w:rPr>
        <w:t xml:space="preserve"> </w:t>
      </w:r>
      <w:r>
        <w:rPr>
          <w:rStyle w:val="pl-s"/>
          <w:color w:val="1F2328"/>
        </w:rPr>
        <w:t>'banana'</w:t>
      </w:r>
      <w:r>
        <w:rPr>
          <w:rStyle w:val="pl-kos"/>
          <w:color w:val="1F2328"/>
        </w:rPr>
        <w:t>,</w:t>
      </w:r>
      <w:r>
        <w:rPr>
          <w:color w:val="1F2328"/>
        </w:rPr>
        <w:t xml:space="preserve"> </w:t>
      </w:r>
      <w:r>
        <w:rPr>
          <w:rStyle w:val="pl-s"/>
          <w:color w:val="1F2328"/>
        </w:rPr>
        <w:t>'cherry'</w:t>
      </w:r>
      <w:r>
        <w:rPr>
          <w:rStyle w:val="pl-kos"/>
          <w:color w:val="1F2328"/>
        </w:rPr>
        <w:t>,</w:t>
      </w:r>
      <w:r>
        <w:rPr>
          <w:color w:val="1F2328"/>
        </w:rPr>
        <w:t xml:space="preserve"> </w:t>
      </w:r>
      <w:r>
        <w:rPr>
          <w:rStyle w:val="pl-s"/>
          <w:color w:val="1F2328"/>
        </w:rPr>
        <w:t>'date'</w:t>
      </w:r>
      <w:r>
        <w:rPr>
          <w:rStyle w:val="pl-kos"/>
          <w:color w:val="1F2328"/>
        </w:rPr>
        <w:t>];</w:t>
      </w:r>
    </w:p>
    <w:p w14:paraId="097B974F" w14:textId="77777777" w:rsidR="004125DB" w:rsidRDefault="004125DB" w:rsidP="004125DB">
      <w:pPr>
        <w:pStyle w:val="HTMLPreformatted"/>
        <w:shd w:val="clear" w:color="auto" w:fill="FFFFFF"/>
        <w:rPr>
          <w:color w:val="1F2328"/>
        </w:rPr>
      </w:pPr>
    </w:p>
    <w:p w14:paraId="656875A8" w14:textId="77777777" w:rsidR="004125DB" w:rsidRDefault="004125DB" w:rsidP="004125DB">
      <w:pPr>
        <w:pStyle w:val="HTMLPreformatted"/>
        <w:shd w:val="clear" w:color="auto" w:fill="FFFFFF"/>
        <w:rPr>
          <w:color w:val="1F2328"/>
        </w:rPr>
      </w:pPr>
      <w:r>
        <w:rPr>
          <w:rStyle w:val="pl-c"/>
          <w:color w:val="1F2328"/>
        </w:rPr>
        <w:t>// Insert 'orange' and 'grape' between 'banana' and 'cherry'</w:t>
      </w:r>
    </w:p>
    <w:p w14:paraId="7376A491" w14:textId="77777777" w:rsidR="004125DB" w:rsidRDefault="004125DB" w:rsidP="004125DB">
      <w:pPr>
        <w:pStyle w:val="HTMLPreformatted"/>
        <w:shd w:val="clear" w:color="auto" w:fill="FFFFFF"/>
        <w:rPr>
          <w:color w:val="1F2328"/>
        </w:rPr>
      </w:pPr>
      <w:r>
        <w:rPr>
          <w:rStyle w:val="pl-s1"/>
          <w:color w:val="1F2328"/>
        </w:rPr>
        <w:t>fruits</w:t>
      </w:r>
      <w:r>
        <w:rPr>
          <w:rStyle w:val="pl-kos"/>
          <w:color w:val="1F2328"/>
        </w:rPr>
        <w:t>.</w:t>
      </w:r>
      <w:r>
        <w:rPr>
          <w:rStyle w:val="pl-en"/>
          <w:color w:val="1F2328"/>
        </w:rPr>
        <w:t>splice</w:t>
      </w:r>
      <w:r>
        <w:rPr>
          <w:rStyle w:val="pl-kos"/>
          <w:color w:val="1F2328"/>
        </w:rPr>
        <w:t>(</w:t>
      </w:r>
      <w:r>
        <w:rPr>
          <w:rStyle w:val="pl-c1"/>
          <w:color w:val="1F2328"/>
        </w:rPr>
        <w:t>2</w:t>
      </w:r>
      <w:r>
        <w:rPr>
          <w:rStyle w:val="pl-kos"/>
          <w:color w:val="1F2328"/>
        </w:rPr>
        <w:t>,</w:t>
      </w:r>
      <w:r>
        <w:rPr>
          <w:color w:val="1F2328"/>
        </w:rPr>
        <w:t xml:space="preserve"> </w:t>
      </w:r>
      <w:r>
        <w:rPr>
          <w:rStyle w:val="pl-c1"/>
          <w:color w:val="1F2328"/>
        </w:rPr>
        <w:t>0</w:t>
      </w:r>
      <w:r>
        <w:rPr>
          <w:rStyle w:val="pl-kos"/>
          <w:color w:val="1F2328"/>
        </w:rPr>
        <w:t>,</w:t>
      </w:r>
      <w:r>
        <w:rPr>
          <w:color w:val="1F2328"/>
        </w:rPr>
        <w:t xml:space="preserve"> </w:t>
      </w:r>
      <w:r>
        <w:rPr>
          <w:rStyle w:val="pl-s"/>
          <w:color w:val="1F2328"/>
        </w:rPr>
        <w:t>'orange'</w:t>
      </w:r>
      <w:r>
        <w:rPr>
          <w:rStyle w:val="pl-kos"/>
          <w:color w:val="1F2328"/>
        </w:rPr>
        <w:t>,</w:t>
      </w:r>
      <w:r>
        <w:rPr>
          <w:color w:val="1F2328"/>
        </w:rPr>
        <w:t xml:space="preserve"> </w:t>
      </w:r>
      <w:r>
        <w:rPr>
          <w:rStyle w:val="pl-s"/>
          <w:color w:val="1F2328"/>
        </w:rPr>
        <w:t>'grape'</w:t>
      </w:r>
      <w:r>
        <w:rPr>
          <w:rStyle w:val="pl-kos"/>
          <w:color w:val="1F2328"/>
        </w:rPr>
        <w:t>);</w:t>
      </w:r>
    </w:p>
    <w:p w14:paraId="29943627" w14:textId="77777777" w:rsidR="004125DB" w:rsidRDefault="004125DB" w:rsidP="004125DB">
      <w:pPr>
        <w:pStyle w:val="HTMLPreformatted"/>
        <w:shd w:val="clear" w:color="auto" w:fill="FFFFFF"/>
        <w:rPr>
          <w:color w:val="1F2328"/>
        </w:rPr>
      </w:pPr>
    </w:p>
    <w:p w14:paraId="35EE4A2A" w14:textId="77777777" w:rsidR="004125DB" w:rsidRDefault="004125DB" w:rsidP="004125DB">
      <w:pPr>
        <w:pStyle w:val="HTMLPreformatted"/>
        <w:shd w:val="clear" w:color="auto" w:fill="FFFFFF"/>
        <w:rPr>
          <w:color w:val="1F2328"/>
        </w:rPr>
      </w:pPr>
      <w:r>
        <w:rPr>
          <w:rStyle w:val="pl-c"/>
          <w:color w:val="1F2328"/>
        </w:rPr>
        <w:t>// Output the modified array</w:t>
      </w:r>
    </w:p>
    <w:p w14:paraId="119FF87D"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fruits</w:t>
      </w:r>
      <w:r>
        <w:rPr>
          <w:rStyle w:val="pl-kos"/>
          <w:color w:val="1F2328"/>
        </w:rPr>
        <w:t>);</w:t>
      </w:r>
      <w:r>
        <w:rPr>
          <w:color w:val="1F2328"/>
        </w:rPr>
        <w:t xml:space="preserve"> </w:t>
      </w:r>
      <w:r>
        <w:rPr>
          <w:rStyle w:val="pl-c"/>
          <w:color w:val="1F2328"/>
        </w:rPr>
        <w:t>// Output: ['apple', 'banana', 'orange', 'grape', 'cherry', 'date']</w:t>
      </w:r>
    </w:p>
    <w:p w14:paraId="410C94F9"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1ABBEBD3" w14:textId="77777777" w:rsidR="004125DB" w:rsidRDefault="004125DB" w:rsidP="004125DB">
      <w:pPr>
        <w:pStyle w:val="NormalWeb"/>
        <w:numPr>
          <w:ilvl w:val="0"/>
          <w:numId w:val="4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splice(2, 0, 'orange', 'grape')</w:t>
      </w:r>
      <w:r>
        <w:rPr>
          <w:rFonts w:ascii="Segoe UI" w:hAnsi="Segoe UI" w:cs="Segoe UI"/>
          <w:color w:val="1F2328"/>
        </w:rPr>
        <w:t> call inserts the elements 'orange' and 'grape' at index 2 (after 'banana') in the </w:t>
      </w:r>
      <w:r>
        <w:rPr>
          <w:rStyle w:val="HTMLCode"/>
          <w:color w:val="1F2328"/>
        </w:rPr>
        <w:t>fruits</w:t>
      </w:r>
      <w:r>
        <w:rPr>
          <w:rFonts w:ascii="Segoe UI" w:hAnsi="Segoe UI" w:cs="Segoe UI"/>
          <w:color w:val="1F2328"/>
        </w:rPr>
        <w:t> array without removing any elements.</w:t>
      </w:r>
    </w:p>
    <w:p w14:paraId="3652CF8D" w14:textId="77777777" w:rsidR="004125DB" w:rsidRDefault="004125DB" w:rsidP="004125DB">
      <w:pPr>
        <w:pStyle w:val="NormalWeb"/>
        <w:numPr>
          <w:ilvl w:val="0"/>
          <w:numId w:val="45"/>
        </w:numPr>
        <w:shd w:val="clear" w:color="auto" w:fill="FFFFFF"/>
        <w:spacing w:before="0" w:beforeAutospacing="0" w:after="0" w:afterAutospacing="0"/>
        <w:rPr>
          <w:rFonts w:ascii="Segoe UI" w:hAnsi="Segoe UI" w:cs="Segoe UI"/>
          <w:color w:val="1F2328"/>
        </w:rPr>
      </w:pPr>
      <w:r>
        <w:rPr>
          <w:rFonts w:ascii="Segoe UI" w:hAnsi="Segoe UI" w:cs="Segoe UI"/>
          <w:color w:val="1F2328"/>
        </w:rPr>
        <w:t>After the operation, the </w:t>
      </w:r>
      <w:r>
        <w:rPr>
          <w:rStyle w:val="HTMLCode"/>
          <w:color w:val="1F2328"/>
        </w:rPr>
        <w:t>fruits</w:t>
      </w:r>
      <w:r>
        <w:rPr>
          <w:rFonts w:ascii="Segoe UI" w:hAnsi="Segoe UI" w:cs="Segoe UI"/>
          <w:color w:val="1F2328"/>
        </w:rPr>
        <w:t> array becomes </w:t>
      </w:r>
      <w:r>
        <w:rPr>
          <w:rStyle w:val="HTMLCode"/>
          <w:color w:val="1F2328"/>
        </w:rPr>
        <w:t>['apple', 'banana', 'orange', 'grape', 'cherry', 'date']</w:t>
      </w:r>
      <w:r>
        <w:rPr>
          <w:rFonts w:ascii="Segoe UI" w:hAnsi="Segoe UI" w:cs="Segoe UI"/>
          <w:color w:val="1F2328"/>
        </w:rPr>
        <w:t> with 'orange' and 'grape' inserted between 'banana' and 'cherry'.</w:t>
      </w:r>
    </w:p>
    <w:p w14:paraId="21F11C28" w14:textId="77777777" w:rsidR="004125DB" w:rsidRDefault="004125DB" w:rsidP="004125DB">
      <w:pPr>
        <w:pStyle w:val="NormalWeb"/>
        <w:numPr>
          <w:ilvl w:val="0"/>
          <w:numId w:val="45"/>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modified array (</w:t>
      </w:r>
      <w:r>
        <w:rPr>
          <w:rStyle w:val="HTMLCode"/>
          <w:color w:val="1F2328"/>
        </w:rPr>
        <w:t>fruits</w:t>
      </w:r>
      <w:r>
        <w:rPr>
          <w:rFonts w:ascii="Segoe UI" w:hAnsi="Segoe UI" w:cs="Segoe UI"/>
          <w:color w:val="1F2328"/>
        </w:rPr>
        <w:t>) is logged to the console for demonstration.</w:t>
      </w:r>
    </w:p>
    <w:p w14:paraId="39D1EC65"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So, </w:t>
      </w:r>
      <w:r>
        <w:rPr>
          <w:rStyle w:val="HTMLCode"/>
          <w:color w:val="1F2328"/>
        </w:rPr>
        <w:t>splice()</w:t>
      </w:r>
      <w:r>
        <w:rPr>
          <w:rFonts w:ascii="Segoe UI" w:hAnsi="Segoe UI" w:cs="Segoe UI"/>
          <w:color w:val="1F2328"/>
        </w:rPr>
        <w:t> allows you to add elements at a specific location in an array while optionally removing existing elements at the same time.</w:t>
      </w:r>
    </w:p>
    <w:p w14:paraId="4566AB91"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12. Spread Operator</w:t>
      </w:r>
    </w:p>
    <w:p w14:paraId="0ED0C174"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spread operator (</w:t>
      </w:r>
      <w:r>
        <w:rPr>
          <w:rStyle w:val="HTMLCode"/>
          <w:color w:val="1F2328"/>
        </w:rPr>
        <w:t>…</w:t>
      </w:r>
      <w:r>
        <w:rPr>
          <w:rStyle w:val="HTMLCode"/>
          <w:rFonts w:ascii="Cambria Math" w:hAnsi="Cambria Math" w:cs="Cambria Math"/>
          <w:color w:val="1F2328"/>
        </w:rPr>
        <w:t>​</w:t>
      </w:r>
      <w:r>
        <w:rPr>
          <w:rFonts w:ascii="Segoe UI" w:hAnsi="Segoe UI" w:cs="Segoe UI"/>
          <w:color w:val="1F2328"/>
        </w:rPr>
        <w:t>) is a feature introduced in ECMAScript 6 (ES6) that allows an iterable (like an array or string) to be expanded into individual elements.</w:t>
      </w:r>
    </w:p>
    <w:p w14:paraId="799A4891"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how the spread operator is used:</w:t>
      </w:r>
    </w:p>
    <w:p w14:paraId="2EDEE32E"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1. Array Literals</w:t>
      </w:r>
      <w:r>
        <w:rPr>
          <w:rFonts w:ascii="Segoe UI" w:hAnsi="Segoe UI" w:cs="Segoe UI"/>
          <w:color w:val="1F2328"/>
        </w:rPr>
        <w:t>:</w:t>
      </w:r>
    </w:p>
    <w:p w14:paraId="37BE22F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arr1</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p>
    <w:p w14:paraId="145053F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arr2</w:t>
      </w:r>
      <w:r>
        <w:rPr>
          <w:color w:val="1F2328"/>
        </w:rPr>
        <w:t xml:space="preserve"> </w:t>
      </w:r>
      <w:r>
        <w:rPr>
          <w:rStyle w:val="pl-c1"/>
          <w:color w:val="1F2328"/>
        </w:rPr>
        <w:t>=</w:t>
      </w:r>
      <w:r>
        <w:rPr>
          <w:color w:val="1F2328"/>
        </w:rPr>
        <w:t xml:space="preserve"> </w:t>
      </w:r>
      <w:r>
        <w:rPr>
          <w:rStyle w:val="pl-kos"/>
          <w:color w:val="1F2328"/>
        </w:rPr>
        <w:t>[</w:t>
      </w:r>
      <w:r>
        <w:rPr>
          <w:color w:val="1F2328"/>
        </w:rPr>
        <w:t>...</w:t>
      </w:r>
      <w:r>
        <w:rPr>
          <w:rStyle w:val="pl-s1"/>
          <w:color w:val="1F2328"/>
        </w:rPr>
        <w:t>arr1</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r>
        <w:rPr>
          <w:color w:val="1F2328"/>
        </w:rPr>
        <w:t xml:space="preserve"> </w:t>
      </w:r>
      <w:r>
        <w:rPr>
          <w:rStyle w:val="pl-c1"/>
          <w:color w:val="1F2328"/>
        </w:rPr>
        <w:t>6</w:t>
      </w:r>
      <w:r>
        <w:rPr>
          <w:rStyle w:val="pl-kos"/>
          <w:color w:val="1F2328"/>
        </w:rPr>
        <w:t>];</w:t>
      </w:r>
      <w:r>
        <w:rPr>
          <w:color w:val="1F2328"/>
        </w:rPr>
        <w:t xml:space="preserve"> </w:t>
      </w:r>
      <w:r>
        <w:rPr>
          <w:rStyle w:val="pl-c"/>
          <w:color w:val="1F2328"/>
        </w:rPr>
        <w:t>// Spread arr1 into individual elements</w:t>
      </w:r>
    </w:p>
    <w:p w14:paraId="68B21CB2" w14:textId="77777777" w:rsidR="004125DB" w:rsidRDefault="004125DB" w:rsidP="004125DB">
      <w:pPr>
        <w:pStyle w:val="HTMLPreformatted"/>
        <w:shd w:val="clear" w:color="auto" w:fill="FFFFFF"/>
        <w:rPr>
          <w:color w:val="1F2328"/>
        </w:rPr>
      </w:pPr>
    </w:p>
    <w:p w14:paraId="1403BD12"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arr2</w:t>
      </w:r>
      <w:r>
        <w:rPr>
          <w:rStyle w:val="pl-kos"/>
          <w:color w:val="1F2328"/>
        </w:rPr>
        <w:t>);</w:t>
      </w:r>
      <w:r>
        <w:rPr>
          <w:color w:val="1F2328"/>
        </w:rPr>
        <w:t xml:space="preserve"> </w:t>
      </w:r>
      <w:r>
        <w:rPr>
          <w:rStyle w:val="pl-c"/>
          <w:color w:val="1F2328"/>
        </w:rPr>
        <w:t>// Output: [1, 2, 3, 4, 5, 6]</w:t>
      </w:r>
    </w:p>
    <w:p w14:paraId="6E791E4C"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2. Function Arguments</w:t>
      </w:r>
      <w:r>
        <w:rPr>
          <w:rFonts w:ascii="Segoe UI" w:hAnsi="Segoe UI" w:cs="Segoe UI"/>
          <w:color w:val="1F2328"/>
        </w:rPr>
        <w:t>:</w:t>
      </w:r>
    </w:p>
    <w:p w14:paraId="378C43BE"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sum</w:t>
      </w:r>
      <w:r>
        <w:rPr>
          <w:rStyle w:val="pl-kos"/>
          <w:color w:val="1F2328"/>
        </w:rPr>
        <w:t>(</w:t>
      </w:r>
      <w:r>
        <w:rPr>
          <w:rStyle w:val="pl-s1"/>
          <w:color w:val="1F2328"/>
        </w:rPr>
        <w:t>a</w:t>
      </w:r>
      <w:r>
        <w:rPr>
          <w:rStyle w:val="pl-kos"/>
          <w:color w:val="1F2328"/>
        </w:rPr>
        <w:t>,</w:t>
      </w:r>
      <w:r>
        <w:rPr>
          <w:color w:val="1F2328"/>
        </w:rPr>
        <w:t xml:space="preserve"> </w:t>
      </w:r>
      <w:r>
        <w:rPr>
          <w:rStyle w:val="pl-s1"/>
          <w:color w:val="1F2328"/>
        </w:rPr>
        <w:t>b</w:t>
      </w:r>
      <w:r>
        <w:rPr>
          <w:rStyle w:val="pl-kos"/>
          <w:color w:val="1F2328"/>
        </w:rPr>
        <w:t>,</w:t>
      </w:r>
      <w:r>
        <w:rPr>
          <w:color w:val="1F2328"/>
        </w:rPr>
        <w:t xml:space="preserve"> </w:t>
      </w:r>
      <w:r>
        <w:rPr>
          <w:rStyle w:val="pl-s1"/>
          <w:color w:val="1F2328"/>
        </w:rPr>
        <w:t>c</w:t>
      </w:r>
      <w:r>
        <w:rPr>
          <w:rStyle w:val="pl-kos"/>
          <w:color w:val="1F2328"/>
        </w:rPr>
        <w:t>)</w:t>
      </w:r>
      <w:r>
        <w:rPr>
          <w:color w:val="1F2328"/>
        </w:rPr>
        <w:t xml:space="preserve"> </w:t>
      </w:r>
      <w:r>
        <w:rPr>
          <w:rStyle w:val="pl-kos"/>
          <w:color w:val="1F2328"/>
        </w:rPr>
        <w:t>{</w:t>
      </w:r>
    </w:p>
    <w:p w14:paraId="1B0FACDD"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s1"/>
          <w:color w:val="1F2328"/>
        </w:rPr>
        <w:t>b</w:t>
      </w:r>
      <w:r>
        <w:rPr>
          <w:color w:val="1F2328"/>
        </w:rPr>
        <w:t xml:space="preserve"> </w:t>
      </w:r>
      <w:r>
        <w:rPr>
          <w:rStyle w:val="pl-c1"/>
          <w:color w:val="1F2328"/>
        </w:rPr>
        <w:t>+</w:t>
      </w:r>
      <w:r>
        <w:rPr>
          <w:color w:val="1F2328"/>
        </w:rPr>
        <w:t xml:space="preserve"> </w:t>
      </w:r>
      <w:r>
        <w:rPr>
          <w:rStyle w:val="pl-s1"/>
          <w:color w:val="1F2328"/>
        </w:rPr>
        <w:t>c</w:t>
      </w:r>
      <w:r>
        <w:rPr>
          <w:rStyle w:val="pl-kos"/>
          <w:color w:val="1F2328"/>
        </w:rPr>
        <w:t>;</w:t>
      </w:r>
    </w:p>
    <w:p w14:paraId="43674FC9" w14:textId="77777777" w:rsidR="004125DB" w:rsidRDefault="004125DB" w:rsidP="004125DB">
      <w:pPr>
        <w:pStyle w:val="HTMLPreformatted"/>
        <w:shd w:val="clear" w:color="auto" w:fill="FFFFFF"/>
        <w:rPr>
          <w:color w:val="1F2328"/>
        </w:rPr>
      </w:pPr>
      <w:r>
        <w:rPr>
          <w:rStyle w:val="pl-kos"/>
          <w:color w:val="1F2328"/>
        </w:rPr>
        <w:t>}</w:t>
      </w:r>
    </w:p>
    <w:p w14:paraId="6D6CA004" w14:textId="77777777" w:rsidR="004125DB" w:rsidRDefault="004125DB" w:rsidP="004125DB">
      <w:pPr>
        <w:pStyle w:val="HTMLPreformatted"/>
        <w:shd w:val="clear" w:color="auto" w:fill="FFFFFF"/>
        <w:rPr>
          <w:color w:val="1F2328"/>
        </w:rPr>
      </w:pPr>
    </w:p>
    <w:p w14:paraId="7B43BD06"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p>
    <w:p w14:paraId="70B78DE1" w14:textId="77777777" w:rsidR="004125DB" w:rsidRDefault="004125DB" w:rsidP="004125DB">
      <w:pPr>
        <w:pStyle w:val="HTMLPreformatted"/>
        <w:shd w:val="clear" w:color="auto" w:fill="FFFFFF"/>
        <w:rPr>
          <w:color w:val="1F2328"/>
        </w:rPr>
      </w:pPr>
    </w:p>
    <w:p w14:paraId="4CCAF6E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en"/>
          <w:color w:val="1F2328"/>
        </w:rPr>
        <w:t>sum</w:t>
      </w:r>
      <w:r>
        <w:rPr>
          <w:rStyle w:val="pl-kos"/>
          <w:color w:val="1F2328"/>
        </w:rPr>
        <w:t>(</w:t>
      </w:r>
      <w:r>
        <w:rPr>
          <w:color w:val="1F2328"/>
        </w:rPr>
        <w:t>...</w:t>
      </w:r>
      <w:r>
        <w:rPr>
          <w:rStyle w:val="pl-s1"/>
          <w:color w:val="1F2328"/>
        </w:rPr>
        <w:t>numbers</w:t>
      </w:r>
      <w:r>
        <w:rPr>
          <w:rStyle w:val="pl-kos"/>
          <w:color w:val="1F2328"/>
        </w:rPr>
        <w:t>));</w:t>
      </w:r>
      <w:r>
        <w:rPr>
          <w:color w:val="1F2328"/>
        </w:rPr>
        <w:t xml:space="preserve"> </w:t>
      </w:r>
      <w:r>
        <w:rPr>
          <w:rStyle w:val="pl-c"/>
          <w:color w:val="1F2328"/>
        </w:rPr>
        <w:t>// Spread numbers array into function arguments</w:t>
      </w:r>
    </w:p>
    <w:p w14:paraId="217014F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3. Concatenating Arrays</w:t>
      </w:r>
      <w:r>
        <w:rPr>
          <w:rFonts w:ascii="Segoe UI" w:hAnsi="Segoe UI" w:cs="Segoe UI"/>
          <w:color w:val="1F2328"/>
        </w:rPr>
        <w:t>:</w:t>
      </w:r>
    </w:p>
    <w:p w14:paraId="63E09E3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arr1</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p>
    <w:p w14:paraId="3B22B26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arr2</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r>
        <w:rPr>
          <w:color w:val="1F2328"/>
        </w:rPr>
        <w:t xml:space="preserve"> </w:t>
      </w:r>
      <w:r>
        <w:rPr>
          <w:rStyle w:val="pl-c1"/>
          <w:color w:val="1F2328"/>
        </w:rPr>
        <w:t>6</w:t>
      </w:r>
      <w:r>
        <w:rPr>
          <w:rStyle w:val="pl-kos"/>
          <w:color w:val="1F2328"/>
        </w:rPr>
        <w:t>];</w:t>
      </w:r>
    </w:p>
    <w:p w14:paraId="3D23982D" w14:textId="77777777" w:rsidR="004125DB" w:rsidRDefault="004125DB" w:rsidP="004125DB">
      <w:pPr>
        <w:pStyle w:val="HTMLPreformatted"/>
        <w:shd w:val="clear" w:color="auto" w:fill="FFFFFF"/>
        <w:rPr>
          <w:color w:val="1F2328"/>
        </w:rPr>
      </w:pPr>
    </w:p>
    <w:p w14:paraId="1991C001"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combinedArray</w:t>
      </w:r>
      <w:r>
        <w:rPr>
          <w:color w:val="1F2328"/>
        </w:rPr>
        <w:t xml:space="preserve"> </w:t>
      </w:r>
      <w:r>
        <w:rPr>
          <w:rStyle w:val="pl-c1"/>
          <w:color w:val="1F2328"/>
        </w:rPr>
        <w:t>=</w:t>
      </w:r>
      <w:r>
        <w:rPr>
          <w:color w:val="1F2328"/>
        </w:rPr>
        <w:t xml:space="preserve"> </w:t>
      </w:r>
      <w:r>
        <w:rPr>
          <w:rStyle w:val="pl-kos"/>
          <w:color w:val="1F2328"/>
        </w:rPr>
        <w:t>[</w:t>
      </w:r>
      <w:r>
        <w:rPr>
          <w:color w:val="1F2328"/>
        </w:rPr>
        <w:t>...</w:t>
      </w:r>
      <w:r>
        <w:rPr>
          <w:rStyle w:val="pl-s1"/>
          <w:color w:val="1F2328"/>
        </w:rPr>
        <w:t>arr1</w:t>
      </w:r>
      <w:r>
        <w:rPr>
          <w:rStyle w:val="pl-kos"/>
          <w:color w:val="1F2328"/>
        </w:rPr>
        <w:t>,</w:t>
      </w:r>
      <w:r>
        <w:rPr>
          <w:color w:val="1F2328"/>
        </w:rPr>
        <w:t xml:space="preserve"> ...</w:t>
      </w:r>
      <w:r>
        <w:rPr>
          <w:rStyle w:val="pl-s1"/>
          <w:color w:val="1F2328"/>
        </w:rPr>
        <w:t>arr2</w:t>
      </w:r>
      <w:r>
        <w:rPr>
          <w:rStyle w:val="pl-kos"/>
          <w:color w:val="1F2328"/>
        </w:rPr>
        <w:t>];</w:t>
      </w:r>
      <w:r>
        <w:rPr>
          <w:color w:val="1F2328"/>
        </w:rPr>
        <w:t xml:space="preserve"> </w:t>
      </w:r>
      <w:r>
        <w:rPr>
          <w:rStyle w:val="pl-c"/>
          <w:color w:val="1F2328"/>
        </w:rPr>
        <w:t>// Spread both arrays into a new array</w:t>
      </w:r>
    </w:p>
    <w:p w14:paraId="077FAF0C" w14:textId="77777777" w:rsidR="004125DB" w:rsidRDefault="004125DB" w:rsidP="004125DB">
      <w:pPr>
        <w:pStyle w:val="HTMLPreformatted"/>
        <w:shd w:val="clear" w:color="auto" w:fill="FFFFFF"/>
        <w:rPr>
          <w:color w:val="1F2328"/>
        </w:rPr>
      </w:pPr>
    </w:p>
    <w:p w14:paraId="486B1A2E"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combinedArray</w:t>
      </w:r>
      <w:r>
        <w:rPr>
          <w:rStyle w:val="pl-kos"/>
          <w:color w:val="1F2328"/>
        </w:rPr>
        <w:t>);</w:t>
      </w:r>
      <w:r>
        <w:rPr>
          <w:color w:val="1F2328"/>
        </w:rPr>
        <w:t xml:space="preserve"> </w:t>
      </w:r>
      <w:r>
        <w:rPr>
          <w:rStyle w:val="pl-c"/>
          <w:color w:val="1F2328"/>
        </w:rPr>
        <w:t>// Output: [1, 2, 3, 4, 5, 6]</w:t>
      </w:r>
    </w:p>
    <w:p w14:paraId="4FD820B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4. Copying Arrays</w:t>
      </w:r>
      <w:r>
        <w:rPr>
          <w:rFonts w:ascii="Segoe UI" w:hAnsi="Segoe UI" w:cs="Segoe UI"/>
          <w:color w:val="1F2328"/>
        </w:rPr>
        <w:t>:</w:t>
      </w:r>
    </w:p>
    <w:p w14:paraId="316CDE2F"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originalArray</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p>
    <w:p w14:paraId="38947DA7"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copyArray</w:t>
      </w:r>
      <w:r>
        <w:rPr>
          <w:color w:val="1F2328"/>
        </w:rPr>
        <w:t xml:space="preserve"> </w:t>
      </w:r>
      <w:r>
        <w:rPr>
          <w:rStyle w:val="pl-c1"/>
          <w:color w:val="1F2328"/>
        </w:rPr>
        <w:t>=</w:t>
      </w:r>
      <w:r>
        <w:rPr>
          <w:color w:val="1F2328"/>
        </w:rPr>
        <w:t xml:space="preserve"> </w:t>
      </w:r>
      <w:r>
        <w:rPr>
          <w:rStyle w:val="pl-kos"/>
          <w:color w:val="1F2328"/>
        </w:rPr>
        <w:t>[</w:t>
      </w:r>
      <w:r>
        <w:rPr>
          <w:color w:val="1F2328"/>
        </w:rPr>
        <w:t>...</w:t>
      </w:r>
      <w:r>
        <w:rPr>
          <w:rStyle w:val="pl-s1"/>
          <w:color w:val="1F2328"/>
        </w:rPr>
        <w:t>originalArray</w:t>
      </w:r>
      <w:r>
        <w:rPr>
          <w:rStyle w:val="pl-kos"/>
          <w:color w:val="1F2328"/>
        </w:rPr>
        <w:t>];</w:t>
      </w:r>
      <w:r>
        <w:rPr>
          <w:color w:val="1F2328"/>
        </w:rPr>
        <w:t xml:space="preserve"> </w:t>
      </w:r>
      <w:r>
        <w:rPr>
          <w:rStyle w:val="pl-c"/>
          <w:color w:val="1F2328"/>
        </w:rPr>
        <w:t>// Spread original array into a new array</w:t>
      </w:r>
    </w:p>
    <w:p w14:paraId="33A53B92" w14:textId="77777777" w:rsidR="004125DB" w:rsidRDefault="004125DB" w:rsidP="004125DB">
      <w:pPr>
        <w:pStyle w:val="HTMLPreformatted"/>
        <w:shd w:val="clear" w:color="auto" w:fill="FFFFFF"/>
        <w:rPr>
          <w:color w:val="1F2328"/>
        </w:rPr>
      </w:pPr>
    </w:p>
    <w:p w14:paraId="64EB29F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copyArray</w:t>
      </w:r>
      <w:r>
        <w:rPr>
          <w:rStyle w:val="pl-kos"/>
          <w:color w:val="1F2328"/>
        </w:rPr>
        <w:t>);</w:t>
      </w:r>
      <w:r>
        <w:rPr>
          <w:color w:val="1F2328"/>
        </w:rPr>
        <w:t xml:space="preserve"> </w:t>
      </w:r>
      <w:r>
        <w:rPr>
          <w:rStyle w:val="pl-c"/>
          <w:color w:val="1F2328"/>
        </w:rPr>
        <w:t>// Output: [1, 2, 3]</w:t>
      </w:r>
    </w:p>
    <w:p w14:paraId="2CB54E48"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originalArray</w:t>
      </w:r>
      <w:r>
        <w:rPr>
          <w:color w:val="1F2328"/>
        </w:rPr>
        <w:t xml:space="preserve"> </w:t>
      </w:r>
      <w:r>
        <w:rPr>
          <w:rStyle w:val="pl-c1"/>
          <w:color w:val="1F2328"/>
        </w:rPr>
        <w:t>===</w:t>
      </w:r>
      <w:r>
        <w:rPr>
          <w:color w:val="1F2328"/>
        </w:rPr>
        <w:t xml:space="preserve"> </w:t>
      </w:r>
      <w:r>
        <w:rPr>
          <w:rStyle w:val="pl-s1"/>
          <w:color w:val="1F2328"/>
        </w:rPr>
        <w:t>copyArray</w:t>
      </w:r>
      <w:r>
        <w:rPr>
          <w:rStyle w:val="pl-kos"/>
          <w:color w:val="1F2328"/>
        </w:rPr>
        <w:t>);</w:t>
      </w:r>
      <w:r>
        <w:rPr>
          <w:color w:val="1F2328"/>
        </w:rPr>
        <w:t xml:space="preserve"> </w:t>
      </w:r>
      <w:r>
        <w:rPr>
          <w:rStyle w:val="pl-c"/>
          <w:color w:val="1F2328"/>
        </w:rPr>
        <w:t>// Output: false (different reference)</w:t>
      </w:r>
    </w:p>
    <w:p w14:paraId="4288F56D"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13. JS Function</w:t>
      </w:r>
    </w:p>
    <w:p w14:paraId="1B3C253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Here’s a JavaScript function that simulates the steps to make a cup of coffee:</w:t>
      </w:r>
    </w:p>
    <w:p w14:paraId="6D6BDDC1"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makeCoffee</w:t>
      </w:r>
      <w:r>
        <w:rPr>
          <w:rStyle w:val="pl-kos"/>
          <w:color w:val="1F2328"/>
        </w:rPr>
        <w:t>()</w:t>
      </w:r>
      <w:r>
        <w:rPr>
          <w:color w:val="1F2328"/>
        </w:rPr>
        <w:t xml:space="preserve"> </w:t>
      </w:r>
      <w:r>
        <w:rPr>
          <w:rStyle w:val="pl-kos"/>
          <w:color w:val="1F2328"/>
        </w:rPr>
        <w:t>{</w:t>
      </w:r>
    </w:p>
    <w:p w14:paraId="5E273936"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1: Boil water</w:t>
      </w:r>
    </w:p>
    <w:p w14:paraId="21CAAF73"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1: Boiling water..."</w:t>
      </w:r>
      <w:r>
        <w:rPr>
          <w:rStyle w:val="pl-kos"/>
          <w:color w:val="1F2328"/>
        </w:rPr>
        <w:t>);</w:t>
      </w:r>
    </w:p>
    <w:p w14:paraId="77B998A7" w14:textId="77777777" w:rsidR="004125DB" w:rsidRDefault="004125DB" w:rsidP="004125DB">
      <w:pPr>
        <w:pStyle w:val="HTMLPreformatted"/>
        <w:shd w:val="clear" w:color="auto" w:fill="FFFFFF"/>
        <w:rPr>
          <w:color w:val="1F2328"/>
        </w:rPr>
      </w:pPr>
    </w:p>
    <w:p w14:paraId="2622429E"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2: Grind coffee beans</w:t>
      </w:r>
    </w:p>
    <w:p w14:paraId="0B627C4C"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2: Grinding coffee beans..."</w:t>
      </w:r>
      <w:r>
        <w:rPr>
          <w:rStyle w:val="pl-kos"/>
          <w:color w:val="1F2328"/>
        </w:rPr>
        <w:t>);</w:t>
      </w:r>
    </w:p>
    <w:p w14:paraId="5C471B5E" w14:textId="77777777" w:rsidR="004125DB" w:rsidRDefault="004125DB" w:rsidP="004125DB">
      <w:pPr>
        <w:pStyle w:val="HTMLPreformatted"/>
        <w:shd w:val="clear" w:color="auto" w:fill="FFFFFF"/>
        <w:rPr>
          <w:color w:val="1F2328"/>
        </w:rPr>
      </w:pPr>
    </w:p>
    <w:p w14:paraId="2EF1C1FC"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3: Brew coffee</w:t>
      </w:r>
    </w:p>
    <w:p w14:paraId="0BABBC6A"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3: Brewing coffee..."</w:t>
      </w:r>
      <w:r>
        <w:rPr>
          <w:rStyle w:val="pl-kos"/>
          <w:color w:val="1F2328"/>
        </w:rPr>
        <w:t>);</w:t>
      </w:r>
    </w:p>
    <w:p w14:paraId="5667D625" w14:textId="77777777" w:rsidR="004125DB" w:rsidRDefault="004125DB" w:rsidP="004125DB">
      <w:pPr>
        <w:pStyle w:val="HTMLPreformatted"/>
        <w:shd w:val="clear" w:color="auto" w:fill="FFFFFF"/>
        <w:rPr>
          <w:color w:val="1F2328"/>
        </w:rPr>
      </w:pPr>
    </w:p>
    <w:p w14:paraId="688F26A6"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4: Pour coffee into a cup</w:t>
      </w:r>
    </w:p>
    <w:p w14:paraId="56CAAD02"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4: Pouring coffee into a cup..."</w:t>
      </w:r>
      <w:r>
        <w:rPr>
          <w:rStyle w:val="pl-kos"/>
          <w:color w:val="1F2328"/>
        </w:rPr>
        <w:t>);</w:t>
      </w:r>
    </w:p>
    <w:p w14:paraId="385C057C" w14:textId="77777777" w:rsidR="004125DB" w:rsidRDefault="004125DB" w:rsidP="004125DB">
      <w:pPr>
        <w:pStyle w:val="HTMLPreformatted"/>
        <w:shd w:val="clear" w:color="auto" w:fill="FFFFFF"/>
        <w:rPr>
          <w:color w:val="1F2328"/>
        </w:rPr>
      </w:pPr>
    </w:p>
    <w:p w14:paraId="3D4B4522"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5: Add sugar and milk (optional)</w:t>
      </w:r>
    </w:p>
    <w:p w14:paraId="0BA7F016"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5: Adding sugar and milk (optional)..."</w:t>
      </w:r>
      <w:r>
        <w:rPr>
          <w:rStyle w:val="pl-kos"/>
          <w:color w:val="1F2328"/>
        </w:rPr>
        <w:t>);</w:t>
      </w:r>
    </w:p>
    <w:p w14:paraId="44B24173" w14:textId="77777777" w:rsidR="004125DB" w:rsidRDefault="004125DB" w:rsidP="004125DB">
      <w:pPr>
        <w:pStyle w:val="HTMLPreformatted"/>
        <w:shd w:val="clear" w:color="auto" w:fill="FFFFFF"/>
        <w:rPr>
          <w:color w:val="1F2328"/>
        </w:rPr>
      </w:pPr>
    </w:p>
    <w:p w14:paraId="0585C13B"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Step 6: Enjoy your coffee!</w:t>
      </w:r>
    </w:p>
    <w:p w14:paraId="7752AFD9"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"Step 6: Your coffee is ready! Enjoy!"</w:t>
      </w:r>
      <w:r>
        <w:rPr>
          <w:rStyle w:val="pl-kos"/>
          <w:color w:val="1F2328"/>
        </w:rPr>
        <w:t>);</w:t>
      </w:r>
    </w:p>
    <w:p w14:paraId="3A31199C" w14:textId="77777777" w:rsidR="004125DB" w:rsidRDefault="004125DB" w:rsidP="004125DB">
      <w:pPr>
        <w:pStyle w:val="HTMLPreformatted"/>
        <w:shd w:val="clear" w:color="auto" w:fill="FFFFFF"/>
        <w:rPr>
          <w:color w:val="1F2328"/>
        </w:rPr>
      </w:pPr>
      <w:r>
        <w:rPr>
          <w:rStyle w:val="pl-kos"/>
          <w:color w:val="1F2328"/>
        </w:rPr>
        <w:t>}</w:t>
      </w:r>
    </w:p>
    <w:p w14:paraId="08B0403B" w14:textId="77777777" w:rsidR="004125DB" w:rsidRDefault="004125DB" w:rsidP="004125DB">
      <w:pPr>
        <w:pStyle w:val="HTMLPreformatted"/>
        <w:shd w:val="clear" w:color="auto" w:fill="FFFFFF"/>
        <w:rPr>
          <w:color w:val="1F2328"/>
        </w:rPr>
      </w:pPr>
    </w:p>
    <w:p w14:paraId="6C9CC0A4" w14:textId="77777777" w:rsidR="004125DB" w:rsidRDefault="004125DB" w:rsidP="004125DB">
      <w:pPr>
        <w:pStyle w:val="HTMLPreformatted"/>
        <w:shd w:val="clear" w:color="auto" w:fill="FFFFFF"/>
        <w:rPr>
          <w:color w:val="1F2328"/>
        </w:rPr>
      </w:pPr>
      <w:r>
        <w:rPr>
          <w:rStyle w:val="pl-c"/>
          <w:color w:val="1F2328"/>
        </w:rPr>
        <w:t>// Call the function to make coffee</w:t>
      </w:r>
    </w:p>
    <w:p w14:paraId="54975008" w14:textId="77777777" w:rsidR="004125DB" w:rsidRDefault="004125DB" w:rsidP="004125DB">
      <w:pPr>
        <w:pStyle w:val="HTMLPreformatted"/>
        <w:shd w:val="clear" w:color="auto" w:fill="FFFFFF"/>
        <w:rPr>
          <w:color w:val="1F2328"/>
        </w:rPr>
      </w:pPr>
      <w:r>
        <w:rPr>
          <w:rStyle w:val="pl-en"/>
          <w:color w:val="1F2328"/>
        </w:rPr>
        <w:t>makeCoffee</w:t>
      </w:r>
      <w:r>
        <w:rPr>
          <w:rStyle w:val="pl-kos"/>
          <w:color w:val="1F2328"/>
        </w:rPr>
        <w:t>();</w:t>
      </w:r>
    </w:p>
    <w:p w14:paraId="4BE637DE"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function:</w:t>
      </w:r>
    </w:p>
    <w:p w14:paraId="59FA2E3E"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1: Boiling water is simulated by logging a message to the console.</w:t>
      </w:r>
    </w:p>
    <w:p w14:paraId="6DCCDE42"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2: Grinding coffee beans is simulated similarly.</w:t>
      </w:r>
    </w:p>
    <w:p w14:paraId="67776CBB"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3: Brewing coffee is simulated.</w:t>
      </w:r>
    </w:p>
    <w:p w14:paraId="6B932B5B"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4: Pouring coffee into a cup is simulated.</w:t>
      </w:r>
    </w:p>
    <w:p w14:paraId="07F331B5"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5: Adding sugar and milk (optional) is simulated.</w:t>
      </w:r>
    </w:p>
    <w:p w14:paraId="17C692BF" w14:textId="77777777" w:rsidR="004125DB" w:rsidRDefault="004125DB" w:rsidP="004125DB">
      <w:pPr>
        <w:pStyle w:val="NormalWeb"/>
        <w:numPr>
          <w:ilvl w:val="0"/>
          <w:numId w:val="46"/>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Step 6: A message is logged indicating that the coffee is ready to be enjoyed.</w:t>
      </w:r>
    </w:p>
    <w:p w14:paraId="37F86063"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You can call </w:t>
      </w:r>
      <w:r>
        <w:rPr>
          <w:rStyle w:val="HTMLCode"/>
          <w:color w:val="1F2328"/>
        </w:rPr>
        <w:t>makeCoffee()</w:t>
      </w:r>
      <w:r>
        <w:rPr>
          <w:rFonts w:ascii="Segoe UI" w:hAnsi="Segoe UI" w:cs="Segoe UI"/>
          <w:color w:val="1F2328"/>
        </w:rPr>
        <w:t> to execute these steps and simulate making a cup of coffee.</w:t>
      </w:r>
    </w:p>
    <w:p w14:paraId="4E9675E1"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14. JS Function Default Values</w:t>
      </w:r>
    </w:p>
    <w:p w14:paraId="7D351040" w14:textId="77777777" w:rsidR="004125DB" w:rsidRDefault="004125DB" w:rsidP="004125DB">
      <w:pPr>
        <w:pStyle w:val="HTMLPreformatted"/>
        <w:shd w:val="clear" w:color="auto" w:fill="FFFFFF"/>
        <w:spacing w:after="240"/>
        <w:rPr>
          <w:color w:val="1F2328"/>
        </w:rPr>
      </w:pPr>
      <w:r>
        <w:rPr>
          <w:color w:val="1F2328"/>
        </w:rPr>
        <w:t>// Function with default parameter values</w:t>
      </w:r>
    </w:p>
    <w:p w14:paraId="77BD6D72" w14:textId="77777777" w:rsidR="004125DB" w:rsidRDefault="004125DB" w:rsidP="004125DB">
      <w:pPr>
        <w:pStyle w:val="HTMLPreformatted"/>
        <w:shd w:val="clear" w:color="auto" w:fill="FFFFFF"/>
        <w:spacing w:after="240"/>
        <w:rPr>
          <w:color w:val="1F2328"/>
        </w:rPr>
      </w:pPr>
      <w:r>
        <w:rPr>
          <w:color w:val="1F2328"/>
        </w:rPr>
        <w:t>function greet(name = "Guest", greeting = "Hello") {</w:t>
      </w:r>
    </w:p>
    <w:p w14:paraId="391C948B" w14:textId="77777777" w:rsidR="004125DB" w:rsidRDefault="004125DB" w:rsidP="004125DB">
      <w:pPr>
        <w:pStyle w:val="HTMLPreformatted"/>
        <w:shd w:val="clear" w:color="auto" w:fill="FFFFFF"/>
        <w:spacing w:after="240"/>
        <w:rPr>
          <w:color w:val="1F2328"/>
        </w:rPr>
      </w:pPr>
      <w:r>
        <w:rPr>
          <w:color w:val="1F2328"/>
        </w:rPr>
        <w:t xml:space="preserve">    console.log(`${greeting}, ${name}!`);</w:t>
      </w:r>
    </w:p>
    <w:p w14:paraId="187B6227" w14:textId="77777777" w:rsidR="004125DB" w:rsidRDefault="004125DB" w:rsidP="004125DB">
      <w:pPr>
        <w:pStyle w:val="HTMLPreformatted"/>
        <w:shd w:val="clear" w:color="auto" w:fill="FFFFFF"/>
        <w:spacing w:after="240"/>
        <w:rPr>
          <w:color w:val="1F2328"/>
        </w:rPr>
      </w:pPr>
      <w:r>
        <w:rPr>
          <w:color w:val="1F2328"/>
        </w:rPr>
        <w:t>}</w:t>
      </w:r>
    </w:p>
    <w:p w14:paraId="50713AD9" w14:textId="77777777" w:rsidR="004125DB" w:rsidRDefault="004125DB" w:rsidP="004125DB">
      <w:pPr>
        <w:pStyle w:val="HTMLPreformatted"/>
        <w:shd w:val="clear" w:color="auto" w:fill="FFFFFF"/>
        <w:spacing w:after="240"/>
        <w:rPr>
          <w:color w:val="1F2328"/>
        </w:rPr>
      </w:pPr>
    </w:p>
    <w:p w14:paraId="22EB7804" w14:textId="77777777" w:rsidR="004125DB" w:rsidRDefault="004125DB" w:rsidP="004125DB">
      <w:pPr>
        <w:pStyle w:val="HTMLPreformatted"/>
        <w:shd w:val="clear" w:color="auto" w:fill="FFFFFF"/>
        <w:spacing w:after="240"/>
        <w:rPr>
          <w:color w:val="1F2328"/>
        </w:rPr>
      </w:pPr>
      <w:r>
        <w:rPr>
          <w:color w:val="1F2328"/>
        </w:rPr>
        <w:t>// Calling the function without arguments</w:t>
      </w:r>
    </w:p>
    <w:p w14:paraId="3E67FB7C" w14:textId="77777777" w:rsidR="004125DB" w:rsidRDefault="004125DB" w:rsidP="004125DB">
      <w:pPr>
        <w:pStyle w:val="HTMLPreformatted"/>
        <w:shd w:val="clear" w:color="auto" w:fill="FFFFFF"/>
        <w:spacing w:after="240"/>
        <w:rPr>
          <w:color w:val="1F2328"/>
        </w:rPr>
      </w:pPr>
      <w:r>
        <w:rPr>
          <w:color w:val="1F2328"/>
        </w:rPr>
        <w:t>greet(); // Output: Hello, Guest!</w:t>
      </w:r>
    </w:p>
    <w:p w14:paraId="36278935" w14:textId="77777777" w:rsidR="004125DB" w:rsidRDefault="004125DB" w:rsidP="004125DB">
      <w:pPr>
        <w:pStyle w:val="HTMLPreformatted"/>
        <w:shd w:val="clear" w:color="auto" w:fill="FFFFFF"/>
        <w:spacing w:after="240"/>
        <w:rPr>
          <w:color w:val="1F2328"/>
        </w:rPr>
      </w:pPr>
    </w:p>
    <w:p w14:paraId="25C782D5" w14:textId="77777777" w:rsidR="004125DB" w:rsidRDefault="004125DB" w:rsidP="004125DB">
      <w:pPr>
        <w:pStyle w:val="HTMLPreformatted"/>
        <w:shd w:val="clear" w:color="auto" w:fill="FFFFFF"/>
        <w:spacing w:after="240"/>
        <w:rPr>
          <w:color w:val="1F2328"/>
        </w:rPr>
      </w:pPr>
      <w:r>
        <w:rPr>
          <w:color w:val="1F2328"/>
        </w:rPr>
        <w:t>// Calling the function with one argument</w:t>
      </w:r>
    </w:p>
    <w:p w14:paraId="71F2F147" w14:textId="77777777" w:rsidR="004125DB" w:rsidRDefault="004125DB" w:rsidP="004125DB">
      <w:pPr>
        <w:pStyle w:val="HTMLPreformatted"/>
        <w:shd w:val="clear" w:color="auto" w:fill="FFFFFF"/>
        <w:spacing w:after="240"/>
        <w:rPr>
          <w:color w:val="1F2328"/>
        </w:rPr>
      </w:pPr>
      <w:r>
        <w:rPr>
          <w:color w:val="1F2328"/>
        </w:rPr>
        <w:t>greet("Alice"); // Output: Hello, Alice!</w:t>
      </w:r>
    </w:p>
    <w:p w14:paraId="101F3113" w14:textId="77777777" w:rsidR="004125DB" w:rsidRDefault="004125DB" w:rsidP="004125DB">
      <w:pPr>
        <w:pStyle w:val="HTMLPreformatted"/>
        <w:shd w:val="clear" w:color="auto" w:fill="FFFFFF"/>
        <w:spacing w:after="240"/>
        <w:rPr>
          <w:color w:val="1F2328"/>
        </w:rPr>
      </w:pPr>
    </w:p>
    <w:p w14:paraId="17AA582F" w14:textId="77777777" w:rsidR="004125DB" w:rsidRDefault="004125DB" w:rsidP="004125DB">
      <w:pPr>
        <w:pStyle w:val="HTMLPreformatted"/>
        <w:shd w:val="clear" w:color="auto" w:fill="FFFFFF"/>
        <w:spacing w:after="240"/>
        <w:rPr>
          <w:color w:val="1F2328"/>
        </w:rPr>
      </w:pPr>
      <w:r>
        <w:rPr>
          <w:color w:val="1F2328"/>
        </w:rPr>
        <w:t>// Calling the function with two arguments</w:t>
      </w:r>
    </w:p>
    <w:p w14:paraId="7D05B1FA" w14:textId="77777777" w:rsidR="004125DB" w:rsidRDefault="004125DB" w:rsidP="004125DB">
      <w:pPr>
        <w:pStyle w:val="HTMLPreformatted"/>
        <w:shd w:val="clear" w:color="auto" w:fill="FFFFFF"/>
        <w:spacing w:after="240"/>
        <w:rPr>
          <w:color w:val="1F2328"/>
        </w:rPr>
      </w:pPr>
      <w:r>
        <w:rPr>
          <w:color w:val="1F2328"/>
        </w:rPr>
        <w:t>greet("Bob", "Hi"); // Output: Hi, Bob!</w:t>
      </w:r>
    </w:p>
    <w:p w14:paraId="5E89B8C8"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15. JS Factory Function</w:t>
      </w:r>
    </w:p>
    <w:p w14:paraId="6482BF5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Factory functions in JavaScript are functions that return objects. They’re called "factory" functions because they’re used to create and return new instances of objects. Here’s a very simple example:</w:t>
      </w:r>
    </w:p>
    <w:p w14:paraId="06F2B7DC" w14:textId="77777777" w:rsidR="004125DB" w:rsidRDefault="004125DB" w:rsidP="004125DB">
      <w:pPr>
        <w:pStyle w:val="HTMLPreformatted"/>
        <w:shd w:val="clear" w:color="auto" w:fill="FFFFFF"/>
        <w:rPr>
          <w:color w:val="1F2328"/>
        </w:rPr>
      </w:pPr>
      <w:r>
        <w:rPr>
          <w:rStyle w:val="pl-c"/>
          <w:color w:val="1F2328"/>
        </w:rPr>
        <w:t>// Factory function to create person objects</w:t>
      </w:r>
    </w:p>
    <w:p w14:paraId="28842B32"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createPerson</w:t>
      </w:r>
      <w:r>
        <w:rPr>
          <w:rStyle w:val="pl-kos"/>
          <w:color w:val="1F2328"/>
        </w:rPr>
        <w:t>(</w:t>
      </w:r>
      <w:r>
        <w:rPr>
          <w:rStyle w:val="pl-s1"/>
          <w:color w:val="1F2328"/>
        </w:rPr>
        <w:t>name</w:t>
      </w:r>
      <w:r>
        <w:rPr>
          <w:rStyle w:val="pl-kos"/>
          <w:color w:val="1F2328"/>
        </w:rPr>
        <w:t>,</w:t>
      </w:r>
      <w:r>
        <w:rPr>
          <w:color w:val="1F2328"/>
        </w:rPr>
        <w:t xml:space="preserve"> </w:t>
      </w:r>
      <w:r>
        <w:rPr>
          <w:rStyle w:val="pl-s1"/>
          <w:color w:val="1F2328"/>
        </w:rPr>
        <w:t>age</w:t>
      </w:r>
      <w:r>
        <w:rPr>
          <w:rStyle w:val="pl-kos"/>
          <w:color w:val="1F2328"/>
        </w:rPr>
        <w:t>)</w:t>
      </w:r>
      <w:r>
        <w:rPr>
          <w:color w:val="1F2328"/>
        </w:rPr>
        <w:t xml:space="preserve"> </w:t>
      </w:r>
      <w:r>
        <w:rPr>
          <w:rStyle w:val="pl-kos"/>
          <w:color w:val="1F2328"/>
        </w:rPr>
        <w:t>{</w:t>
      </w:r>
    </w:p>
    <w:p w14:paraId="7179E072"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kos"/>
          <w:color w:val="1F2328"/>
        </w:rPr>
        <w:t>{</w:t>
      </w:r>
    </w:p>
    <w:p w14:paraId="6BA479F6"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name</w:t>
      </w:r>
      <w:r>
        <w:rPr>
          <w:color w:val="1F2328"/>
        </w:rPr>
        <w:t xml:space="preserve">: </w:t>
      </w:r>
      <w:r>
        <w:rPr>
          <w:rStyle w:val="pl-s1"/>
          <w:color w:val="1F2328"/>
        </w:rPr>
        <w:t>name</w:t>
      </w:r>
      <w:r>
        <w:rPr>
          <w:rStyle w:val="pl-kos"/>
          <w:color w:val="1F2328"/>
        </w:rPr>
        <w:t>,</w:t>
      </w:r>
    </w:p>
    <w:p w14:paraId="1FE7B8A6"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age</w:t>
      </w:r>
      <w:r>
        <w:rPr>
          <w:color w:val="1F2328"/>
        </w:rPr>
        <w:t xml:space="preserve">: </w:t>
      </w:r>
      <w:r>
        <w:rPr>
          <w:rStyle w:val="pl-s1"/>
          <w:color w:val="1F2328"/>
        </w:rPr>
        <w:t>age</w:t>
      </w:r>
      <w:r>
        <w:rPr>
          <w:rStyle w:val="pl-kos"/>
          <w:color w:val="1F2328"/>
        </w:rPr>
        <w:t>,</w:t>
      </w:r>
    </w:p>
    <w:p w14:paraId="17A36989"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Method to display person's information</w:t>
      </w:r>
    </w:p>
    <w:p w14:paraId="73146D34"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displayInfo</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71AE6C2F"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 xml:space="preserve">`Name: </w:t>
      </w:r>
      <w:r>
        <w:rPr>
          <w:rStyle w:val="pl-kos"/>
          <w:color w:val="1F2328"/>
        </w:rPr>
        <w:t>${</w:t>
      </w:r>
      <w:r>
        <w:rPr>
          <w:rStyle w:val="pl-smi"/>
          <w:color w:val="1F2328"/>
        </w:rPr>
        <w:t>this</w:t>
      </w:r>
      <w:r>
        <w:rPr>
          <w:rStyle w:val="pl-kos"/>
          <w:color w:val="1F2328"/>
        </w:rPr>
        <w:t>.</w:t>
      </w:r>
      <w:r>
        <w:rPr>
          <w:rStyle w:val="pl-c1"/>
          <w:color w:val="1F2328"/>
        </w:rPr>
        <w:t>name</w:t>
      </w:r>
      <w:r>
        <w:rPr>
          <w:rStyle w:val="pl-kos"/>
          <w:color w:val="1F2328"/>
        </w:rPr>
        <w:t>}</w:t>
      </w:r>
      <w:r>
        <w:rPr>
          <w:rStyle w:val="pl-s"/>
          <w:color w:val="1F2328"/>
        </w:rPr>
        <w:t xml:space="preserve">, Age: </w:t>
      </w:r>
      <w:r>
        <w:rPr>
          <w:rStyle w:val="pl-kos"/>
          <w:color w:val="1F2328"/>
        </w:rPr>
        <w:t>${</w:t>
      </w:r>
      <w:r>
        <w:rPr>
          <w:rStyle w:val="pl-smi"/>
          <w:color w:val="1F2328"/>
        </w:rPr>
        <w:t>this</w:t>
      </w:r>
      <w:r>
        <w:rPr>
          <w:rStyle w:val="pl-kos"/>
          <w:color w:val="1F2328"/>
        </w:rPr>
        <w:t>.</w:t>
      </w:r>
      <w:r>
        <w:rPr>
          <w:rStyle w:val="pl-c1"/>
          <w:color w:val="1F2328"/>
        </w:rPr>
        <w:t>age</w:t>
      </w:r>
      <w:r>
        <w:rPr>
          <w:rStyle w:val="pl-kos"/>
          <w:color w:val="1F2328"/>
        </w:rPr>
        <w:t>}</w:t>
      </w:r>
      <w:r>
        <w:rPr>
          <w:rStyle w:val="pl-s"/>
          <w:color w:val="1F2328"/>
        </w:rPr>
        <w:t>`</w:t>
      </w:r>
      <w:r>
        <w:rPr>
          <w:rStyle w:val="pl-kos"/>
          <w:color w:val="1F2328"/>
        </w:rPr>
        <w:t>);</w:t>
      </w:r>
    </w:p>
    <w:p w14:paraId="4B79307F"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034667DC"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3F0B0FBB" w14:textId="77777777" w:rsidR="004125DB" w:rsidRDefault="004125DB" w:rsidP="004125DB">
      <w:pPr>
        <w:pStyle w:val="HTMLPreformatted"/>
        <w:shd w:val="clear" w:color="auto" w:fill="FFFFFF"/>
        <w:rPr>
          <w:color w:val="1F2328"/>
        </w:rPr>
      </w:pPr>
      <w:r>
        <w:rPr>
          <w:rStyle w:val="pl-kos"/>
          <w:color w:val="1F2328"/>
        </w:rPr>
        <w:t>}</w:t>
      </w:r>
    </w:p>
    <w:p w14:paraId="2667443E" w14:textId="77777777" w:rsidR="004125DB" w:rsidRDefault="004125DB" w:rsidP="004125DB">
      <w:pPr>
        <w:pStyle w:val="HTMLPreformatted"/>
        <w:shd w:val="clear" w:color="auto" w:fill="FFFFFF"/>
        <w:rPr>
          <w:color w:val="1F2328"/>
        </w:rPr>
      </w:pPr>
    </w:p>
    <w:p w14:paraId="62B1B7B1" w14:textId="77777777" w:rsidR="004125DB" w:rsidRDefault="004125DB" w:rsidP="004125DB">
      <w:pPr>
        <w:pStyle w:val="HTMLPreformatted"/>
        <w:shd w:val="clear" w:color="auto" w:fill="FFFFFF"/>
        <w:rPr>
          <w:color w:val="1F2328"/>
        </w:rPr>
      </w:pPr>
      <w:r>
        <w:rPr>
          <w:rStyle w:val="pl-c"/>
          <w:color w:val="1F2328"/>
        </w:rPr>
        <w:t>// Create a person using the factory function</w:t>
      </w:r>
    </w:p>
    <w:p w14:paraId="56E0F1D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person1</w:t>
      </w:r>
      <w:r>
        <w:rPr>
          <w:color w:val="1F2328"/>
        </w:rPr>
        <w:t xml:space="preserve"> </w:t>
      </w:r>
      <w:r>
        <w:rPr>
          <w:rStyle w:val="pl-c1"/>
          <w:color w:val="1F2328"/>
        </w:rPr>
        <w:t>=</w:t>
      </w:r>
      <w:r>
        <w:rPr>
          <w:color w:val="1F2328"/>
        </w:rPr>
        <w:t xml:space="preserve"> </w:t>
      </w:r>
      <w:r>
        <w:rPr>
          <w:rStyle w:val="pl-en"/>
          <w:color w:val="1F2328"/>
        </w:rPr>
        <w:t>createPerson</w:t>
      </w:r>
      <w:r>
        <w:rPr>
          <w:rStyle w:val="pl-kos"/>
          <w:color w:val="1F2328"/>
        </w:rPr>
        <w:t>(</w:t>
      </w:r>
      <w:r>
        <w:rPr>
          <w:rStyle w:val="pl-s"/>
          <w:color w:val="1F2328"/>
        </w:rPr>
        <w:t>"Alice"</w:t>
      </w:r>
      <w:r>
        <w:rPr>
          <w:rStyle w:val="pl-kos"/>
          <w:color w:val="1F2328"/>
        </w:rPr>
        <w:t>,</w:t>
      </w:r>
      <w:r>
        <w:rPr>
          <w:color w:val="1F2328"/>
        </w:rPr>
        <w:t xml:space="preserve"> </w:t>
      </w:r>
      <w:r>
        <w:rPr>
          <w:rStyle w:val="pl-c1"/>
          <w:color w:val="1F2328"/>
        </w:rPr>
        <w:t>30</w:t>
      </w:r>
      <w:r>
        <w:rPr>
          <w:rStyle w:val="pl-kos"/>
          <w:color w:val="1F2328"/>
        </w:rPr>
        <w:t>);</w:t>
      </w:r>
    </w:p>
    <w:p w14:paraId="0EAABE91" w14:textId="77777777" w:rsidR="004125DB" w:rsidRDefault="004125DB" w:rsidP="004125DB">
      <w:pPr>
        <w:pStyle w:val="HTMLPreformatted"/>
        <w:shd w:val="clear" w:color="auto" w:fill="FFFFFF"/>
        <w:rPr>
          <w:color w:val="1F2328"/>
        </w:rPr>
      </w:pPr>
    </w:p>
    <w:p w14:paraId="475D8503" w14:textId="77777777" w:rsidR="004125DB" w:rsidRDefault="004125DB" w:rsidP="004125DB">
      <w:pPr>
        <w:pStyle w:val="HTMLPreformatted"/>
        <w:shd w:val="clear" w:color="auto" w:fill="FFFFFF"/>
        <w:rPr>
          <w:color w:val="1F2328"/>
        </w:rPr>
      </w:pPr>
      <w:r>
        <w:rPr>
          <w:rStyle w:val="pl-c"/>
          <w:color w:val="1F2328"/>
        </w:rPr>
        <w:t>// Display person's information</w:t>
      </w:r>
    </w:p>
    <w:p w14:paraId="69C490BD" w14:textId="77777777" w:rsidR="004125DB" w:rsidRDefault="004125DB" w:rsidP="004125DB">
      <w:pPr>
        <w:pStyle w:val="HTMLPreformatted"/>
        <w:shd w:val="clear" w:color="auto" w:fill="FFFFFF"/>
        <w:rPr>
          <w:color w:val="1F2328"/>
        </w:rPr>
      </w:pPr>
      <w:r>
        <w:rPr>
          <w:rStyle w:val="pl-s1"/>
          <w:color w:val="1F2328"/>
        </w:rPr>
        <w:t>person1</w:t>
      </w:r>
      <w:r>
        <w:rPr>
          <w:rStyle w:val="pl-kos"/>
          <w:color w:val="1F2328"/>
        </w:rPr>
        <w:t>.</w:t>
      </w:r>
      <w:r>
        <w:rPr>
          <w:rStyle w:val="pl-en"/>
          <w:color w:val="1F2328"/>
        </w:rPr>
        <w:t>displayInfo</w:t>
      </w:r>
      <w:r>
        <w:rPr>
          <w:rStyle w:val="pl-kos"/>
          <w:color w:val="1F2328"/>
        </w:rPr>
        <w:t>();</w:t>
      </w:r>
      <w:r>
        <w:rPr>
          <w:color w:val="1F2328"/>
        </w:rPr>
        <w:t xml:space="preserve"> </w:t>
      </w:r>
      <w:r>
        <w:rPr>
          <w:rStyle w:val="pl-c"/>
          <w:color w:val="1F2328"/>
        </w:rPr>
        <w:t>// Output: Name: Alice, Age: 30</w:t>
      </w:r>
    </w:p>
    <w:p w14:paraId="34F19BE5"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33F675FC" w14:textId="77777777" w:rsidR="004125DB" w:rsidRDefault="004125DB" w:rsidP="004125DB">
      <w:pPr>
        <w:pStyle w:val="NormalWeb"/>
        <w:numPr>
          <w:ilvl w:val="0"/>
          <w:numId w:val="47"/>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createPerson</w:t>
      </w:r>
      <w:r>
        <w:rPr>
          <w:rFonts w:ascii="Segoe UI" w:hAnsi="Segoe UI" w:cs="Segoe UI"/>
          <w:color w:val="1F2328"/>
        </w:rPr>
        <w:t> function is a factory function that takes </w:t>
      </w:r>
      <w:r>
        <w:rPr>
          <w:rStyle w:val="HTMLCode"/>
          <w:color w:val="1F2328"/>
        </w:rPr>
        <w:t>name</w:t>
      </w:r>
      <w:r>
        <w:rPr>
          <w:rFonts w:ascii="Segoe UI" w:hAnsi="Segoe UI" w:cs="Segoe UI"/>
          <w:color w:val="1F2328"/>
        </w:rPr>
        <w:t> and </w:t>
      </w:r>
      <w:r>
        <w:rPr>
          <w:rStyle w:val="HTMLCode"/>
          <w:color w:val="1F2328"/>
        </w:rPr>
        <w:t>age</w:t>
      </w:r>
      <w:r>
        <w:rPr>
          <w:rFonts w:ascii="Segoe UI" w:hAnsi="Segoe UI" w:cs="Segoe UI"/>
          <w:color w:val="1F2328"/>
        </w:rPr>
        <w:t> parameters and returns an object representing a person.</w:t>
      </w:r>
    </w:p>
    <w:p w14:paraId="11191D91" w14:textId="77777777" w:rsidR="004125DB" w:rsidRDefault="004125DB" w:rsidP="004125DB">
      <w:pPr>
        <w:pStyle w:val="NormalWeb"/>
        <w:numPr>
          <w:ilvl w:val="0"/>
          <w:numId w:val="47"/>
        </w:numPr>
        <w:shd w:val="clear" w:color="auto" w:fill="FFFFFF"/>
        <w:spacing w:before="0" w:beforeAutospacing="0" w:after="0" w:afterAutospacing="0"/>
        <w:rPr>
          <w:rFonts w:ascii="Segoe UI" w:hAnsi="Segoe UI" w:cs="Segoe UI"/>
          <w:color w:val="1F2328"/>
        </w:rPr>
      </w:pPr>
      <w:r>
        <w:rPr>
          <w:rFonts w:ascii="Segoe UI" w:hAnsi="Segoe UI" w:cs="Segoe UI"/>
          <w:color w:val="1F2328"/>
        </w:rPr>
        <w:t>Inside the factory function, we create and return an object literal with properties for </w:t>
      </w:r>
      <w:r>
        <w:rPr>
          <w:rStyle w:val="HTMLCode"/>
          <w:color w:val="1F2328"/>
        </w:rPr>
        <w:t>name</w:t>
      </w:r>
      <w:r>
        <w:rPr>
          <w:rFonts w:ascii="Segoe UI" w:hAnsi="Segoe UI" w:cs="Segoe UI"/>
          <w:color w:val="1F2328"/>
        </w:rPr>
        <w:t> and </w:t>
      </w:r>
      <w:r>
        <w:rPr>
          <w:rStyle w:val="HTMLCode"/>
          <w:color w:val="1F2328"/>
        </w:rPr>
        <w:t>age</w:t>
      </w:r>
      <w:r>
        <w:rPr>
          <w:rFonts w:ascii="Segoe UI" w:hAnsi="Segoe UI" w:cs="Segoe UI"/>
          <w:color w:val="1F2328"/>
        </w:rPr>
        <w:t>, along with a method </w:t>
      </w:r>
      <w:r>
        <w:rPr>
          <w:rStyle w:val="HTMLCode"/>
          <w:color w:val="1F2328"/>
        </w:rPr>
        <w:t>displayInfo</w:t>
      </w:r>
      <w:r>
        <w:rPr>
          <w:rFonts w:ascii="Segoe UI" w:hAnsi="Segoe UI" w:cs="Segoe UI"/>
          <w:color w:val="1F2328"/>
        </w:rPr>
        <w:t> to display the person’s information.</w:t>
      </w:r>
    </w:p>
    <w:p w14:paraId="0B8FEF10" w14:textId="77777777" w:rsidR="004125DB" w:rsidRDefault="004125DB" w:rsidP="004125DB">
      <w:pPr>
        <w:pStyle w:val="NormalWeb"/>
        <w:numPr>
          <w:ilvl w:val="0"/>
          <w:numId w:val="47"/>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use the factory function to create a </w:t>
      </w:r>
      <w:r>
        <w:rPr>
          <w:rStyle w:val="HTMLCode"/>
          <w:color w:val="1F2328"/>
        </w:rPr>
        <w:t>person1</w:t>
      </w:r>
      <w:r>
        <w:rPr>
          <w:rFonts w:ascii="Segoe UI" w:hAnsi="Segoe UI" w:cs="Segoe UI"/>
          <w:color w:val="1F2328"/>
        </w:rPr>
        <w:t> object with the name "Alice" and age 30.</w:t>
      </w:r>
    </w:p>
    <w:p w14:paraId="2BD2F2CF" w14:textId="77777777" w:rsidR="004125DB" w:rsidRDefault="004125DB" w:rsidP="004125DB">
      <w:pPr>
        <w:pStyle w:val="NormalWeb"/>
        <w:numPr>
          <w:ilvl w:val="0"/>
          <w:numId w:val="47"/>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then call the </w:t>
      </w:r>
      <w:r>
        <w:rPr>
          <w:rStyle w:val="HTMLCode"/>
          <w:color w:val="1F2328"/>
        </w:rPr>
        <w:t>displayInfo</w:t>
      </w:r>
      <w:r>
        <w:rPr>
          <w:rFonts w:ascii="Segoe UI" w:hAnsi="Segoe UI" w:cs="Segoe UI"/>
          <w:color w:val="1F2328"/>
        </w:rPr>
        <w:t> method of the </w:t>
      </w:r>
      <w:r>
        <w:rPr>
          <w:rStyle w:val="HTMLCode"/>
          <w:color w:val="1F2328"/>
        </w:rPr>
        <w:t>person1</w:t>
      </w:r>
      <w:r>
        <w:rPr>
          <w:rFonts w:ascii="Segoe UI" w:hAnsi="Segoe UI" w:cs="Segoe UI"/>
          <w:color w:val="1F2328"/>
        </w:rPr>
        <w:t> object to display its information.</w:t>
      </w:r>
    </w:p>
    <w:p w14:paraId="56B9B94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Factory functions are commonly used in JavaScript to encapsulate object creation logic and provide a way to create multiple instances of objects with similar characteristics.</w:t>
      </w:r>
    </w:p>
    <w:p w14:paraId="2E06B177"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16. Object Enumeration</w:t>
      </w:r>
    </w:p>
    <w:p w14:paraId="51D2EAAF" w14:textId="77777777" w:rsidR="004125DB" w:rsidRDefault="004125DB" w:rsidP="004125DB">
      <w:pPr>
        <w:pStyle w:val="HTMLPreformatted"/>
        <w:shd w:val="clear" w:color="auto" w:fill="FFFFFF"/>
        <w:spacing w:after="240"/>
        <w:rPr>
          <w:color w:val="1F2328"/>
        </w:rPr>
      </w:pPr>
      <w:r>
        <w:rPr>
          <w:color w:val="1F2328"/>
        </w:rPr>
        <w:t>let car = {</w:t>
      </w:r>
    </w:p>
    <w:p w14:paraId="23822E37" w14:textId="77777777" w:rsidR="004125DB" w:rsidRDefault="004125DB" w:rsidP="004125DB">
      <w:pPr>
        <w:pStyle w:val="HTMLPreformatted"/>
        <w:shd w:val="clear" w:color="auto" w:fill="FFFFFF"/>
        <w:spacing w:after="240"/>
        <w:rPr>
          <w:color w:val="1F2328"/>
        </w:rPr>
      </w:pPr>
      <w:r>
        <w:rPr>
          <w:color w:val="1F2328"/>
        </w:rPr>
        <w:t xml:space="preserve">    brand: "Toyota",</w:t>
      </w:r>
    </w:p>
    <w:p w14:paraId="5433CA5F" w14:textId="77777777" w:rsidR="004125DB" w:rsidRDefault="004125DB" w:rsidP="004125DB">
      <w:pPr>
        <w:pStyle w:val="HTMLPreformatted"/>
        <w:shd w:val="clear" w:color="auto" w:fill="FFFFFF"/>
        <w:spacing w:after="240"/>
        <w:rPr>
          <w:color w:val="1F2328"/>
        </w:rPr>
      </w:pPr>
      <w:r>
        <w:rPr>
          <w:color w:val="1F2328"/>
        </w:rPr>
        <w:t xml:space="preserve">    model: "Camry",</w:t>
      </w:r>
    </w:p>
    <w:p w14:paraId="61E788E8" w14:textId="77777777" w:rsidR="004125DB" w:rsidRDefault="004125DB" w:rsidP="004125DB">
      <w:pPr>
        <w:pStyle w:val="HTMLPreformatted"/>
        <w:shd w:val="clear" w:color="auto" w:fill="FFFFFF"/>
        <w:spacing w:after="240"/>
        <w:rPr>
          <w:color w:val="1F2328"/>
        </w:rPr>
      </w:pPr>
      <w:r>
        <w:rPr>
          <w:color w:val="1F2328"/>
        </w:rPr>
        <w:t xml:space="preserve">    year: 2020,</w:t>
      </w:r>
    </w:p>
    <w:p w14:paraId="0A7C29CA" w14:textId="77777777" w:rsidR="004125DB" w:rsidRDefault="004125DB" w:rsidP="004125DB">
      <w:pPr>
        <w:pStyle w:val="HTMLPreformatted"/>
        <w:shd w:val="clear" w:color="auto" w:fill="FFFFFF"/>
        <w:spacing w:after="240"/>
        <w:rPr>
          <w:color w:val="1F2328"/>
        </w:rPr>
      </w:pPr>
      <w:r>
        <w:rPr>
          <w:color w:val="1F2328"/>
        </w:rPr>
        <w:t xml:space="preserve">    start: function() {</w:t>
      </w:r>
    </w:p>
    <w:p w14:paraId="585BE760" w14:textId="77777777" w:rsidR="004125DB" w:rsidRDefault="004125DB" w:rsidP="004125DB">
      <w:pPr>
        <w:pStyle w:val="HTMLPreformatted"/>
        <w:shd w:val="clear" w:color="auto" w:fill="FFFFFF"/>
        <w:spacing w:after="240"/>
        <w:rPr>
          <w:color w:val="1F2328"/>
        </w:rPr>
      </w:pPr>
      <w:r>
        <w:rPr>
          <w:color w:val="1F2328"/>
        </w:rPr>
        <w:t xml:space="preserve">        console.log("Starting the " + this.brand + " " + this.model);</w:t>
      </w:r>
    </w:p>
    <w:p w14:paraId="58C8222B" w14:textId="77777777" w:rsidR="004125DB" w:rsidRDefault="004125DB" w:rsidP="004125DB">
      <w:pPr>
        <w:pStyle w:val="HTMLPreformatted"/>
        <w:shd w:val="clear" w:color="auto" w:fill="FFFFFF"/>
        <w:spacing w:after="240"/>
        <w:rPr>
          <w:color w:val="1F2328"/>
        </w:rPr>
      </w:pPr>
      <w:r>
        <w:rPr>
          <w:color w:val="1F2328"/>
        </w:rPr>
        <w:lastRenderedPageBreak/>
        <w:t xml:space="preserve">    },</w:t>
      </w:r>
    </w:p>
    <w:p w14:paraId="10D3B2BA" w14:textId="77777777" w:rsidR="004125DB" w:rsidRDefault="004125DB" w:rsidP="004125DB">
      <w:pPr>
        <w:pStyle w:val="HTMLPreformatted"/>
        <w:shd w:val="clear" w:color="auto" w:fill="FFFFFF"/>
        <w:spacing w:after="240"/>
        <w:rPr>
          <w:color w:val="1F2328"/>
        </w:rPr>
      </w:pPr>
      <w:r>
        <w:rPr>
          <w:color w:val="1F2328"/>
        </w:rPr>
        <w:t xml:space="preserve">    stop: function() {</w:t>
      </w:r>
    </w:p>
    <w:p w14:paraId="247C3AA6" w14:textId="77777777" w:rsidR="004125DB" w:rsidRDefault="004125DB" w:rsidP="004125DB">
      <w:pPr>
        <w:pStyle w:val="HTMLPreformatted"/>
        <w:shd w:val="clear" w:color="auto" w:fill="FFFFFF"/>
        <w:spacing w:after="240"/>
        <w:rPr>
          <w:color w:val="1F2328"/>
        </w:rPr>
      </w:pPr>
      <w:r>
        <w:rPr>
          <w:color w:val="1F2328"/>
        </w:rPr>
        <w:t xml:space="preserve">        console.log("Stopping the " + this.brand + " " + this.model);</w:t>
      </w:r>
    </w:p>
    <w:p w14:paraId="4CE2CB2B" w14:textId="77777777" w:rsidR="004125DB" w:rsidRDefault="004125DB" w:rsidP="004125DB">
      <w:pPr>
        <w:pStyle w:val="HTMLPreformatted"/>
        <w:shd w:val="clear" w:color="auto" w:fill="FFFFFF"/>
        <w:spacing w:after="240"/>
        <w:rPr>
          <w:color w:val="1F2328"/>
        </w:rPr>
      </w:pPr>
      <w:r>
        <w:rPr>
          <w:color w:val="1F2328"/>
        </w:rPr>
        <w:t xml:space="preserve">    }</w:t>
      </w:r>
    </w:p>
    <w:p w14:paraId="33991ACC" w14:textId="77777777" w:rsidR="004125DB" w:rsidRDefault="004125DB" w:rsidP="004125DB">
      <w:pPr>
        <w:pStyle w:val="HTMLPreformatted"/>
        <w:shd w:val="clear" w:color="auto" w:fill="FFFFFF"/>
        <w:spacing w:after="240"/>
        <w:rPr>
          <w:color w:val="1F2328"/>
        </w:rPr>
      </w:pPr>
      <w:r>
        <w:rPr>
          <w:color w:val="1F2328"/>
        </w:rPr>
        <w:t>};</w:t>
      </w:r>
    </w:p>
    <w:p w14:paraId="13A5C659" w14:textId="77777777" w:rsidR="004125DB" w:rsidRDefault="004125DB" w:rsidP="004125DB">
      <w:pPr>
        <w:pStyle w:val="HTMLPreformatted"/>
        <w:shd w:val="clear" w:color="auto" w:fill="FFFFFF"/>
        <w:spacing w:after="240"/>
        <w:rPr>
          <w:color w:val="1F2328"/>
        </w:rPr>
      </w:pPr>
    </w:p>
    <w:p w14:paraId="59B70DB0" w14:textId="77777777" w:rsidR="004125DB" w:rsidRDefault="004125DB" w:rsidP="004125DB">
      <w:pPr>
        <w:pStyle w:val="HTMLPreformatted"/>
        <w:shd w:val="clear" w:color="auto" w:fill="FFFFFF"/>
        <w:spacing w:after="240"/>
        <w:rPr>
          <w:color w:val="1F2328"/>
        </w:rPr>
      </w:pPr>
      <w:r>
        <w:rPr>
          <w:color w:val="1F2328"/>
        </w:rPr>
        <w:t>// Enumerating properties of the car object</w:t>
      </w:r>
    </w:p>
    <w:p w14:paraId="5E94EC1B" w14:textId="77777777" w:rsidR="004125DB" w:rsidRDefault="004125DB" w:rsidP="004125DB">
      <w:pPr>
        <w:pStyle w:val="HTMLPreformatted"/>
        <w:shd w:val="clear" w:color="auto" w:fill="FFFFFF"/>
        <w:spacing w:after="240"/>
        <w:rPr>
          <w:color w:val="1F2328"/>
        </w:rPr>
      </w:pPr>
      <w:r>
        <w:rPr>
          <w:color w:val="1F2328"/>
        </w:rPr>
        <w:t>for (let key in car) {</w:t>
      </w:r>
    </w:p>
    <w:p w14:paraId="1232B97A" w14:textId="77777777" w:rsidR="004125DB" w:rsidRDefault="004125DB" w:rsidP="004125DB">
      <w:pPr>
        <w:pStyle w:val="HTMLPreformatted"/>
        <w:shd w:val="clear" w:color="auto" w:fill="FFFFFF"/>
        <w:spacing w:after="240"/>
        <w:rPr>
          <w:color w:val="1F2328"/>
        </w:rPr>
      </w:pPr>
      <w:r>
        <w:rPr>
          <w:color w:val="1F2328"/>
        </w:rPr>
        <w:t xml:space="preserve">    if (typeof car[key] !== "function") {</w:t>
      </w:r>
    </w:p>
    <w:p w14:paraId="3F0245DA" w14:textId="77777777" w:rsidR="004125DB" w:rsidRDefault="004125DB" w:rsidP="004125DB">
      <w:pPr>
        <w:pStyle w:val="HTMLPreformatted"/>
        <w:shd w:val="clear" w:color="auto" w:fill="FFFFFF"/>
        <w:spacing w:after="240"/>
        <w:rPr>
          <w:color w:val="1F2328"/>
        </w:rPr>
      </w:pPr>
      <w:r>
        <w:rPr>
          <w:color w:val="1F2328"/>
        </w:rPr>
        <w:t xml:space="preserve">        console.log(key + ": " + car[key]);</w:t>
      </w:r>
    </w:p>
    <w:p w14:paraId="553E8F71" w14:textId="77777777" w:rsidR="004125DB" w:rsidRDefault="004125DB" w:rsidP="004125DB">
      <w:pPr>
        <w:pStyle w:val="HTMLPreformatted"/>
        <w:shd w:val="clear" w:color="auto" w:fill="FFFFFF"/>
        <w:spacing w:after="240"/>
        <w:rPr>
          <w:color w:val="1F2328"/>
        </w:rPr>
      </w:pPr>
      <w:r>
        <w:rPr>
          <w:color w:val="1F2328"/>
        </w:rPr>
        <w:t xml:space="preserve">    }</w:t>
      </w:r>
    </w:p>
    <w:p w14:paraId="5C11B452" w14:textId="77777777" w:rsidR="004125DB" w:rsidRDefault="004125DB" w:rsidP="004125DB">
      <w:pPr>
        <w:pStyle w:val="HTMLPreformatted"/>
        <w:shd w:val="clear" w:color="auto" w:fill="FFFFFF"/>
        <w:spacing w:after="240"/>
        <w:rPr>
          <w:color w:val="1F2328"/>
        </w:rPr>
      </w:pPr>
      <w:r>
        <w:rPr>
          <w:color w:val="1F2328"/>
        </w:rPr>
        <w:t>}</w:t>
      </w:r>
    </w:p>
    <w:p w14:paraId="2E3F9890"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17. Object Cloning</w:t>
      </w:r>
    </w:p>
    <w:p w14:paraId="58CC9FEE"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JavaScript, you can clone an object using various methods. One common approach is to use the spread operator (</w:t>
      </w:r>
      <w:r>
        <w:rPr>
          <w:rStyle w:val="HTMLCode"/>
          <w:color w:val="1F2328"/>
        </w:rPr>
        <w:t>…</w:t>
      </w:r>
      <w:r>
        <w:rPr>
          <w:rStyle w:val="HTMLCode"/>
          <w:rFonts w:ascii="Cambria Math" w:hAnsi="Cambria Math" w:cs="Cambria Math"/>
          <w:color w:val="1F2328"/>
        </w:rPr>
        <w:t>​</w:t>
      </w:r>
      <w:r>
        <w:rPr>
          <w:rFonts w:ascii="Segoe UI" w:hAnsi="Segoe UI" w:cs="Segoe UI"/>
          <w:color w:val="1F2328"/>
        </w:rPr>
        <w:t>) or </w:t>
      </w:r>
      <w:r>
        <w:rPr>
          <w:rStyle w:val="HTMLCode"/>
          <w:color w:val="1F2328"/>
        </w:rPr>
        <w:t>Object.assign()</w:t>
      </w:r>
      <w:r>
        <w:rPr>
          <w:rFonts w:ascii="Segoe UI" w:hAnsi="Segoe UI" w:cs="Segoe UI"/>
          <w:color w:val="1F2328"/>
        </w:rPr>
        <w:t> method for shallow copying. Here’s an example using the spread operator to clone a simple object:</w:t>
      </w:r>
    </w:p>
    <w:p w14:paraId="3D206293" w14:textId="77777777" w:rsidR="004125DB" w:rsidRDefault="004125DB" w:rsidP="004125DB">
      <w:pPr>
        <w:pStyle w:val="HTMLPreformatted"/>
        <w:shd w:val="clear" w:color="auto" w:fill="FFFFFF"/>
        <w:rPr>
          <w:color w:val="1F2328"/>
        </w:rPr>
      </w:pPr>
      <w:r>
        <w:rPr>
          <w:rStyle w:val="pl-c"/>
          <w:color w:val="1F2328"/>
        </w:rPr>
        <w:t>// Original object</w:t>
      </w:r>
    </w:p>
    <w:p w14:paraId="1E727792"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originalObject</w:t>
      </w:r>
      <w:r>
        <w:rPr>
          <w:color w:val="1F2328"/>
        </w:rPr>
        <w:t xml:space="preserve"> </w:t>
      </w:r>
      <w:r>
        <w:rPr>
          <w:rStyle w:val="pl-c1"/>
          <w:color w:val="1F2328"/>
        </w:rPr>
        <w:t>=</w:t>
      </w:r>
      <w:r>
        <w:rPr>
          <w:color w:val="1F2328"/>
        </w:rPr>
        <w:t xml:space="preserve"> </w:t>
      </w:r>
      <w:r>
        <w:rPr>
          <w:rStyle w:val="pl-kos"/>
          <w:color w:val="1F2328"/>
        </w:rPr>
        <w:t>{</w:t>
      </w:r>
    </w:p>
    <w:p w14:paraId="2861F189"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name</w:t>
      </w:r>
      <w:r>
        <w:rPr>
          <w:color w:val="1F2328"/>
        </w:rPr>
        <w:t xml:space="preserve">: </w:t>
      </w:r>
      <w:r>
        <w:rPr>
          <w:rStyle w:val="pl-s"/>
          <w:color w:val="1F2328"/>
        </w:rPr>
        <w:t>"John"</w:t>
      </w:r>
      <w:r>
        <w:rPr>
          <w:rStyle w:val="pl-kos"/>
          <w:color w:val="1F2328"/>
        </w:rPr>
        <w:t>,</w:t>
      </w:r>
    </w:p>
    <w:p w14:paraId="507BD1E9"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age</w:t>
      </w:r>
      <w:r>
        <w:rPr>
          <w:color w:val="1F2328"/>
        </w:rPr>
        <w:t xml:space="preserve">: </w:t>
      </w:r>
      <w:r>
        <w:rPr>
          <w:rStyle w:val="pl-c1"/>
          <w:color w:val="1F2328"/>
        </w:rPr>
        <w:t>30</w:t>
      </w:r>
      <w:r>
        <w:rPr>
          <w:rStyle w:val="pl-kos"/>
          <w:color w:val="1F2328"/>
        </w:rPr>
        <w:t>,</w:t>
      </w:r>
    </w:p>
    <w:p w14:paraId="3930B9E0"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city</w:t>
      </w:r>
      <w:r>
        <w:rPr>
          <w:color w:val="1F2328"/>
        </w:rPr>
        <w:t xml:space="preserve">: </w:t>
      </w:r>
      <w:r>
        <w:rPr>
          <w:rStyle w:val="pl-s"/>
          <w:color w:val="1F2328"/>
        </w:rPr>
        <w:t>"New York"</w:t>
      </w:r>
    </w:p>
    <w:p w14:paraId="1D57A53D" w14:textId="77777777" w:rsidR="004125DB" w:rsidRDefault="004125DB" w:rsidP="004125DB">
      <w:pPr>
        <w:pStyle w:val="HTMLPreformatted"/>
        <w:shd w:val="clear" w:color="auto" w:fill="FFFFFF"/>
        <w:rPr>
          <w:color w:val="1F2328"/>
        </w:rPr>
      </w:pPr>
      <w:r>
        <w:rPr>
          <w:rStyle w:val="pl-kos"/>
          <w:color w:val="1F2328"/>
        </w:rPr>
        <w:t>};</w:t>
      </w:r>
    </w:p>
    <w:p w14:paraId="466AC6FD" w14:textId="77777777" w:rsidR="004125DB" w:rsidRDefault="004125DB" w:rsidP="004125DB">
      <w:pPr>
        <w:pStyle w:val="HTMLPreformatted"/>
        <w:shd w:val="clear" w:color="auto" w:fill="FFFFFF"/>
        <w:rPr>
          <w:color w:val="1F2328"/>
        </w:rPr>
      </w:pPr>
    </w:p>
    <w:p w14:paraId="0960A9BC" w14:textId="77777777" w:rsidR="004125DB" w:rsidRDefault="004125DB" w:rsidP="004125DB">
      <w:pPr>
        <w:pStyle w:val="HTMLPreformatted"/>
        <w:shd w:val="clear" w:color="auto" w:fill="FFFFFF"/>
        <w:rPr>
          <w:color w:val="1F2328"/>
        </w:rPr>
      </w:pPr>
      <w:r>
        <w:rPr>
          <w:rStyle w:val="pl-c"/>
          <w:color w:val="1F2328"/>
        </w:rPr>
        <w:t>// Cloning the object using the spread operator</w:t>
      </w:r>
    </w:p>
    <w:p w14:paraId="5C5C5242"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clonedObject</w:t>
      </w:r>
      <w:r>
        <w:rPr>
          <w:color w:val="1F2328"/>
        </w:rPr>
        <w:t xml:space="preserve"> </w:t>
      </w:r>
      <w:r>
        <w:rPr>
          <w:rStyle w:val="pl-c1"/>
          <w:color w:val="1F2328"/>
        </w:rPr>
        <w:t>=</w:t>
      </w:r>
      <w:r>
        <w:rPr>
          <w:color w:val="1F2328"/>
        </w:rPr>
        <w:t xml:space="preserve"> </w:t>
      </w:r>
      <w:r>
        <w:rPr>
          <w:rStyle w:val="pl-kos"/>
          <w:color w:val="1F2328"/>
        </w:rPr>
        <w:t>{</w:t>
      </w:r>
      <w:r>
        <w:rPr>
          <w:color w:val="1F2328"/>
        </w:rPr>
        <w:t xml:space="preserve"> ...</w:t>
      </w:r>
      <w:r>
        <w:rPr>
          <w:rStyle w:val="pl-s1"/>
          <w:color w:val="1F2328"/>
        </w:rPr>
        <w:t>originalObject</w:t>
      </w:r>
      <w:r>
        <w:rPr>
          <w:color w:val="1F2328"/>
        </w:rPr>
        <w:t xml:space="preserve"> </w:t>
      </w:r>
      <w:r>
        <w:rPr>
          <w:rStyle w:val="pl-kos"/>
          <w:color w:val="1F2328"/>
        </w:rPr>
        <w:t>};</w:t>
      </w:r>
    </w:p>
    <w:p w14:paraId="5CCC9A52" w14:textId="77777777" w:rsidR="004125DB" w:rsidRDefault="004125DB" w:rsidP="004125DB">
      <w:pPr>
        <w:pStyle w:val="HTMLPreformatted"/>
        <w:shd w:val="clear" w:color="auto" w:fill="FFFFFF"/>
        <w:rPr>
          <w:color w:val="1F2328"/>
        </w:rPr>
      </w:pPr>
    </w:p>
    <w:p w14:paraId="30492EA8" w14:textId="77777777" w:rsidR="004125DB" w:rsidRDefault="004125DB" w:rsidP="004125DB">
      <w:pPr>
        <w:pStyle w:val="HTMLPreformatted"/>
        <w:shd w:val="clear" w:color="auto" w:fill="FFFFFF"/>
        <w:rPr>
          <w:color w:val="1F2328"/>
        </w:rPr>
      </w:pPr>
      <w:r>
        <w:rPr>
          <w:rStyle w:val="pl-c"/>
          <w:color w:val="1F2328"/>
        </w:rPr>
        <w:t>// Modifying the cloned object</w:t>
      </w:r>
    </w:p>
    <w:p w14:paraId="028FA7F8" w14:textId="77777777" w:rsidR="004125DB" w:rsidRDefault="004125DB" w:rsidP="004125DB">
      <w:pPr>
        <w:pStyle w:val="HTMLPreformatted"/>
        <w:shd w:val="clear" w:color="auto" w:fill="FFFFFF"/>
        <w:rPr>
          <w:color w:val="1F2328"/>
        </w:rPr>
      </w:pPr>
      <w:r>
        <w:rPr>
          <w:rStyle w:val="pl-s1"/>
          <w:color w:val="1F2328"/>
        </w:rPr>
        <w:t>clonedObject</w:t>
      </w:r>
      <w:r>
        <w:rPr>
          <w:rStyle w:val="pl-kos"/>
          <w:color w:val="1F2328"/>
        </w:rPr>
        <w:t>.</w:t>
      </w:r>
      <w:r>
        <w:rPr>
          <w:rStyle w:val="pl-c1"/>
          <w:color w:val="1F2328"/>
        </w:rPr>
        <w:t>name</w:t>
      </w:r>
      <w:r>
        <w:rPr>
          <w:color w:val="1F2328"/>
        </w:rPr>
        <w:t xml:space="preserve"> </w:t>
      </w:r>
      <w:r>
        <w:rPr>
          <w:rStyle w:val="pl-c1"/>
          <w:color w:val="1F2328"/>
        </w:rPr>
        <w:t>=</w:t>
      </w:r>
      <w:r>
        <w:rPr>
          <w:color w:val="1F2328"/>
        </w:rPr>
        <w:t xml:space="preserve"> </w:t>
      </w:r>
      <w:r>
        <w:rPr>
          <w:rStyle w:val="pl-s"/>
          <w:color w:val="1F2328"/>
        </w:rPr>
        <w:t>"Alice"</w:t>
      </w:r>
      <w:r>
        <w:rPr>
          <w:rStyle w:val="pl-kos"/>
          <w:color w:val="1F2328"/>
        </w:rPr>
        <w:t>;</w:t>
      </w:r>
    </w:p>
    <w:p w14:paraId="5C2B8CC4" w14:textId="77777777" w:rsidR="004125DB" w:rsidRDefault="004125DB" w:rsidP="004125DB">
      <w:pPr>
        <w:pStyle w:val="HTMLPreformatted"/>
        <w:shd w:val="clear" w:color="auto" w:fill="FFFFFF"/>
        <w:rPr>
          <w:color w:val="1F2328"/>
        </w:rPr>
      </w:pPr>
    </w:p>
    <w:p w14:paraId="0DC41379" w14:textId="77777777" w:rsidR="004125DB" w:rsidRDefault="004125DB" w:rsidP="004125DB">
      <w:pPr>
        <w:pStyle w:val="HTMLPreformatted"/>
        <w:shd w:val="clear" w:color="auto" w:fill="FFFFFF"/>
        <w:rPr>
          <w:color w:val="1F2328"/>
        </w:rPr>
      </w:pPr>
      <w:r>
        <w:rPr>
          <w:rStyle w:val="pl-c"/>
          <w:color w:val="1F2328"/>
        </w:rPr>
        <w:t>// Outputting the original and cloned objects</w:t>
      </w:r>
    </w:p>
    <w:p w14:paraId="362BD26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"Original Object:"</w:t>
      </w:r>
      <w:r>
        <w:rPr>
          <w:rStyle w:val="pl-kos"/>
          <w:color w:val="1F2328"/>
        </w:rPr>
        <w:t>,</w:t>
      </w:r>
      <w:r>
        <w:rPr>
          <w:color w:val="1F2328"/>
        </w:rPr>
        <w:t xml:space="preserve"> </w:t>
      </w:r>
      <w:r>
        <w:rPr>
          <w:rStyle w:val="pl-s1"/>
          <w:color w:val="1F2328"/>
        </w:rPr>
        <w:t>originalObject</w:t>
      </w:r>
      <w:r>
        <w:rPr>
          <w:rStyle w:val="pl-kos"/>
          <w:color w:val="1F2328"/>
        </w:rPr>
        <w:t>);</w:t>
      </w:r>
    </w:p>
    <w:p w14:paraId="4A32FA1A"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"Cloned Object:"</w:t>
      </w:r>
      <w:r>
        <w:rPr>
          <w:rStyle w:val="pl-kos"/>
          <w:color w:val="1F2328"/>
        </w:rPr>
        <w:t>,</w:t>
      </w:r>
      <w:r>
        <w:rPr>
          <w:color w:val="1F2328"/>
        </w:rPr>
        <w:t xml:space="preserve"> </w:t>
      </w:r>
      <w:r>
        <w:rPr>
          <w:rStyle w:val="pl-s1"/>
          <w:color w:val="1F2328"/>
        </w:rPr>
        <w:t>clonedObject</w:t>
      </w:r>
      <w:r>
        <w:rPr>
          <w:rStyle w:val="pl-kos"/>
          <w:color w:val="1F2328"/>
        </w:rPr>
        <w:t>);</w:t>
      </w:r>
    </w:p>
    <w:p w14:paraId="20B1A4FE"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will output:</w:t>
      </w:r>
    </w:p>
    <w:p w14:paraId="5A136D2D" w14:textId="77777777" w:rsidR="004125DB" w:rsidRDefault="004125DB" w:rsidP="004125DB">
      <w:pPr>
        <w:pStyle w:val="HTMLPreformatted"/>
        <w:shd w:val="clear" w:color="auto" w:fill="FFFFFF"/>
        <w:rPr>
          <w:rStyle w:val="HTMLCode"/>
          <w:color w:val="1F2328"/>
          <w:bdr w:val="none" w:sz="0" w:space="0" w:color="auto" w:frame="1"/>
        </w:rPr>
      </w:pPr>
      <w:r>
        <w:rPr>
          <w:rStyle w:val="HTMLCode"/>
          <w:color w:val="1F2328"/>
          <w:bdr w:val="none" w:sz="0" w:space="0" w:color="auto" w:frame="1"/>
        </w:rPr>
        <w:t>Original Object: { name: 'John', age: 30, city: 'New York' }</w:t>
      </w:r>
    </w:p>
    <w:p w14:paraId="36504D70" w14:textId="77777777" w:rsidR="004125DB" w:rsidRDefault="004125DB" w:rsidP="004125DB">
      <w:pPr>
        <w:pStyle w:val="HTMLPreformatted"/>
        <w:shd w:val="clear" w:color="auto" w:fill="FFFFFF"/>
        <w:rPr>
          <w:color w:val="1F2328"/>
        </w:rPr>
      </w:pPr>
      <w:r>
        <w:rPr>
          <w:rStyle w:val="HTMLCode"/>
          <w:color w:val="1F2328"/>
          <w:bdr w:val="none" w:sz="0" w:space="0" w:color="auto" w:frame="1"/>
        </w:rPr>
        <w:t>Cloned Object: { name: 'Alice', age: 30, city: 'New York' }</w:t>
      </w:r>
    </w:p>
    <w:p w14:paraId="41B77F5B"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the </w:t>
      </w:r>
      <w:r>
        <w:rPr>
          <w:rStyle w:val="HTMLCode"/>
          <w:color w:val="1F2328"/>
        </w:rPr>
        <w:t>originalObject</w:t>
      </w:r>
      <w:r>
        <w:rPr>
          <w:rFonts w:ascii="Segoe UI" w:hAnsi="Segoe UI" w:cs="Segoe UI"/>
          <w:color w:val="1F2328"/>
        </w:rPr>
        <w:t> is cloned into </w:t>
      </w:r>
      <w:r>
        <w:rPr>
          <w:rStyle w:val="HTMLCode"/>
          <w:color w:val="1F2328"/>
        </w:rPr>
        <w:t>clonedObject</w:t>
      </w:r>
      <w:r>
        <w:rPr>
          <w:rFonts w:ascii="Segoe UI" w:hAnsi="Segoe UI" w:cs="Segoe UI"/>
          <w:color w:val="1F2328"/>
        </w:rPr>
        <w:t> using the spread operator (</w:t>
      </w:r>
      <w:r>
        <w:rPr>
          <w:rStyle w:val="HTMLCode"/>
          <w:color w:val="1F2328"/>
        </w:rPr>
        <w:t>…</w:t>
      </w:r>
      <w:r>
        <w:rPr>
          <w:rStyle w:val="HTMLCode"/>
          <w:rFonts w:ascii="Cambria Math" w:hAnsi="Cambria Math" w:cs="Cambria Math"/>
          <w:color w:val="1F2328"/>
        </w:rPr>
        <w:t>​</w:t>
      </w:r>
      <w:r>
        <w:rPr>
          <w:rFonts w:ascii="Segoe UI" w:hAnsi="Segoe UI" w:cs="Segoe UI"/>
          <w:color w:val="1F2328"/>
        </w:rPr>
        <w:t>). Any modifications made to </w:t>
      </w:r>
      <w:r>
        <w:rPr>
          <w:rStyle w:val="HTMLCode"/>
          <w:color w:val="1F2328"/>
        </w:rPr>
        <w:t>clonedObject</w:t>
      </w:r>
      <w:r>
        <w:rPr>
          <w:rFonts w:ascii="Segoe UI" w:hAnsi="Segoe UI" w:cs="Segoe UI"/>
          <w:color w:val="1F2328"/>
        </w:rPr>
        <w:t> do not affect the </w:t>
      </w:r>
      <w:r>
        <w:rPr>
          <w:rStyle w:val="HTMLCode"/>
          <w:color w:val="1F2328"/>
        </w:rPr>
        <w:t>originalObject</w:t>
      </w:r>
      <w:r>
        <w:rPr>
          <w:rFonts w:ascii="Segoe UI" w:hAnsi="Segoe UI" w:cs="Segoe UI"/>
          <w:color w:val="1F2328"/>
        </w:rPr>
        <w:t>, as they are separate instances.</w:t>
      </w:r>
    </w:p>
    <w:p w14:paraId="379D8C58"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18. Constructors</w:t>
      </w:r>
    </w:p>
    <w:p w14:paraId="321DCDF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Sure! In JavaScript, you can use constructor functions to create objects with a common structure or blueprint. Constructor functions are similar to classes in other programming languages. Here’s an example of a simple constructor function for creating person objects:</w:t>
      </w:r>
    </w:p>
    <w:p w14:paraId="3C73F0FF" w14:textId="77777777" w:rsidR="004125DB" w:rsidRDefault="004125DB" w:rsidP="004125DB">
      <w:pPr>
        <w:pStyle w:val="HTMLPreformatted"/>
        <w:shd w:val="clear" w:color="auto" w:fill="FFFFFF"/>
        <w:rPr>
          <w:color w:val="1F2328"/>
        </w:rPr>
      </w:pPr>
      <w:r>
        <w:rPr>
          <w:rStyle w:val="pl-c"/>
          <w:color w:val="1F2328"/>
        </w:rPr>
        <w:t>// Constructor function for creating person objects</w:t>
      </w:r>
    </w:p>
    <w:p w14:paraId="46F1462C"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v"/>
          <w:color w:val="1F2328"/>
        </w:rPr>
        <w:t>Person</w:t>
      </w:r>
      <w:r>
        <w:rPr>
          <w:rStyle w:val="pl-kos"/>
          <w:color w:val="1F2328"/>
        </w:rPr>
        <w:t>(</w:t>
      </w:r>
      <w:r>
        <w:rPr>
          <w:rStyle w:val="pl-s1"/>
          <w:color w:val="1F2328"/>
        </w:rPr>
        <w:t>name</w:t>
      </w:r>
      <w:r>
        <w:rPr>
          <w:rStyle w:val="pl-kos"/>
          <w:color w:val="1F2328"/>
        </w:rPr>
        <w:t>,</w:t>
      </w:r>
      <w:r>
        <w:rPr>
          <w:color w:val="1F2328"/>
        </w:rPr>
        <w:t xml:space="preserve"> </w:t>
      </w:r>
      <w:r>
        <w:rPr>
          <w:rStyle w:val="pl-s1"/>
          <w:color w:val="1F2328"/>
        </w:rPr>
        <w:t>age</w:t>
      </w:r>
      <w:r>
        <w:rPr>
          <w:rStyle w:val="pl-kos"/>
          <w:color w:val="1F2328"/>
        </w:rPr>
        <w:t>,</w:t>
      </w:r>
      <w:r>
        <w:rPr>
          <w:color w:val="1F2328"/>
        </w:rPr>
        <w:t xml:space="preserve"> </w:t>
      </w:r>
      <w:r>
        <w:rPr>
          <w:rStyle w:val="pl-s1"/>
          <w:color w:val="1F2328"/>
        </w:rPr>
        <w:t>gender</w:t>
      </w:r>
      <w:r>
        <w:rPr>
          <w:rStyle w:val="pl-kos"/>
          <w:color w:val="1F2328"/>
        </w:rPr>
        <w:t>)</w:t>
      </w:r>
      <w:r>
        <w:rPr>
          <w:color w:val="1F2328"/>
        </w:rPr>
        <w:t xml:space="preserve"> </w:t>
      </w:r>
      <w:r>
        <w:rPr>
          <w:rStyle w:val="pl-kos"/>
          <w:color w:val="1F2328"/>
        </w:rPr>
        <w:t>{</w:t>
      </w:r>
    </w:p>
    <w:p w14:paraId="311DD02A"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name</w:t>
      </w:r>
      <w:r>
        <w:rPr>
          <w:color w:val="1F2328"/>
        </w:rPr>
        <w:t xml:space="preserve"> </w:t>
      </w:r>
      <w:r>
        <w:rPr>
          <w:rStyle w:val="pl-c1"/>
          <w:color w:val="1F2328"/>
        </w:rPr>
        <w:t>=</w:t>
      </w:r>
      <w:r>
        <w:rPr>
          <w:color w:val="1F2328"/>
        </w:rPr>
        <w:t xml:space="preserve"> </w:t>
      </w:r>
      <w:r>
        <w:rPr>
          <w:rStyle w:val="pl-s1"/>
          <w:color w:val="1F2328"/>
        </w:rPr>
        <w:t>name</w:t>
      </w:r>
      <w:r>
        <w:rPr>
          <w:rStyle w:val="pl-kos"/>
          <w:color w:val="1F2328"/>
        </w:rPr>
        <w:t>;</w:t>
      </w:r>
    </w:p>
    <w:p w14:paraId="5FC7AE5A"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age</w:t>
      </w:r>
      <w:r>
        <w:rPr>
          <w:color w:val="1F2328"/>
        </w:rPr>
        <w:t xml:space="preserve"> </w:t>
      </w:r>
      <w:r>
        <w:rPr>
          <w:rStyle w:val="pl-c1"/>
          <w:color w:val="1F2328"/>
        </w:rPr>
        <w:t>=</w:t>
      </w:r>
      <w:r>
        <w:rPr>
          <w:color w:val="1F2328"/>
        </w:rPr>
        <w:t xml:space="preserve"> </w:t>
      </w:r>
      <w:r>
        <w:rPr>
          <w:rStyle w:val="pl-s1"/>
          <w:color w:val="1F2328"/>
        </w:rPr>
        <w:t>age</w:t>
      </w:r>
      <w:r>
        <w:rPr>
          <w:rStyle w:val="pl-kos"/>
          <w:color w:val="1F2328"/>
        </w:rPr>
        <w:t>;</w:t>
      </w:r>
    </w:p>
    <w:p w14:paraId="0A789D66"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gender</w:t>
      </w:r>
      <w:r>
        <w:rPr>
          <w:color w:val="1F2328"/>
        </w:rPr>
        <w:t xml:space="preserve"> </w:t>
      </w:r>
      <w:r>
        <w:rPr>
          <w:rStyle w:val="pl-c1"/>
          <w:color w:val="1F2328"/>
        </w:rPr>
        <w:t>=</w:t>
      </w:r>
      <w:r>
        <w:rPr>
          <w:color w:val="1F2328"/>
        </w:rPr>
        <w:t xml:space="preserve"> </w:t>
      </w:r>
      <w:r>
        <w:rPr>
          <w:rStyle w:val="pl-s1"/>
          <w:color w:val="1F2328"/>
        </w:rPr>
        <w:t>gender</w:t>
      </w:r>
      <w:r>
        <w:rPr>
          <w:rStyle w:val="pl-kos"/>
          <w:color w:val="1F2328"/>
        </w:rPr>
        <w:t>;</w:t>
      </w:r>
    </w:p>
    <w:p w14:paraId="503AF858" w14:textId="77777777" w:rsidR="004125DB" w:rsidRDefault="004125DB" w:rsidP="004125DB">
      <w:pPr>
        <w:pStyle w:val="HTMLPreformatted"/>
        <w:shd w:val="clear" w:color="auto" w:fill="FFFFFF"/>
        <w:rPr>
          <w:color w:val="1F2328"/>
        </w:rPr>
      </w:pPr>
    </w:p>
    <w:p w14:paraId="01561AD8"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Method to display person's information</w:t>
      </w:r>
    </w:p>
    <w:p w14:paraId="5F507FE6"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en"/>
          <w:color w:val="1F2328"/>
        </w:rPr>
        <w:t>displayInfo</w:t>
      </w:r>
      <w:r>
        <w:rPr>
          <w:color w:val="1F2328"/>
        </w:rPr>
        <w:t xml:space="preserve"> </w:t>
      </w:r>
      <w:r>
        <w:rPr>
          <w:rStyle w:val="pl-c1"/>
          <w:color w:val="1F2328"/>
        </w:rPr>
        <w:t>=</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2E477392"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"Name: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name</w:t>
      </w:r>
      <w:r>
        <w:rPr>
          <w:rStyle w:val="pl-kos"/>
          <w:color w:val="1F2328"/>
        </w:rPr>
        <w:t>);</w:t>
      </w:r>
    </w:p>
    <w:p w14:paraId="06298541"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"Age: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age</w:t>
      </w:r>
      <w:r>
        <w:rPr>
          <w:rStyle w:val="pl-kos"/>
          <w:color w:val="1F2328"/>
        </w:rPr>
        <w:t>);</w:t>
      </w:r>
    </w:p>
    <w:p w14:paraId="01E9C098"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"Gender: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gender</w:t>
      </w:r>
      <w:r>
        <w:rPr>
          <w:rStyle w:val="pl-kos"/>
          <w:color w:val="1F2328"/>
        </w:rPr>
        <w:t>);</w:t>
      </w:r>
    </w:p>
    <w:p w14:paraId="7F8E409C"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0F51A620" w14:textId="77777777" w:rsidR="004125DB" w:rsidRDefault="004125DB" w:rsidP="004125DB">
      <w:pPr>
        <w:pStyle w:val="HTMLPreformatted"/>
        <w:shd w:val="clear" w:color="auto" w:fill="FFFFFF"/>
        <w:rPr>
          <w:color w:val="1F2328"/>
        </w:rPr>
      </w:pPr>
      <w:r>
        <w:rPr>
          <w:rStyle w:val="pl-kos"/>
          <w:color w:val="1F2328"/>
        </w:rPr>
        <w:t>}</w:t>
      </w:r>
    </w:p>
    <w:p w14:paraId="4A5ED0FF" w14:textId="77777777" w:rsidR="004125DB" w:rsidRDefault="004125DB" w:rsidP="004125DB">
      <w:pPr>
        <w:pStyle w:val="HTMLPreformatted"/>
        <w:shd w:val="clear" w:color="auto" w:fill="FFFFFF"/>
        <w:rPr>
          <w:color w:val="1F2328"/>
        </w:rPr>
      </w:pPr>
    </w:p>
    <w:p w14:paraId="3284A965" w14:textId="77777777" w:rsidR="004125DB" w:rsidRDefault="004125DB" w:rsidP="004125DB">
      <w:pPr>
        <w:pStyle w:val="HTMLPreformatted"/>
        <w:shd w:val="clear" w:color="auto" w:fill="FFFFFF"/>
        <w:rPr>
          <w:color w:val="1F2328"/>
        </w:rPr>
      </w:pPr>
      <w:r>
        <w:rPr>
          <w:rStyle w:val="pl-c"/>
          <w:color w:val="1F2328"/>
        </w:rPr>
        <w:t>// Creating person objects using the constructor function</w:t>
      </w:r>
    </w:p>
    <w:p w14:paraId="26634A9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person1</w:t>
      </w:r>
      <w:r>
        <w:rPr>
          <w:color w:val="1F2328"/>
        </w:rPr>
        <w:t xml:space="preserve"> </w:t>
      </w:r>
      <w:r>
        <w:rPr>
          <w:rStyle w:val="pl-c1"/>
          <w:color w:val="1F2328"/>
        </w:rPr>
        <w:t>=</w:t>
      </w:r>
      <w:r>
        <w:rPr>
          <w:color w:val="1F2328"/>
        </w:rPr>
        <w:t xml:space="preserve"> </w:t>
      </w:r>
      <w:r>
        <w:rPr>
          <w:rStyle w:val="pl-k"/>
          <w:color w:val="1F2328"/>
        </w:rPr>
        <w:t>new</w:t>
      </w:r>
      <w:r>
        <w:rPr>
          <w:color w:val="1F2328"/>
        </w:rPr>
        <w:t xml:space="preserve"> </w:t>
      </w:r>
      <w:r>
        <w:rPr>
          <w:rStyle w:val="pl-v"/>
          <w:color w:val="1F2328"/>
        </w:rPr>
        <w:t>Person</w:t>
      </w:r>
      <w:r>
        <w:rPr>
          <w:rStyle w:val="pl-kos"/>
          <w:color w:val="1F2328"/>
        </w:rPr>
        <w:t>(</w:t>
      </w:r>
      <w:r>
        <w:rPr>
          <w:rStyle w:val="pl-s"/>
          <w:color w:val="1F2328"/>
        </w:rPr>
        <w:t>"John"</w:t>
      </w:r>
      <w:r>
        <w:rPr>
          <w:rStyle w:val="pl-kos"/>
          <w:color w:val="1F2328"/>
        </w:rPr>
        <w:t>,</w:t>
      </w:r>
      <w:r>
        <w:rPr>
          <w:color w:val="1F2328"/>
        </w:rPr>
        <w:t xml:space="preserve"> </w:t>
      </w:r>
      <w:r>
        <w:rPr>
          <w:rStyle w:val="pl-c1"/>
          <w:color w:val="1F2328"/>
        </w:rPr>
        <w:t>30</w:t>
      </w:r>
      <w:r>
        <w:rPr>
          <w:rStyle w:val="pl-kos"/>
          <w:color w:val="1F2328"/>
        </w:rPr>
        <w:t>,</w:t>
      </w:r>
      <w:r>
        <w:rPr>
          <w:color w:val="1F2328"/>
        </w:rPr>
        <w:t xml:space="preserve"> </w:t>
      </w:r>
      <w:r>
        <w:rPr>
          <w:rStyle w:val="pl-s"/>
          <w:color w:val="1F2328"/>
        </w:rPr>
        <w:t>"male"</w:t>
      </w:r>
      <w:r>
        <w:rPr>
          <w:rStyle w:val="pl-kos"/>
          <w:color w:val="1F2328"/>
        </w:rPr>
        <w:t>);</w:t>
      </w:r>
    </w:p>
    <w:p w14:paraId="4A31D7A7"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person2</w:t>
      </w:r>
      <w:r>
        <w:rPr>
          <w:color w:val="1F2328"/>
        </w:rPr>
        <w:t xml:space="preserve"> </w:t>
      </w:r>
      <w:r>
        <w:rPr>
          <w:rStyle w:val="pl-c1"/>
          <w:color w:val="1F2328"/>
        </w:rPr>
        <w:t>=</w:t>
      </w:r>
      <w:r>
        <w:rPr>
          <w:color w:val="1F2328"/>
        </w:rPr>
        <w:t xml:space="preserve"> </w:t>
      </w:r>
      <w:r>
        <w:rPr>
          <w:rStyle w:val="pl-k"/>
          <w:color w:val="1F2328"/>
        </w:rPr>
        <w:t>new</w:t>
      </w:r>
      <w:r>
        <w:rPr>
          <w:color w:val="1F2328"/>
        </w:rPr>
        <w:t xml:space="preserve"> </w:t>
      </w:r>
      <w:r>
        <w:rPr>
          <w:rStyle w:val="pl-v"/>
          <w:color w:val="1F2328"/>
        </w:rPr>
        <w:t>Person</w:t>
      </w:r>
      <w:r>
        <w:rPr>
          <w:rStyle w:val="pl-kos"/>
          <w:color w:val="1F2328"/>
        </w:rPr>
        <w:t>(</w:t>
      </w:r>
      <w:r>
        <w:rPr>
          <w:rStyle w:val="pl-s"/>
          <w:color w:val="1F2328"/>
        </w:rPr>
        <w:t>"Alice"</w:t>
      </w:r>
      <w:r>
        <w:rPr>
          <w:rStyle w:val="pl-kos"/>
          <w:color w:val="1F2328"/>
        </w:rPr>
        <w:t>,</w:t>
      </w:r>
      <w:r>
        <w:rPr>
          <w:color w:val="1F2328"/>
        </w:rPr>
        <w:t xml:space="preserve"> </w:t>
      </w:r>
      <w:r>
        <w:rPr>
          <w:rStyle w:val="pl-c1"/>
          <w:color w:val="1F2328"/>
        </w:rPr>
        <w:t>25</w:t>
      </w:r>
      <w:r>
        <w:rPr>
          <w:rStyle w:val="pl-kos"/>
          <w:color w:val="1F2328"/>
        </w:rPr>
        <w:t>,</w:t>
      </w:r>
      <w:r>
        <w:rPr>
          <w:color w:val="1F2328"/>
        </w:rPr>
        <w:t xml:space="preserve"> </w:t>
      </w:r>
      <w:r>
        <w:rPr>
          <w:rStyle w:val="pl-s"/>
          <w:color w:val="1F2328"/>
        </w:rPr>
        <w:t>"female"</w:t>
      </w:r>
      <w:r>
        <w:rPr>
          <w:rStyle w:val="pl-kos"/>
          <w:color w:val="1F2328"/>
        </w:rPr>
        <w:t>);</w:t>
      </w:r>
    </w:p>
    <w:p w14:paraId="752AF61C" w14:textId="77777777" w:rsidR="004125DB" w:rsidRDefault="004125DB" w:rsidP="004125DB">
      <w:pPr>
        <w:pStyle w:val="HTMLPreformatted"/>
        <w:shd w:val="clear" w:color="auto" w:fill="FFFFFF"/>
        <w:rPr>
          <w:color w:val="1F2328"/>
        </w:rPr>
      </w:pPr>
    </w:p>
    <w:p w14:paraId="0C308537" w14:textId="77777777" w:rsidR="004125DB" w:rsidRDefault="004125DB" w:rsidP="004125DB">
      <w:pPr>
        <w:pStyle w:val="HTMLPreformatted"/>
        <w:shd w:val="clear" w:color="auto" w:fill="FFFFFF"/>
        <w:rPr>
          <w:color w:val="1F2328"/>
        </w:rPr>
      </w:pPr>
      <w:r>
        <w:rPr>
          <w:rStyle w:val="pl-c"/>
          <w:color w:val="1F2328"/>
        </w:rPr>
        <w:t>// Displaying information about the person objects</w:t>
      </w:r>
    </w:p>
    <w:p w14:paraId="3C7337F7" w14:textId="77777777" w:rsidR="004125DB" w:rsidRDefault="004125DB" w:rsidP="004125DB">
      <w:pPr>
        <w:pStyle w:val="HTMLPreformatted"/>
        <w:shd w:val="clear" w:color="auto" w:fill="FFFFFF"/>
        <w:rPr>
          <w:color w:val="1F2328"/>
        </w:rPr>
      </w:pPr>
      <w:r>
        <w:rPr>
          <w:rStyle w:val="pl-s1"/>
          <w:color w:val="1F2328"/>
        </w:rPr>
        <w:t>person1</w:t>
      </w:r>
      <w:r>
        <w:rPr>
          <w:rStyle w:val="pl-kos"/>
          <w:color w:val="1F2328"/>
        </w:rPr>
        <w:t>.</w:t>
      </w:r>
      <w:r>
        <w:rPr>
          <w:rStyle w:val="pl-en"/>
          <w:color w:val="1F2328"/>
        </w:rPr>
        <w:t>displayInfo</w:t>
      </w:r>
      <w:r>
        <w:rPr>
          <w:rStyle w:val="pl-kos"/>
          <w:color w:val="1F2328"/>
        </w:rPr>
        <w:t>();</w:t>
      </w:r>
    </w:p>
    <w:p w14:paraId="2B36E648" w14:textId="77777777" w:rsidR="004125DB" w:rsidRDefault="004125DB" w:rsidP="004125DB">
      <w:pPr>
        <w:pStyle w:val="HTMLPreformatted"/>
        <w:shd w:val="clear" w:color="auto" w:fill="FFFFFF"/>
        <w:rPr>
          <w:color w:val="1F2328"/>
        </w:rPr>
      </w:pPr>
      <w:r>
        <w:rPr>
          <w:rStyle w:val="pl-s1"/>
          <w:color w:val="1F2328"/>
        </w:rPr>
        <w:t>person2</w:t>
      </w:r>
      <w:r>
        <w:rPr>
          <w:rStyle w:val="pl-kos"/>
          <w:color w:val="1F2328"/>
        </w:rPr>
        <w:t>.</w:t>
      </w:r>
      <w:r>
        <w:rPr>
          <w:rStyle w:val="pl-en"/>
          <w:color w:val="1F2328"/>
        </w:rPr>
        <w:t>displayInfo</w:t>
      </w:r>
      <w:r>
        <w:rPr>
          <w:rStyle w:val="pl-kos"/>
          <w:color w:val="1F2328"/>
        </w:rPr>
        <w:t>();</w:t>
      </w:r>
    </w:p>
    <w:p w14:paraId="742D330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050C1380" w14:textId="77777777" w:rsidR="004125DB" w:rsidRDefault="004125DB" w:rsidP="004125DB">
      <w:pPr>
        <w:pStyle w:val="NormalWeb"/>
        <w:numPr>
          <w:ilvl w:val="0"/>
          <w:numId w:val="4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define a constructor function </w:t>
      </w:r>
      <w:r>
        <w:rPr>
          <w:rStyle w:val="HTMLCode"/>
          <w:color w:val="1F2328"/>
        </w:rPr>
        <w:t>Person</w:t>
      </w:r>
      <w:r>
        <w:rPr>
          <w:rFonts w:ascii="Segoe UI" w:hAnsi="Segoe UI" w:cs="Segoe UI"/>
          <w:color w:val="1F2328"/>
        </w:rPr>
        <w:t> that takes parameters </w:t>
      </w:r>
      <w:r>
        <w:rPr>
          <w:rStyle w:val="HTMLCode"/>
          <w:color w:val="1F2328"/>
        </w:rPr>
        <w:t>name</w:t>
      </w:r>
      <w:r>
        <w:rPr>
          <w:rFonts w:ascii="Segoe UI" w:hAnsi="Segoe UI" w:cs="Segoe UI"/>
          <w:color w:val="1F2328"/>
        </w:rPr>
        <w:t>, </w:t>
      </w:r>
      <w:r>
        <w:rPr>
          <w:rStyle w:val="HTMLCode"/>
          <w:color w:val="1F2328"/>
        </w:rPr>
        <w:t>age</w:t>
      </w:r>
      <w:r>
        <w:rPr>
          <w:rFonts w:ascii="Segoe UI" w:hAnsi="Segoe UI" w:cs="Segoe UI"/>
          <w:color w:val="1F2328"/>
        </w:rPr>
        <w:t>, and </w:t>
      </w:r>
      <w:r>
        <w:rPr>
          <w:rStyle w:val="HTMLCode"/>
          <w:color w:val="1F2328"/>
        </w:rPr>
        <w:t>gender</w:t>
      </w:r>
      <w:r>
        <w:rPr>
          <w:rFonts w:ascii="Segoe UI" w:hAnsi="Segoe UI" w:cs="Segoe UI"/>
          <w:color w:val="1F2328"/>
        </w:rPr>
        <w:t>.</w:t>
      </w:r>
    </w:p>
    <w:p w14:paraId="3B54DB8F" w14:textId="77777777" w:rsidR="004125DB" w:rsidRDefault="004125DB" w:rsidP="004125DB">
      <w:pPr>
        <w:pStyle w:val="NormalWeb"/>
        <w:numPr>
          <w:ilvl w:val="0"/>
          <w:numId w:val="48"/>
        </w:numPr>
        <w:shd w:val="clear" w:color="auto" w:fill="FFFFFF"/>
        <w:spacing w:before="0" w:beforeAutospacing="0" w:after="0" w:afterAutospacing="0"/>
        <w:rPr>
          <w:rFonts w:ascii="Segoe UI" w:hAnsi="Segoe UI" w:cs="Segoe UI"/>
          <w:color w:val="1F2328"/>
        </w:rPr>
      </w:pPr>
      <w:r>
        <w:rPr>
          <w:rFonts w:ascii="Segoe UI" w:hAnsi="Segoe UI" w:cs="Segoe UI"/>
          <w:color w:val="1F2328"/>
        </w:rPr>
        <w:t>Inside the constructor function, we use the </w:t>
      </w:r>
      <w:r>
        <w:rPr>
          <w:rStyle w:val="HTMLCode"/>
          <w:color w:val="1F2328"/>
        </w:rPr>
        <w:t>this</w:t>
      </w:r>
      <w:r>
        <w:rPr>
          <w:rFonts w:ascii="Segoe UI" w:hAnsi="Segoe UI" w:cs="Segoe UI"/>
          <w:color w:val="1F2328"/>
        </w:rPr>
        <w:t> keyword to assign values to properties of the newly created object.</w:t>
      </w:r>
    </w:p>
    <w:p w14:paraId="4177D06B" w14:textId="77777777" w:rsidR="004125DB" w:rsidRDefault="004125DB" w:rsidP="004125DB">
      <w:pPr>
        <w:pStyle w:val="NormalWeb"/>
        <w:numPr>
          <w:ilvl w:val="0"/>
          <w:numId w:val="4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also define a method </w:t>
      </w:r>
      <w:r>
        <w:rPr>
          <w:rStyle w:val="HTMLCode"/>
          <w:color w:val="1F2328"/>
        </w:rPr>
        <w:t>displayInfo</w:t>
      </w:r>
      <w:r>
        <w:rPr>
          <w:rFonts w:ascii="Segoe UI" w:hAnsi="Segoe UI" w:cs="Segoe UI"/>
          <w:color w:val="1F2328"/>
        </w:rPr>
        <w:t> within the constructor function to display the person’s information.</w:t>
      </w:r>
    </w:p>
    <w:p w14:paraId="2C83800D" w14:textId="77777777" w:rsidR="004125DB" w:rsidRDefault="004125DB" w:rsidP="004125DB">
      <w:pPr>
        <w:pStyle w:val="NormalWeb"/>
        <w:numPr>
          <w:ilvl w:val="0"/>
          <w:numId w:val="4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create two person objects </w:t>
      </w:r>
      <w:r>
        <w:rPr>
          <w:rStyle w:val="HTMLCode"/>
          <w:color w:val="1F2328"/>
        </w:rPr>
        <w:t>person1</w:t>
      </w:r>
      <w:r>
        <w:rPr>
          <w:rFonts w:ascii="Segoe UI" w:hAnsi="Segoe UI" w:cs="Segoe UI"/>
          <w:color w:val="1F2328"/>
        </w:rPr>
        <w:t> and </w:t>
      </w:r>
      <w:r>
        <w:rPr>
          <w:rStyle w:val="HTMLCode"/>
          <w:color w:val="1F2328"/>
        </w:rPr>
        <w:t>person2</w:t>
      </w:r>
      <w:r>
        <w:rPr>
          <w:rFonts w:ascii="Segoe UI" w:hAnsi="Segoe UI" w:cs="Segoe UI"/>
          <w:color w:val="1F2328"/>
        </w:rPr>
        <w:t> using the </w:t>
      </w:r>
      <w:r>
        <w:rPr>
          <w:rStyle w:val="HTMLCode"/>
          <w:color w:val="1F2328"/>
        </w:rPr>
        <w:t>new</w:t>
      </w:r>
      <w:r>
        <w:rPr>
          <w:rFonts w:ascii="Segoe UI" w:hAnsi="Segoe UI" w:cs="Segoe UI"/>
          <w:color w:val="1F2328"/>
        </w:rPr>
        <w:t> keyword followed by the constructor function, passing the necessary parameters.</w:t>
      </w:r>
    </w:p>
    <w:p w14:paraId="4BD42AC5" w14:textId="77777777" w:rsidR="004125DB" w:rsidRDefault="004125DB" w:rsidP="004125DB">
      <w:pPr>
        <w:pStyle w:val="NormalWeb"/>
        <w:numPr>
          <w:ilvl w:val="0"/>
          <w:numId w:val="48"/>
        </w:numPr>
        <w:shd w:val="clear" w:color="auto" w:fill="FFFFFF"/>
        <w:spacing w:before="0" w:beforeAutospacing="0" w:after="0" w:afterAutospacing="0"/>
        <w:rPr>
          <w:rFonts w:ascii="Segoe UI" w:hAnsi="Segoe UI" w:cs="Segoe UI"/>
          <w:color w:val="1F2328"/>
        </w:rPr>
      </w:pPr>
      <w:r>
        <w:rPr>
          <w:rFonts w:ascii="Segoe UI" w:hAnsi="Segoe UI" w:cs="Segoe UI"/>
          <w:color w:val="1F2328"/>
        </w:rPr>
        <w:t>Finally, we call the </w:t>
      </w:r>
      <w:r>
        <w:rPr>
          <w:rStyle w:val="HTMLCode"/>
          <w:color w:val="1F2328"/>
        </w:rPr>
        <w:t>displayInfo</w:t>
      </w:r>
      <w:r>
        <w:rPr>
          <w:rFonts w:ascii="Segoe UI" w:hAnsi="Segoe UI" w:cs="Segoe UI"/>
          <w:color w:val="1F2328"/>
        </w:rPr>
        <w:t> method on each person object to display their information.</w:t>
      </w:r>
    </w:p>
    <w:p w14:paraId="25799C5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Constructor functions are commonly used in JavaScript to create objects with a predefined structure and behavior. They allow you to create multiple instances of objects with similar characteristics.</w:t>
      </w:r>
    </w:p>
    <w:p w14:paraId="456E6D3F"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19. Constructor V/s Factory</w:t>
      </w:r>
    </w:p>
    <w:p w14:paraId="3861EEF7"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Both constructor functions and factory functions in JavaScript are used to create objects, but they differ in their approach to object creation and the way they handle object initialization.</w:t>
      </w:r>
    </w:p>
    <w:p w14:paraId="201954D8" w14:textId="77777777" w:rsidR="004125DB" w:rsidRDefault="004125DB" w:rsidP="004125DB">
      <w:pPr>
        <w:pStyle w:val="NormalWeb"/>
        <w:numPr>
          <w:ilvl w:val="0"/>
          <w:numId w:val="49"/>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Constructor Function</w:t>
      </w:r>
      <w:r>
        <w:rPr>
          <w:rFonts w:ascii="Segoe UI" w:hAnsi="Segoe UI" w:cs="Segoe UI"/>
          <w:color w:val="1F2328"/>
        </w:rPr>
        <w:t>:</w:t>
      </w:r>
    </w:p>
    <w:p w14:paraId="06D8B784" w14:textId="77777777" w:rsidR="004125DB" w:rsidRDefault="004125DB" w:rsidP="004125DB">
      <w:pPr>
        <w:pStyle w:val="NormalWeb"/>
        <w:numPr>
          <w:ilvl w:val="1"/>
          <w:numId w:val="49"/>
        </w:numPr>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Constructor functions are defined using the </w:t>
      </w:r>
      <w:r>
        <w:rPr>
          <w:rStyle w:val="HTMLCode"/>
          <w:color w:val="1F2328"/>
        </w:rPr>
        <w:t>function</w:t>
      </w:r>
      <w:r>
        <w:rPr>
          <w:rFonts w:ascii="Segoe UI" w:hAnsi="Segoe UI" w:cs="Segoe UI"/>
          <w:color w:val="1F2328"/>
        </w:rPr>
        <w:t> keyword and are invoked using the </w:t>
      </w:r>
      <w:r>
        <w:rPr>
          <w:rStyle w:val="HTMLCode"/>
          <w:color w:val="1F2328"/>
        </w:rPr>
        <w:t>new</w:t>
      </w:r>
      <w:r>
        <w:rPr>
          <w:rFonts w:ascii="Segoe UI" w:hAnsi="Segoe UI" w:cs="Segoe UI"/>
          <w:color w:val="1F2328"/>
        </w:rPr>
        <w:t> keyword.</w:t>
      </w:r>
    </w:p>
    <w:p w14:paraId="4304FCA6" w14:textId="77777777" w:rsidR="004125DB" w:rsidRDefault="004125DB" w:rsidP="004125DB">
      <w:pPr>
        <w:pStyle w:val="NormalWeb"/>
        <w:numPr>
          <w:ilvl w:val="1"/>
          <w:numId w:val="4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They are used to create and initialize objects with a common structure or blueprint.</w:t>
      </w:r>
    </w:p>
    <w:p w14:paraId="315D40E6" w14:textId="77777777" w:rsidR="004125DB" w:rsidRDefault="004125DB" w:rsidP="004125DB">
      <w:pPr>
        <w:pStyle w:val="NormalWeb"/>
        <w:numPr>
          <w:ilvl w:val="1"/>
          <w:numId w:val="49"/>
        </w:numPr>
        <w:shd w:val="clear" w:color="auto" w:fill="FFFFFF"/>
        <w:spacing w:before="0" w:beforeAutospacing="0" w:after="0" w:afterAutospacing="0"/>
        <w:rPr>
          <w:rFonts w:ascii="Segoe UI" w:hAnsi="Segoe UI" w:cs="Segoe UI"/>
          <w:color w:val="1F2328"/>
        </w:rPr>
      </w:pPr>
      <w:r>
        <w:rPr>
          <w:rFonts w:ascii="Segoe UI" w:hAnsi="Segoe UI" w:cs="Segoe UI"/>
          <w:color w:val="1F2328"/>
        </w:rPr>
        <w:t>Properties and methods are assigned to the object using </w:t>
      </w:r>
      <w:r>
        <w:rPr>
          <w:rStyle w:val="HTMLCode"/>
          <w:color w:val="1F2328"/>
        </w:rPr>
        <w:t>this</w:t>
      </w:r>
      <w:r>
        <w:rPr>
          <w:rFonts w:ascii="Segoe UI" w:hAnsi="Segoe UI" w:cs="Segoe UI"/>
          <w:color w:val="1F2328"/>
        </w:rPr>
        <w:t> inside the constructor function.</w:t>
      </w:r>
    </w:p>
    <w:p w14:paraId="618F942A" w14:textId="77777777" w:rsidR="004125DB" w:rsidRDefault="004125DB" w:rsidP="004125DB">
      <w:pPr>
        <w:pStyle w:val="NormalWeb"/>
        <w:numPr>
          <w:ilvl w:val="1"/>
          <w:numId w:val="4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Each instance created with a constructor function has its own copy of methods, which can lead to memory inefficiency when creating multiple instances.</w:t>
      </w:r>
    </w:p>
    <w:p w14:paraId="5C33FC94" w14:textId="77777777" w:rsidR="004125DB" w:rsidRDefault="004125DB" w:rsidP="004125DB">
      <w:pPr>
        <w:pStyle w:val="NormalWeb"/>
        <w:numPr>
          <w:ilvl w:val="1"/>
          <w:numId w:val="49"/>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w:t>
      </w:r>
    </w:p>
    <w:p w14:paraId="516D9421"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v"/>
          <w:color w:val="1F2328"/>
        </w:rPr>
        <w:t>Person</w:t>
      </w:r>
      <w:r>
        <w:rPr>
          <w:rStyle w:val="pl-kos"/>
          <w:color w:val="1F2328"/>
        </w:rPr>
        <w:t>(</w:t>
      </w:r>
      <w:r>
        <w:rPr>
          <w:rStyle w:val="pl-s1"/>
          <w:color w:val="1F2328"/>
        </w:rPr>
        <w:t>name</w:t>
      </w:r>
      <w:r>
        <w:rPr>
          <w:rStyle w:val="pl-kos"/>
          <w:color w:val="1F2328"/>
        </w:rPr>
        <w:t>,</w:t>
      </w:r>
      <w:r>
        <w:rPr>
          <w:color w:val="1F2328"/>
        </w:rPr>
        <w:t xml:space="preserve"> </w:t>
      </w:r>
      <w:r>
        <w:rPr>
          <w:rStyle w:val="pl-s1"/>
          <w:color w:val="1F2328"/>
        </w:rPr>
        <w:t>age</w:t>
      </w:r>
      <w:r>
        <w:rPr>
          <w:rStyle w:val="pl-kos"/>
          <w:color w:val="1F2328"/>
        </w:rPr>
        <w:t>)</w:t>
      </w:r>
      <w:r>
        <w:rPr>
          <w:color w:val="1F2328"/>
        </w:rPr>
        <w:t xml:space="preserve"> </w:t>
      </w:r>
      <w:r>
        <w:rPr>
          <w:rStyle w:val="pl-kos"/>
          <w:color w:val="1F2328"/>
        </w:rPr>
        <w:t>{</w:t>
      </w:r>
    </w:p>
    <w:p w14:paraId="73D89213"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name</w:t>
      </w:r>
      <w:r>
        <w:rPr>
          <w:color w:val="1F2328"/>
        </w:rPr>
        <w:t xml:space="preserve"> </w:t>
      </w:r>
      <w:r>
        <w:rPr>
          <w:rStyle w:val="pl-c1"/>
          <w:color w:val="1F2328"/>
        </w:rPr>
        <w:t>=</w:t>
      </w:r>
      <w:r>
        <w:rPr>
          <w:color w:val="1F2328"/>
        </w:rPr>
        <w:t xml:space="preserve"> </w:t>
      </w:r>
      <w:r>
        <w:rPr>
          <w:rStyle w:val="pl-s1"/>
          <w:color w:val="1F2328"/>
        </w:rPr>
        <w:t>name</w:t>
      </w:r>
      <w:r>
        <w:rPr>
          <w:rStyle w:val="pl-kos"/>
          <w:color w:val="1F2328"/>
        </w:rPr>
        <w:t>;</w:t>
      </w:r>
    </w:p>
    <w:p w14:paraId="5668C5CF"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age</w:t>
      </w:r>
      <w:r>
        <w:rPr>
          <w:color w:val="1F2328"/>
        </w:rPr>
        <w:t xml:space="preserve"> </w:t>
      </w:r>
      <w:r>
        <w:rPr>
          <w:rStyle w:val="pl-c1"/>
          <w:color w:val="1F2328"/>
        </w:rPr>
        <w:t>=</w:t>
      </w:r>
      <w:r>
        <w:rPr>
          <w:color w:val="1F2328"/>
        </w:rPr>
        <w:t xml:space="preserve"> </w:t>
      </w:r>
      <w:r>
        <w:rPr>
          <w:rStyle w:val="pl-s1"/>
          <w:color w:val="1F2328"/>
        </w:rPr>
        <w:t>age</w:t>
      </w:r>
      <w:r>
        <w:rPr>
          <w:rStyle w:val="pl-kos"/>
          <w:color w:val="1F2328"/>
        </w:rPr>
        <w:t>;</w:t>
      </w:r>
    </w:p>
    <w:p w14:paraId="0C79670D"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en"/>
          <w:color w:val="1F2328"/>
        </w:rPr>
        <w:t>greet</w:t>
      </w:r>
      <w:r>
        <w:rPr>
          <w:color w:val="1F2328"/>
        </w:rPr>
        <w:t xml:space="preserve"> </w:t>
      </w:r>
      <w:r>
        <w:rPr>
          <w:rStyle w:val="pl-c1"/>
          <w:color w:val="1F2328"/>
        </w:rPr>
        <w:t>=</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287310D3"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"Hello, my name is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name</w:t>
      </w:r>
      <w:r>
        <w:rPr>
          <w:rStyle w:val="pl-kos"/>
          <w:color w:val="1F2328"/>
        </w:rPr>
        <w:t>);</w:t>
      </w:r>
    </w:p>
    <w:p w14:paraId="615943D8"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388CA377" w14:textId="77777777" w:rsidR="004125DB" w:rsidRDefault="004125DB" w:rsidP="004125DB">
      <w:pPr>
        <w:pStyle w:val="HTMLPreformatted"/>
        <w:shd w:val="clear" w:color="auto" w:fill="FFFFFF"/>
        <w:rPr>
          <w:color w:val="1F2328"/>
        </w:rPr>
      </w:pPr>
      <w:r>
        <w:rPr>
          <w:rStyle w:val="pl-kos"/>
          <w:color w:val="1F2328"/>
        </w:rPr>
        <w:t>}</w:t>
      </w:r>
    </w:p>
    <w:p w14:paraId="0667D896" w14:textId="77777777" w:rsidR="004125DB" w:rsidRDefault="004125DB" w:rsidP="004125DB">
      <w:pPr>
        <w:pStyle w:val="HTMLPreformatted"/>
        <w:shd w:val="clear" w:color="auto" w:fill="FFFFFF"/>
        <w:rPr>
          <w:color w:val="1F2328"/>
        </w:rPr>
      </w:pPr>
    </w:p>
    <w:p w14:paraId="58ECA97D"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person1</w:t>
      </w:r>
      <w:r>
        <w:rPr>
          <w:color w:val="1F2328"/>
        </w:rPr>
        <w:t xml:space="preserve"> </w:t>
      </w:r>
      <w:r>
        <w:rPr>
          <w:rStyle w:val="pl-c1"/>
          <w:color w:val="1F2328"/>
        </w:rPr>
        <w:t>=</w:t>
      </w:r>
      <w:r>
        <w:rPr>
          <w:color w:val="1F2328"/>
        </w:rPr>
        <w:t xml:space="preserve"> </w:t>
      </w:r>
      <w:r>
        <w:rPr>
          <w:rStyle w:val="pl-k"/>
          <w:color w:val="1F2328"/>
        </w:rPr>
        <w:t>new</w:t>
      </w:r>
      <w:r>
        <w:rPr>
          <w:color w:val="1F2328"/>
        </w:rPr>
        <w:t xml:space="preserve"> </w:t>
      </w:r>
      <w:r>
        <w:rPr>
          <w:rStyle w:val="pl-v"/>
          <w:color w:val="1F2328"/>
        </w:rPr>
        <w:t>Person</w:t>
      </w:r>
      <w:r>
        <w:rPr>
          <w:rStyle w:val="pl-kos"/>
          <w:color w:val="1F2328"/>
        </w:rPr>
        <w:t>(</w:t>
      </w:r>
      <w:r>
        <w:rPr>
          <w:rStyle w:val="pl-s"/>
          <w:color w:val="1F2328"/>
        </w:rPr>
        <w:t>"John"</w:t>
      </w:r>
      <w:r>
        <w:rPr>
          <w:rStyle w:val="pl-kos"/>
          <w:color w:val="1F2328"/>
        </w:rPr>
        <w:t>,</w:t>
      </w:r>
      <w:r>
        <w:rPr>
          <w:color w:val="1F2328"/>
        </w:rPr>
        <w:t xml:space="preserve"> </w:t>
      </w:r>
      <w:r>
        <w:rPr>
          <w:rStyle w:val="pl-c1"/>
          <w:color w:val="1F2328"/>
        </w:rPr>
        <w:t>30</w:t>
      </w:r>
      <w:r>
        <w:rPr>
          <w:rStyle w:val="pl-kos"/>
          <w:color w:val="1F2328"/>
        </w:rPr>
        <w:t>);</w:t>
      </w:r>
    </w:p>
    <w:p w14:paraId="0A2F06B1" w14:textId="77777777" w:rsidR="004125DB" w:rsidRDefault="004125DB" w:rsidP="004125DB">
      <w:pPr>
        <w:pStyle w:val="NormalWeb"/>
        <w:numPr>
          <w:ilvl w:val="0"/>
          <w:numId w:val="50"/>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Factory Function</w:t>
      </w:r>
      <w:r>
        <w:rPr>
          <w:rFonts w:ascii="Segoe UI" w:hAnsi="Segoe UI" w:cs="Segoe UI"/>
          <w:color w:val="1F2328"/>
        </w:rPr>
        <w:t>:</w:t>
      </w:r>
    </w:p>
    <w:p w14:paraId="49206574" w14:textId="77777777" w:rsidR="004125DB" w:rsidRDefault="004125DB" w:rsidP="004125DB">
      <w:pPr>
        <w:pStyle w:val="NormalWeb"/>
        <w:numPr>
          <w:ilvl w:val="1"/>
          <w:numId w:val="5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Factory functions are regular JavaScript functions that return objects.</w:t>
      </w:r>
    </w:p>
    <w:p w14:paraId="7AE0F2F8" w14:textId="77777777" w:rsidR="004125DB" w:rsidRDefault="004125DB" w:rsidP="004125DB">
      <w:pPr>
        <w:pStyle w:val="NormalWeb"/>
        <w:numPr>
          <w:ilvl w:val="1"/>
          <w:numId w:val="50"/>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They are used to create and return new objects without using the </w:t>
      </w:r>
      <w:r>
        <w:rPr>
          <w:rStyle w:val="HTMLCode"/>
          <w:color w:val="1F2328"/>
        </w:rPr>
        <w:t>new</w:t>
      </w:r>
      <w:r>
        <w:rPr>
          <w:rFonts w:ascii="Segoe UI" w:hAnsi="Segoe UI" w:cs="Segoe UI"/>
          <w:color w:val="1F2328"/>
        </w:rPr>
        <w:t> keyword.</w:t>
      </w:r>
    </w:p>
    <w:p w14:paraId="22D62083" w14:textId="77777777" w:rsidR="004125DB" w:rsidRDefault="004125DB" w:rsidP="004125DB">
      <w:pPr>
        <w:pStyle w:val="NormalWeb"/>
        <w:numPr>
          <w:ilvl w:val="1"/>
          <w:numId w:val="5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Properties and methods are defined within the factory function and added to the object before returning it.</w:t>
      </w:r>
    </w:p>
    <w:p w14:paraId="0BAA045B" w14:textId="77777777" w:rsidR="004125DB" w:rsidRDefault="004125DB" w:rsidP="004125DB">
      <w:pPr>
        <w:pStyle w:val="NormalWeb"/>
        <w:numPr>
          <w:ilvl w:val="1"/>
          <w:numId w:val="50"/>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w:t>
      </w:r>
    </w:p>
    <w:p w14:paraId="1475C478"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createPerson</w:t>
      </w:r>
      <w:r>
        <w:rPr>
          <w:rStyle w:val="pl-kos"/>
          <w:color w:val="1F2328"/>
        </w:rPr>
        <w:t>(</w:t>
      </w:r>
      <w:r>
        <w:rPr>
          <w:rStyle w:val="pl-s1"/>
          <w:color w:val="1F2328"/>
        </w:rPr>
        <w:t>name</w:t>
      </w:r>
      <w:r>
        <w:rPr>
          <w:rStyle w:val="pl-kos"/>
          <w:color w:val="1F2328"/>
        </w:rPr>
        <w:t>,</w:t>
      </w:r>
      <w:r>
        <w:rPr>
          <w:color w:val="1F2328"/>
        </w:rPr>
        <w:t xml:space="preserve"> </w:t>
      </w:r>
      <w:r>
        <w:rPr>
          <w:rStyle w:val="pl-s1"/>
          <w:color w:val="1F2328"/>
        </w:rPr>
        <w:t>age</w:t>
      </w:r>
      <w:r>
        <w:rPr>
          <w:rStyle w:val="pl-kos"/>
          <w:color w:val="1F2328"/>
        </w:rPr>
        <w:t>)</w:t>
      </w:r>
      <w:r>
        <w:rPr>
          <w:color w:val="1F2328"/>
        </w:rPr>
        <w:t xml:space="preserve"> </w:t>
      </w:r>
      <w:r>
        <w:rPr>
          <w:rStyle w:val="pl-kos"/>
          <w:color w:val="1F2328"/>
        </w:rPr>
        <w:t>{</w:t>
      </w:r>
    </w:p>
    <w:p w14:paraId="04FEE5EC"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kos"/>
          <w:color w:val="1F2328"/>
        </w:rPr>
        <w:t>{</w:t>
      </w:r>
    </w:p>
    <w:p w14:paraId="41C7364C"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name</w:t>
      </w:r>
      <w:r>
        <w:rPr>
          <w:color w:val="1F2328"/>
        </w:rPr>
        <w:t xml:space="preserve">: </w:t>
      </w:r>
      <w:r>
        <w:rPr>
          <w:rStyle w:val="pl-s1"/>
          <w:color w:val="1F2328"/>
        </w:rPr>
        <w:t>name</w:t>
      </w:r>
      <w:r>
        <w:rPr>
          <w:rStyle w:val="pl-kos"/>
          <w:color w:val="1F2328"/>
        </w:rPr>
        <w:t>,</w:t>
      </w:r>
    </w:p>
    <w:p w14:paraId="127AD7DB"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age</w:t>
      </w:r>
      <w:r>
        <w:rPr>
          <w:color w:val="1F2328"/>
        </w:rPr>
        <w:t xml:space="preserve">: </w:t>
      </w:r>
      <w:r>
        <w:rPr>
          <w:rStyle w:val="pl-s1"/>
          <w:color w:val="1F2328"/>
        </w:rPr>
        <w:t>age</w:t>
      </w:r>
      <w:r>
        <w:rPr>
          <w:rStyle w:val="pl-kos"/>
          <w:color w:val="1F2328"/>
        </w:rPr>
        <w:t>,</w:t>
      </w:r>
    </w:p>
    <w:p w14:paraId="0DB7A2A9"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greet</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58E7E66A"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"Hello, my name is "</w:t>
      </w:r>
      <w:r>
        <w:rPr>
          <w:color w:val="1F2328"/>
        </w:rPr>
        <w:t xml:space="preserve"> </w:t>
      </w:r>
      <w:r>
        <w:rPr>
          <w:rStyle w:val="pl-c1"/>
          <w:color w:val="1F2328"/>
        </w:rPr>
        <w:t>+</w:t>
      </w:r>
      <w:r>
        <w:rPr>
          <w:color w:val="1F2328"/>
        </w:rPr>
        <w:t xml:space="preserve"> </w:t>
      </w:r>
      <w:r>
        <w:rPr>
          <w:rStyle w:val="pl-smi"/>
          <w:color w:val="1F2328"/>
        </w:rPr>
        <w:t>this</w:t>
      </w:r>
      <w:r>
        <w:rPr>
          <w:rStyle w:val="pl-kos"/>
          <w:color w:val="1F2328"/>
        </w:rPr>
        <w:t>.</w:t>
      </w:r>
      <w:r>
        <w:rPr>
          <w:rStyle w:val="pl-c1"/>
          <w:color w:val="1F2328"/>
        </w:rPr>
        <w:t>name</w:t>
      </w:r>
      <w:r>
        <w:rPr>
          <w:rStyle w:val="pl-kos"/>
          <w:color w:val="1F2328"/>
        </w:rPr>
        <w:t>);</w:t>
      </w:r>
    </w:p>
    <w:p w14:paraId="537F531D"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56A45ADF"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7A3F06F5" w14:textId="77777777" w:rsidR="004125DB" w:rsidRDefault="004125DB" w:rsidP="004125DB">
      <w:pPr>
        <w:pStyle w:val="HTMLPreformatted"/>
        <w:shd w:val="clear" w:color="auto" w:fill="FFFFFF"/>
        <w:rPr>
          <w:color w:val="1F2328"/>
        </w:rPr>
      </w:pPr>
      <w:r>
        <w:rPr>
          <w:rStyle w:val="pl-kos"/>
          <w:color w:val="1F2328"/>
        </w:rPr>
        <w:t>}</w:t>
      </w:r>
    </w:p>
    <w:p w14:paraId="5EFADF0F" w14:textId="77777777" w:rsidR="004125DB" w:rsidRDefault="004125DB" w:rsidP="004125DB">
      <w:pPr>
        <w:pStyle w:val="HTMLPreformatted"/>
        <w:shd w:val="clear" w:color="auto" w:fill="FFFFFF"/>
        <w:rPr>
          <w:color w:val="1F2328"/>
        </w:rPr>
      </w:pPr>
    </w:p>
    <w:p w14:paraId="594C3E9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person2</w:t>
      </w:r>
      <w:r>
        <w:rPr>
          <w:color w:val="1F2328"/>
        </w:rPr>
        <w:t xml:space="preserve"> </w:t>
      </w:r>
      <w:r>
        <w:rPr>
          <w:rStyle w:val="pl-c1"/>
          <w:color w:val="1F2328"/>
        </w:rPr>
        <w:t>=</w:t>
      </w:r>
      <w:r>
        <w:rPr>
          <w:color w:val="1F2328"/>
        </w:rPr>
        <w:t xml:space="preserve"> </w:t>
      </w:r>
      <w:r>
        <w:rPr>
          <w:rStyle w:val="pl-en"/>
          <w:color w:val="1F2328"/>
        </w:rPr>
        <w:t>createPerson</w:t>
      </w:r>
      <w:r>
        <w:rPr>
          <w:rStyle w:val="pl-kos"/>
          <w:color w:val="1F2328"/>
        </w:rPr>
        <w:t>(</w:t>
      </w:r>
      <w:r>
        <w:rPr>
          <w:rStyle w:val="pl-s"/>
          <w:color w:val="1F2328"/>
        </w:rPr>
        <w:t>"Alice"</w:t>
      </w:r>
      <w:r>
        <w:rPr>
          <w:rStyle w:val="pl-kos"/>
          <w:color w:val="1F2328"/>
        </w:rPr>
        <w:t>,</w:t>
      </w:r>
      <w:r>
        <w:rPr>
          <w:color w:val="1F2328"/>
        </w:rPr>
        <w:t xml:space="preserve"> </w:t>
      </w:r>
      <w:r>
        <w:rPr>
          <w:rStyle w:val="pl-c1"/>
          <w:color w:val="1F2328"/>
        </w:rPr>
        <w:t>25</w:t>
      </w:r>
      <w:r>
        <w:rPr>
          <w:rStyle w:val="pl-kos"/>
          <w:color w:val="1F2328"/>
        </w:rPr>
        <w:t>);</w:t>
      </w:r>
    </w:p>
    <w:p w14:paraId="5D0A995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choice between them depends on the specific requirements of your application and coding style preferences.</w:t>
      </w:r>
    </w:p>
    <w:tbl>
      <w:tblPr>
        <w:tblW w:w="0" w:type="auto"/>
        <w:tblCellMar>
          <w:top w:w="15" w:type="dxa"/>
          <w:left w:w="15" w:type="dxa"/>
          <w:bottom w:w="15" w:type="dxa"/>
          <w:right w:w="15" w:type="dxa"/>
        </w:tblCellMar>
        <w:tblLook w:val="04A0" w:firstRow="1" w:lastRow="0" w:firstColumn="1" w:lastColumn="0" w:noHBand="0" w:noVBand="1"/>
      </w:tblPr>
      <w:tblGrid>
        <w:gridCol w:w="2028"/>
        <w:gridCol w:w="3537"/>
        <w:gridCol w:w="3461"/>
      </w:tblGrid>
      <w:tr w:rsidR="004125DB" w14:paraId="78DDF067" w14:textId="77777777" w:rsidTr="004125DB">
        <w:trPr>
          <w:tblHeader/>
        </w:trPr>
        <w:tc>
          <w:tcPr>
            <w:tcW w:w="0" w:type="auto"/>
            <w:tcMar>
              <w:top w:w="90" w:type="dxa"/>
              <w:left w:w="195" w:type="dxa"/>
              <w:bottom w:w="90" w:type="dxa"/>
              <w:right w:w="195" w:type="dxa"/>
            </w:tcMar>
            <w:vAlign w:val="center"/>
            <w:hideMark/>
          </w:tcPr>
          <w:p w14:paraId="7AA8D6E5" w14:textId="77777777" w:rsidR="004125DB" w:rsidRDefault="004125DB">
            <w:pPr>
              <w:spacing w:after="240"/>
              <w:jc w:val="center"/>
              <w:rPr>
                <w:rFonts w:ascii="Times New Roman" w:hAnsi="Times New Roman" w:cs="Times New Roman"/>
                <w:b/>
                <w:bCs/>
              </w:rPr>
            </w:pPr>
            <w:r>
              <w:rPr>
                <w:b/>
                <w:bCs/>
              </w:rPr>
              <w:lastRenderedPageBreak/>
              <w:t>Characteristic</w:t>
            </w:r>
          </w:p>
        </w:tc>
        <w:tc>
          <w:tcPr>
            <w:tcW w:w="0" w:type="auto"/>
            <w:tcMar>
              <w:top w:w="90" w:type="dxa"/>
              <w:left w:w="195" w:type="dxa"/>
              <w:bottom w:w="90" w:type="dxa"/>
              <w:right w:w="195" w:type="dxa"/>
            </w:tcMar>
            <w:vAlign w:val="center"/>
            <w:hideMark/>
          </w:tcPr>
          <w:p w14:paraId="3A4915EA" w14:textId="77777777" w:rsidR="004125DB" w:rsidRDefault="004125DB">
            <w:pPr>
              <w:spacing w:after="240"/>
              <w:jc w:val="center"/>
              <w:rPr>
                <w:b/>
                <w:bCs/>
              </w:rPr>
            </w:pPr>
            <w:r>
              <w:rPr>
                <w:b/>
                <w:bCs/>
              </w:rPr>
              <w:t>Constructor</w:t>
            </w:r>
          </w:p>
        </w:tc>
        <w:tc>
          <w:tcPr>
            <w:tcW w:w="0" w:type="auto"/>
            <w:tcMar>
              <w:top w:w="90" w:type="dxa"/>
              <w:left w:w="195" w:type="dxa"/>
              <w:bottom w:w="90" w:type="dxa"/>
              <w:right w:w="195" w:type="dxa"/>
            </w:tcMar>
            <w:vAlign w:val="center"/>
            <w:hideMark/>
          </w:tcPr>
          <w:p w14:paraId="20DA7C44" w14:textId="77777777" w:rsidR="004125DB" w:rsidRDefault="004125DB">
            <w:pPr>
              <w:spacing w:after="240"/>
              <w:jc w:val="center"/>
              <w:rPr>
                <w:b/>
                <w:bCs/>
              </w:rPr>
            </w:pPr>
            <w:r>
              <w:rPr>
                <w:b/>
                <w:bCs/>
              </w:rPr>
              <w:t>Factory Function</w:t>
            </w:r>
          </w:p>
        </w:tc>
      </w:tr>
      <w:tr w:rsidR="004125DB" w14:paraId="0813B633" w14:textId="77777777" w:rsidTr="004125DB">
        <w:tc>
          <w:tcPr>
            <w:tcW w:w="0" w:type="auto"/>
            <w:tcMar>
              <w:top w:w="90" w:type="dxa"/>
              <w:left w:w="195" w:type="dxa"/>
              <w:bottom w:w="90" w:type="dxa"/>
              <w:right w:w="195" w:type="dxa"/>
            </w:tcMar>
            <w:vAlign w:val="center"/>
            <w:hideMark/>
          </w:tcPr>
          <w:p w14:paraId="755C85FE" w14:textId="77777777" w:rsidR="004125DB" w:rsidRDefault="004125DB">
            <w:pPr>
              <w:pStyle w:val="NormalWeb"/>
              <w:spacing w:before="0" w:beforeAutospacing="0" w:after="0" w:afterAutospacing="0"/>
            </w:pPr>
            <w:r>
              <w:t>Syntax</w:t>
            </w:r>
          </w:p>
        </w:tc>
        <w:tc>
          <w:tcPr>
            <w:tcW w:w="0" w:type="auto"/>
            <w:tcMar>
              <w:top w:w="90" w:type="dxa"/>
              <w:left w:w="195" w:type="dxa"/>
              <w:bottom w:w="90" w:type="dxa"/>
              <w:right w:w="195" w:type="dxa"/>
            </w:tcMar>
            <w:vAlign w:val="center"/>
            <w:hideMark/>
          </w:tcPr>
          <w:p w14:paraId="798D54BC" w14:textId="77777777" w:rsidR="004125DB" w:rsidRDefault="004125DB">
            <w:pPr>
              <w:pStyle w:val="NormalWeb"/>
              <w:spacing w:before="0" w:beforeAutospacing="0" w:after="0" w:afterAutospacing="0"/>
            </w:pPr>
            <w:r>
              <w:t>Defined using the </w:t>
            </w:r>
            <w:r>
              <w:rPr>
                <w:rStyle w:val="HTMLCode"/>
              </w:rPr>
              <w:t>function</w:t>
            </w:r>
            <w:r>
              <w:t> keyword and typically starts with a capital letter.</w:t>
            </w:r>
          </w:p>
        </w:tc>
        <w:tc>
          <w:tcPr>
            <w:tcW w:w="0" w:type="auto"/>
            <w:tcMar>
              <w:top w:w="90" w:type="dxa"/>
              <w:left w:w="195" w:type="dxa"/>
              <w:bottom w:w="90" w:type="dxa"/>
              <w:right w:w="195" w:type="dxa"/>
            </w:tcMar>
            <w:vAlign w:val="center"/>
            <w:hideMark/>
          </w:tcPr>
          <w:p w14:paraId="3DF8AD0E" w14:textId="77777777" w:rsidR="004125DB" w:rsidRDefault="004125DB">
            <w:pPr>
              <w:pStyle w:val="NormalWeb"/>
              <w:spacing w:before="0" w:beforeAutospacing="0" w:after="0" w:afterAutospacing="0"/>
            </w:pPr>
            <w:r>
              <w:t>Defined using the </w:t>
            </w:r>
            <w:r>
              <w:rPr>
                <w:rStyle w:val="HTMLCode"/>
              </w:rPr>
              <w:t>function</w:t>
            </w:r>
            <w:r>
              <w:t> keyword, no specific naming convention.</w:t>
            </w:r>
          </w:p>
        </w:tc>
      </w:tr>
      <w:tr w:rsidR="004125DB" w14:paraId="59790D0C" w14:textId="77777777" w:rsidTr="004125DB">
        <w:tc>
          <w:tcPr>
            <w:tcW w:w="0" w:type="auto"/>
            <w:tcMar>
              <w:top w:w="90" w:type="dxa"/>
              <w:left w:w="195" w:type="dxa"/>
              <w:bottom w:w="90" w:type="dxa"/>
              <w:right w:w="195" w:type="dxa"/>
            </w:tcMar>
            <w:vAlign w:val="center"/>
            <w:hideMark/>
          </w:tcPr>
          <w:p w14:paraId="77417A45" w14:textId="77777777" w:rsidR="004125DB" w:rsidRDefault="004125DB">
            <w:pPr>
              <w:pStyle w:val="NormalWeb"/>
              <w:spacing w:before="0" w:beforeAutospacing="0" w:after="0" w:afterAutospacing="0"/>
            </w:pPr>
            <w:r>
              <w:t>Usage of </w:t>
            </w:r>
            <w:r>
              <w:rPr>
                <w:rStyle w:val="HTMLCode"/>
              </w:rPr>
              <w:t>new</w:t>
            </w:r>
            <w:r>
              <w:t> keyword</w:t>
            </w:r>
          </w:p>
        </w:tc>
        <w:tc>
          <w:tcPr>
            <w:tcW w:w="0" w:type="auto"/>
            <w:tcMar>
              <w:top w:w="90" w:type="dxa"/>
              <w:left w:w="195" w:type="dxa"/>
              <w:bottom w:w="90" w:type="dxa"/>
              <w:right w:w="195" w:type="dxa"/>
            </w:tcMar>
            <w:vAlign w:val="center"/>
            <w:hideMark/>
          </w:tcPr>
          <w:p w14:paraId="25FCAEAA" w14:textId="77777777" w:rsidR="004125DB" w:rsidRDefault="004125DB">
            <w:pPr>
              <w:pStyle w:val="NormalWeb"/>
              <w:spacing w:before="0" w:beforeAutospacing="0" w:after="0" w:afterAutospacing="0"/>
            </w:pPr>
            <w:r>
              <w:t>Requires the </w:t>
            </w:r>
            <w:r>
              <w:rPr>
                <w:rStyle w:val="HTMLCode"/>
              </w:rPr>
              <w:t>new</w:t>
            </w:r>
            <w:r>
              <w:t> keyword to create new instances.</w:t>
            </w:r>
          </w:p>
        </w:tc>
        <w:tc>
          <w:tcPr>
            <w:tcW w:w="0" w:type="auto"/>
            <w:tcMar>
              <w:top w:w="90" w:type="dxa"/>
              <w:left w:w="195" w:type="dxa"/>
              <w:bottom w:w="90" w:type="dxa"/>
              <w:right w:w="195" w:type="dxa"/>
            </w:tcMar>
            <w:vAlign w:val="center"/>
            <w:hideMark/>
          </w:tcPr>
          <w:p w14:paraId="69C58480" w14:textId="77777777" w:rsidR="004125DB" w:rsidRDefault="004125DB">
            <w:pPr>
              <w:pStyle w:val="NormalWeb"/>
              <w:spacing w:before="0" w:beforeAutospacing="0" w:after="0" w:afterAutospacing="0"/>
            </w:pPr>
            <w:r>
              <w:t>Does not require the </w:t>
            </w:r>
            <w:r>
              <w:rPr>
                <w:rStyle w:val="HTMLCode"/>
              </w:rPr>
              <w:t>new</w:t>
            </w:r>
            <w:r>
              <w:t> keyword.</w:t>
            </w:r>
          </w:p>
        </w:tc>
      </w:tr>
      <w:tr w:rsidR="004125DB" w14:paraId="7E1CEE15" w14:textId="77777777" w:rsidTr="004125DB">
        <w:tc>
          <w:tcPr>
            <w:tcW w:w="0" w:type="auto"/>
            <w:tcMar>
              <w:top w:w="90" w:type="dxa"/>
              <w:left w:w="195" w:type="dxa"/>
              <w:bottom w:w="90" w:type="dxa"/>
              <w:right w:w="195" w:type="dxa"/>
            </w:tcMar>
            <w:vAlign w:val="center"/>
            <w:hideMark/>
          </w:tcPr>
          <w:p w14:paraId="13F66A71" w14:textId="77777777" w:rsidR="004125DB" w:rsidRDefault="004125DB">
            <w:pPr>
              <w:pStyle w:val="NormalWeb"/>
              <w:spacing w:before="0" w:beforeAutospacing="0" w:after="0" w:afterAutospacing="0"/>
            </w:pPr>
            <w:r>
              <w:t>Return value</w:t>
            </w:r>
          </w:p>
        </w:tc>
        <w:tc>
          <w:tcPr>
            <w:tcW w:w="0" w:type="auto"/>
            <w:tcMar>
              <w:top w:w="90" w:type="dxa"/>
              <w:left w:w="195" w:type="dxa"/>
              <w:bottom w:w="90" w:type="dxa"/>
              <w:right w:w="195" w:type="dxa"/>
            </w:tcMar>
            <w:vAlign w:val="center"/>
            <w:hideMark/>
          </w:tcPr>
          <w:p w14:paraId="6F5E25CC" w14:textId="77777777" w:rsidR="004125DB" w:rsidRDefault="004125DB">
            <w:pPr>
              <w:pStyle w:val="NormalWeb"/>
              <w:spacing w:before="0" w:beforeAutospacing="0" w:after="0" w:afterAutospacing="0"/>
            </w:pPr>
            <w:r>
              <w:t>Implicitly returns the newly created object.</w:t>
            </w:r>
          </w:p>
        </w:tc>
        <w:tc>
          <w:tcPr>
            <w:tcW w:w="0" w:type="auto"/>
            <w:tcMar>
              <w:top w:w="90" w:type="dxa"/>
              <w:left w:w="195" w:type="dxa"/>
              <w:bottom w:w="90" w:type="dxa"/>
              <w:right w:w="195" w:type="dxa"/>
            </w:tcMar>
            <w:vAlign w:val="center"/>
            <w:hideMark/>
          </w:tcPr>
          <w:p w14:paraId="09DCFE85" w14:textId="77777777" w:rsidR="004125DB" w:rsidRDefault="004125DB">
            <w:pPr>
              <w:pStyle w:val="NormalWeb"/>
              <w:spacing w:before="0" w:beforeAutospacing="0" w:after="0" w:afterAutospacing="0"/>
            </w:pPr>
            <w:r>
              <w:t>Returns the object explicitly using the </w:t>
            </w:r>
            <w:r>
              <w:rPr>
                <w:rStyle w:val="HTMLCode"/>
              </w:rPr>
              <w:t>return</w:t>
            </w:r>
            <w:r>
              <w:t> keyword.</w:t>
            </w:r>
          </w:p>
        </w:tc>
      </w:tr>
    </w:tbl>
    <w:p w14:paraId="36E69D8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20. IF-ELSE</w:t>
      </w:r>
    </w:p>
    <w:p w14:paraId="4837293A" w14:textId="77777777" w:rsidR="004125DB" w:rsidRDefault="004125DB" w:rsidP="004125DB">
      <w:pPr>
        <w:pStyle w:val="HTMLPreformatted"/>
        <w:shd w:val="clear" w:color="auto" w:fill="FFFFFF"/>
        <w:spacing w:after="240"/>
        <w:rPr>
          <w:color w:val="1F2328"/>
        </w:rPr>
      </w:pPr>
      <w:r>
        <w:rPr>
          <w:color w:val="1F2328"/>
        </w:rPr>
        <w:t>// Example of if...else statement</w:t>
      </w:r>
    </w:p>
    <w:p w14:paraId="07356B58" w14:textId="77777777" w:rsidR="004125DB" w:rsidRDefault="004125DB" w:rsidP="004125DB">
      <w:pPr>
        <w:pStyle w:val="HTMLPreformatted"/>
        <w:shd w:val="clear" w:color="auto" w:fill="FFFFFF"/>
        <w:spacing w:after="240"/>
        <w:rPr>
          <w:color w:val="1F2328"/>
        </w:rPr>
      </w:pPr>
      <w:r>
        <w:rPr>
          <w:color w:val="1F2328"/>
        </w:rPr>
        <w:t>let temperature = 25;</w:t>
      </w:r>
    </w:p>
    <w:p w14:paraId="2763B735" w14:textId="77777777" w:rsidR="004125DB" w:rsidRDefault="004125DB" w:rsidP="004125DB">
      <w:pPr>
        <w:pStyle w:val="HTMLPreformatted"/>
        <w:shd w:val="clear" w:color="auto" w:fill="FFFFFF"/>
        <w:spacing w:after="240"/>
        <w:rPr>
          <w:color w:val="1F2328"/>
        </w:rPr>
      </w:pPr>
    </w:p>
    <w:p w14:paraId="3778347C" w14:textId="77777777" w:rsidR="004125DB" w:rsidRDefault="004125DB" w:rsidP="004125DB">
      <w:pPr>
        <w:pStyle w:val="HTMLPreformatted"/>
        <w:shd w:val="clear" w:color="auto" w:fill="FFFFFF"/>
        <w:spacing w:after="240"/>
        <w:rPr>
          <w:color w:val="1F2328"/>
        </w:rPr>
      </w:pPr>
      <w:r>
        <w:rPr>
          <w:color w:val="1F2328"/>
        </w:rPr>
        <w:t>if (temperature &gt; 30) {</w:t>
      </w:r>
    </w:p>
    <w:p w14:paraId="198256C9" w14:textId="77777777" w:rsidR="004125DB" w:rsidRDefault="004125DB" w:rsidP="004125DB">
      <w:pPr>
        <w:pStyle w:val="HTMLPreformatted"/>
        <w:shd w:val="clear" w:color="auto" w:fill="FFFFFF"/>
        <w:spacing w:after="240"/>
        <w:rPr>
          <w:color w:val="1F2328"/>
        </w:rPr>
      </w:pPr>
      <w:r>
        <w:rPr>
          <w:color w:val="1F2328"/>
        </w:rPr>
        <w:t xml:space="preserve">    console.log("It's hot outside!");</w:t>
      </w:r>
    </w:p>
    <w:p w14:paraId="3848196A" w14:textId="77777777" w:rsidR="004125DB" w:rsidRDefault="004125DB" w:rsidP="004125DB">
      <w:pPr>
        <w:pStyle w:val="HTMLPreformatted"/>
        <w:shd w:val="clear" w:color="auto" w:fill="FFFFFF"/>
        <w:spacing w:after="240"/>
        <w:rPr>
          <w:color w:val="1F2328"/>
        </w:rPr>
      </w:pPr>
      <w:r>
        <w:rPr>
          <w:color w:val="1F2328"/>
        </w:rPr>
        <w:t>} else if (temperature &gt; 20) {</w:t>
      </w:r>
    </w:p>
    <w:p w14:paraId="4103BA6B" w14:textId="77777777" w:rsidR="004125DB" w:rsidRDefault="004125DB" w:rsidP="004125DB">
      <w:pPr>
        <w:pStyle w:val="HTMLPreformatted"/>
        <w:shd w:val="clear" w:color="auto" w:fill="FFFFFF"/>
        <w:spacing w:after="240"/>
        <w:rPr>
          <w:color w:val="1F2328"/>
        </w:rPr>
      </w:pPr>
      <w:r>
        <w:rPr>
          <w:color w:val="1F2328"/>
        </w:rPr>
        <w:t xml:space="preserve">    console.log("It's warm outside.");</w:t>
      </w:r>
    </w:p>
    <w:p w14:paraId="47137C94" w14:textId="77777777" w:rsidR="004125DB" w:rsidRDefault="004125DB" w:rsidP="004125DB">
      <w:pPr>
        <w:pStyle w:val="HTMLPreformatted"/>
        <w:shd w:val="clear" w:color="auto" w:fill="FFFFFF"/>
        <w:spacing w:after="240"/>
        <w:rPr>
          <w:color w:val="1F2328"/>
        </w:rPr>
      </w:pPr>
      <w:r>
        <w:rPr>
          <w:color w:val="1F2328"/>
        </w:rPr>
        <w:t>} else {</w:t>
      </w:r>
    </w:p>
    <w:p w14:paraId="519F0E36" w14:textId="77777777" w:rsidR="004125DB" w:rsidRDefault="004125DB" w:rsidP="004125DB">
      <w:pPr>
        <w:pStyle w:val="HTMLPreformatted"/>
        <w:shd w:val="clear" w:color="auto" w:fill="FFFFFF"/>
        <w:spacing w:after="240"/>
        <w:rPr>
          <w:color w:val="1F2328"/>
        </w:rPr>
      </w:pPr>
      <w:r>
        <w:rPr>
          <w:color w:val="1F2328"/>
        </w:rPr>
        <w:t xml:space="preserve">    console.log("It's cold outside.");</w:t>
      </w:r>
    </w:p>
    <w:p w14:paraId="5DF0FC4A" w14:textId="77777777" w:rsidR="004125DB" w:rsidRDefault="004125DB" w:rsidP="004125DB">
      <w:pPr>
        <w:pStyle w:val="HTMLPreformatted"/>
        <w:shd w:val="clear" w:color="auto" w:fill="FFFFFF"/>
        <w:spacing w:after="240"/>
        <w:rPr>
          <w:color w:val="1F2328"/>
        </w:rPr>
      </w:pPr>
      <w:r>
        <w:rPr>
          <w:color w:val="1F2328"/>
        </w:rPr>
        <w:t>}</w:t>
      </w:r>
    </w:p>
    <w:p w14:paraId="010B9873"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21. SWITCH-CASE</w:t>
      </w:r>
    </w:p>
    <w:p w14:paraId="34E42708" w14:textId="77777777" w:rsidR="004125DB" w:rsidRDefault="004125DB" w:rsidP="004125DB">
      <w:pPr>
        <w:pStyle w:val="HTMLPreformatted"/>
        <w:shd w:val="clear" w:color="auto" w:fill="FFFFFF"/>
        <w:spacing w:after="240"/>
        <w:rPr>
          <w:color w:val="1F2328"/>
        </w:rPr>
      </w:pPr>
      <w:r>
        <w:rPr>
          <w:color w:val="1F2328"/>
        </w:rPr>
        <w:t>// Example of switch statement</w:t>
      </w:r>
    </w:p>
    <w:p w14:paraId="2FBA1AAD" w14:textId="77777777" w:rsidR="004125DB" w:rsidRDefault="004125DB" w:rsidP="004125DB">
      <w:pPr>
        <w:pStyle w:val="HTMLPreformatted"/>
        <w:shd w:val="clear" w:color="auto" w:fill="FFFFFF"/>
        <w:spacing w:after="240"/>
        <w:rPr>
          <w:color w:val="1F2328"/>
        </w:rPr>
      </w:pPr>
      <w:r>
        <w:rPr>
          <w:color w:val="1F2328"/>
        </w:rPr>
        <w:t>let day = "Monday";</w:t>
      </w:r>
    </w:p>
    <w:p w14:paraId="119E29BE" w14:textId="77777777" w:rsidR="004125DB" w:rsidRDefault="004125DB" w:rsidP="004125DB">
      <w:pPr>
        <w:pStyle w:val="HTMLPreformatted"/>
        <w:shd w:val="clear" w:color="auto" w:fill="FFFFFF"/>
        <w:spacing w:after="240"/>
        <w:rPr>
          <w:color w:val="1F2328"/>
        </w:rPr>
      </w:pPr>
    </w:p>
    <w:p w14:paraId="7BB41368" w14:textId="77777777" w:rsidR="004125DB" w:rsidRDefault="004125DB" w:rsidP="004125DB">
      <w:pPr>
        <w:pStyle w:val="HTMLPreformatted"/>
        <w:shd w:val="clear" w:color="auto" w:fill="FFFFFF"/>
        <w:spacing w:after="240"/>
        <w:rPr>
          <w:color w:val="1F2328"/>
        </w:rPr>
      </w:pPr>
      <w:r>
        <w:rPr>
          <w:color w:val="1F2328"/>
        </w:rPr>
        <w:t>switch (day) {</w:t>
      </w:r>
    </w:p>
    <w:p w14:paraId="465979E0" w14:textId="77777777" w:rsidR="004125DB" w:rsidRDefault="004125DB" w:rsidP="004125DB">
      <w:pPr>
        <w:pStyle w:val="HTMLPreformatted"/>
        <w:shd w:val="clear" w:color="auto" w:fill="FFFFFF"/>
        <w:spacing w:after="240"/>
        <w:rPr>
          <w:color w:val="1F2328"/>
        </w:rPr>
      </w:pPr>
      <w:r>
        <w:rPr>
          <w:color w:val="1F2328"/>
        </w:rPr>
        <w:t xml:space="preserve">    case "Monday":</w:t>
      </w:r>
    </w:p>
    <w:p w14:paraId="71A5569F" w14:textId="77777777" w:rsidR="004125DB" w:rsidRDefault="004125DB" w:rsidP="004125DB">
      <w:pPr>
        <w:pStyle w:val="HTMLPreformatted"/>
        <w:shd w:val="clear" w:color="auto" w:fill="FFFFFF"/>
        <w:spacing w:after="240"/>
        <w:rPr>
          <w:color w:val="1F2328"/>
        </w:rPr>
      </w:pPr>
      <w:r>
        <w:rPr>
          <w:color w:val="1F2328"/>
        </w:rPr>
        <w:t xml:space="preserve">        console.log("It's Monday!");</w:t>
      </w:r>
    </w:p>
    <w:p w14:paraId="6EF90034" w14:textId="77777777" w:rsidR="004125DB" w:rsidRDefault="004125DB" w:rsidP="004125DB">
      <w:pPr>
        <w:pStyle w:val="HTMLPreformatted"/>
        <w:shd w:val="clear" w:color="auto" w:fill="FFFFFF"/>
        <w:spacing w:after="240"/>
        <w:rPr>
          <w:color w:val="1F2328"/>
        </w:rPr>
      </w:pPr>
      <w:r>
        <w:rPr>
          <w:color w:val="1F2328"/>
        </w:rPr>
        <w:t xml:space="preserve">        break;</w:t>
      </w:r>
    </w:p>
    <w:p w14:paraId="6189C133" w14:textId="77777777" w:rsidR="004125DB" w:rsidRDefault="004125DB" w:rsidP="004125DB">
      <w:pPr>
        <w:pStyle w:val="HTMLPreformatted"/>
        <w:shd w:val="clear" w:color="auto" w:fill="FFFFFF"/>
        <w:spacing w:after="240"/>
        <w:rPr>
          <w:color w:val="1F2328"/>
        </w:rPr>
      </w:pPr>
      <w:r>
        <w:rPr>
          <w:color w:val="1F2328"/>
        </w:rPr>
        <w:t xml:space="preserve">    case "Tuesday":</w:t>
      </w:r>
    </w:p>
    <w:p w14:paraId="7CC5BA88" w14:textId="77777777" w:rsidR="004125DB" w:rsidRDefault="004125DB" w:rsidP="004125DB">
      <w:pPr>
        <w:pStyle w:val="HTMLPreformatted"/>
        <w:shd w:val="clear" w:color="auto" w:fill="FFFFFF"/>
        <w:spacing w:after="240"/>
        <w:rPr>
          <w:color w:val="1F2328"/>
        </w:rPr>
      </w:pPr>
      <w:r>
        <w:rPr>
          <w:color w:val="1F2328"/>
        </w:rPr>
        <w:t xml:space="preserve">        console.log("It's Tuesday!");</w:t>
      </w:r>
    </w:p>
    <w:p w14:paraId="48920105" w14:textId="77777777" w:rsidR="004125DB" w:rsidRDefault="004125DB" w:rsidP="004125DB">
      <w:pPr>
        <w:pStyle w:val="HTMLPreformatted"/>
        <w:shd w:val="clear" w:color="auto" w:fill="FFFFFF"/>
        <w:spacing w:after="240"/>
        <w:rPr>
          <w:color w:val="1F2328"/>
        </w:rPr>
      </w:pPr>
      <w:r>
        <w:rPr>
          <w:color w:val="1F2328"/>
        </w:rPr>
        <w:lastRenderedPageBreak/>
        <w:t xml:space="preserve">        break;</w:t>
      </w:r>
    </w:p>
    <w:p w14:paraId="243E0259" w14:textId="77777777" w:rsidR="004125DB" w:rsidRDefault="004125DB" w:rsidP="004125DB">
      <w:pPr>
        <w:pStyle w:val="HTMLPreformatted"/>
        <w:shd w:val="clear" w:color="auto" w:fill="FFFFFF"/>
        <w:spacing w:after="240"/>
        <w:rPr>
          <w:color w:val="1F2328"/>
        </w:rPr>
      </w:pPr>
      <w:r>
        <w:rPr>
          <w:color w:val="1F2328"/>
        </w:rPr>
        <w:t xml:space="preserve">    case "Wednesday":</w:t>
      </w:r>
    </w:p>
    <w:p w14:paraId="79ECC886" w14:textId="77777777" w:rsidR="004125DB" w:rsidRDefault="004125DB" w:rsidP="004125DB">
      <w:pPr>
        <w:pStyle w:val="HTMLPreformatted"/>
        <w:shd w:val="clear" w:color="auto" w:fill="FFFFFF"/>
        <w:spacing w:after="240"/>
        <w:rPr>
          <w:color w:val="1F2328"/>
        </w:rPr>
      </w:pPr>
      <w:r>
        <w:rPr>
          <w:color w:val="1F2328"/>
        </w:rPr>
        <w:t xml:space="preserve">        console.log("It's Wednesday!");</w:t>
      </w:r>
    </w:p>
    <w:p w14:paraId="0BD5C5BA" w14:textId="77777777" w:rsidR="004125DB" w:rsidRDefault="004125DB" w:rsidP="004125DB">
      <w:pPr>
        <w:pStyle w:val="HTMLPreformatted"/>
        <w:shd w:val="clear" w:color="auto" w:fill="FFFFFF"/>
        <w:spacing w:after="240"/>
        <w:rPr>
          <w:color w:val="1F2328"/>
        </w:rPr>
      </w:pPr>
      <w:r>
        <w:rPr>
          <w:color w:val="1F2328"/>
        </w:rPr>
        <w:t xml:space="preserve">        break;</w:t>
      </w:r>
    </w:p>
    <w:p w14:paraId="230F2C97" w14:textId="77777777" w:rsidR="004125DB" w:rsidRDefault="004125DB" w:rsidP="004125DB">
      <w:pPr>
        <w:pStyle w:val="HTMLPreformatted"/>
        <w:shd w:val="clear" w:color="auto" w:fill="FFFFFF"/>
        <w:spacing w:after="240"/>
        <w:rPr>
          <w:color w:val="1F2328"/>
        </w:rPr>
      </w:pPr>
      <w:r>
        <w:rPr>
          <w:color w:val="1F2328"/>
        </w:rPr>
        <w:t xml:space="preserve">    case "Thursday":</w:t>
      </w:r>
    </w:p>
    <w:p w14:paraId="182E634A" w14:textId="77777777" w:rsidR="004125DB" w:rsidRDefault="004125DB" w:rsidP="004125DB">
      <w:pPr>
        <w:pStyle w:val="HTMLPreformatted"/>
        <w:shd w:val="clear" w:color="auto" w:fill="FFFFFF"/>
        <w:spacing w:after="240"/>
        <w:rPr>
          <w:color w:val="1F2328"/>
        </w:rPr>
      </w:pPr>
      <w:r>
        <w:rPr>
          <w:color w:val="1F2328"/>
        </w:rPr>
        <w:t xml:space="preserve">        console.log("It's Thursday!");</w:t>
      </w:r>
    </w:p>
    <w:p w14:paraId="46A3DDD5" w14:textId="77777777" w:rsidR="004125DB" w:rsidRDefault="004125DB" w:rsidP="004125DB">
      <w:pPr>
        <w:pStyle w:val="HTMLPreformatted"/>
        <w:shd w:val="clear" w:color="auto" w:fill="FFFFFF"/>
        <w:spacing w:after="240"/>
        <w:rPr>
          <w:color w:val="1F2328"/>
        </w:rPr>
      </w:pPr>
      <w:r>
        <w:rPr>
          <w:color w:val="1F2328"/>
        </w:rPr>
        <w:t xml:space="preserve">        break;</w:t>
      </w:r>
    </w:p>
    <w:p w14:paraId="178206F4" w14:textId="77777777" w:rsidR="004125DB" w:rsidRDefault="004125DB" w:rsidP="004125DB">
      <w:pPr>
        <w:pStyle w:val="HTMLPreformatted"/>
        <w:shd w:val="clear" w:color="auto" w:fill="FFFFFF"/>
        <w:spacing w:after="240"/>
        <w:rPr>
          <w:color w:val="1F2328"/>
        </w:rPr>
      </w:pPr>
      <w:r>
        <w:rPr>
          <w:color w:val="1F2328"/>
        </w:rPr>
        <w:t xml:space="preserve">    case "Friday":</w:t>
      </w:r>
    </w:p>
    <w:p w14:paraId="7251788F" w14:textId="77777777" w:rsidR="004125DB" w:rsidRDefault="004125DB" w:rsidP="004125DB">
      <w:pPr>
        <w:pStyle w:val="HTMLPreformatted"/>
        <w:shd w:val="clear" w:color="auto" w:fill="FFFFFF"/>
        <w:spacing w:after="240"/>
        <w:rPr>
          <w:color w:val="1F2328"/>
        </w:rPr>
      </w:pPr>
      <w:r>
        <w:rPr>
          <w:color w:val="1F2328"/>
        </w:rPr>
        <w:t xml:space="preserve">        console.log("It's Friday!");</w:t>
      </w:r>
    </w:p>
    <w:p w14:paraId="3A8AEF73" w14:textId="77777777" w:rsidR="004125DB" w:rsidRDefault="004125DB" w:rsidP="004125DB">
      <w:pPr>
        <w:pStyle w:val="HTMLPreformatted"/>
        <w:shd w:val="clear" w:color="auto" w:fill="FFFFFF"/>
        <w:spacing w:after="240"/>
        <w:rPr>
          <w:color w:val="1F2328"/>
        </w:rPr>
      </w:pPr>
      <w:r>
        <w:rPr>
          <w:color w:val="1F2328"/>
        </w:rPr>
        <w:t xml:space="preserve">        break;</w:t>
      </w:r>
    </w:p>
    <w:p w14:paraId="7F10DF06" w14:textId="77777777" w:rsidR="004125DB" w:rsidRDefault="004125DB" w:rsidP="004125DB">
      <w:pPr>
        <w:pStyle w:val="HTMLPreformatted"/>
        <w:shd w:val="clear" w:color="auto" w:fill="FFFFFF"/>
        <w:spacing w:after="240"/>
        <w:rPr>
          <w:color w:val="1F2328"/>
        </w:rPr>
      </w:pPr>
      <w:r>
        <w:rPr>
          <w:color w:val="1F2328"/>
        </w:rPr>
        <w:t xml:space="preserve">    case "Saturday":</w:t>
      </w:r>
    </w:p>
    <w:p w14:paraId="4548D7A0" w14:textId="77777777" w:rsidR="004125DB" w:rsidRDefault="004125DB" w:rsidP="004125DB">
      <w:pPr>
        <w:pStyle w:val="HTMLPreformatted"/>
        <w:shd w:val="clear" w:color="auto" w:fill="FFFFFF"/>
        <w:spacing w:after="240"/>
        <w:rPr>
          <w:color w:val="1F2328"/>
        </w:rPr>
      </w:pPr>
      <w:r>
        <w:rPr>
          <w:color w:val="1F2328"/>
        </w:rPr>
        <w:t xml:space="preserve">    case "Sunday":_</w:t>
      </w:r>
    </w:p>
    <w:p w14:paraId="1684E514" w14:textId="77777777" w:rsidR="004125DB" w:rsidRDefault="004125DB" w:rsidP="004125DB">
      <w:pPr>
        <w:pStyle w:val="HTMLPreformatted"/>
        <w:shd w:val="clear" w:color="auto" w:fill="FFFFFF"/>
        <w:spacing w:after="240"/>
        <w:rPr>
          <w:color w:val="1F2328"/>
        </w:rPr>
      </w:pPr>
      <w:r>
        <w:rPr>
          <w:color w:val="1F2328"/>
        </w:rPr>
        <w:t xml:space="preserve">        console.log("It's the weekend!");</w:t>
      </w:r>
    </w:p>
    <w:p w14:paraId="0354DC7A" w14:textId="77777777" w:rsidR="004125DB" w:rsidRDefault="004125DB" w:rsidP="004125DB">
      <w:pPr>
        <w:pStyle w:val="HTMLPreformatted"/>
        <w:shd w:val="clear" w:color="auto" w:fill="FFFFFF"/>
        <w:spacing w:after="240"/>
        <w:rPr>
          <w:color w:val="1F2328"/>
        </w:rPr>
      </w:pPr>
      <w:r>
        <w:rPr>
          <w:color w:val="1F2328"/>
        </w:rPr>
        <w:t xml:space="preserve">        break;</w:t>
      </w:r>
    </w:p>
    <w:p w14:paraId="699AEE3D" w14:textId="77777777" w:rsidR="004125DB" w:rsidRDefault="004125DB" w:rsidP="004125DB">
      <w:pPr>
        <w:pStyle w:val="HTMLPreformatted"/>
        <w:shd w:val="clear" w:color="auto" w:fill="FFFFFF"/>
        <w:spacing w:after="240"/>
        <w:rPr>
          <w:color w:val="1F2328"/>
        </w:rPr>
      </w:pPr>
      <w:r>
        <w:rPr>
          <w:color w:val="1F2328"/>
        </w:rPr>
        <w:t xml:space="preserve">    default:</w:t>
      </w:r>
    </w:p>
    <w:p w14:paraId="77B283A9" w14:textId="77777777" w:rsidR="004125DB" w:rsidRDefault="004125DB" w:rsidP="004125DB">
      <w:pPr>
        <w:pStyle w:val="HTMLPreformatted"/>
        <w:shd w:val="clear" w:color="auto" w:fill="FFFFFF"/>
        <w:spacing w:after="240"/>
        <w:rPr>
          <w:color w:val="1F2328"/>
        </w:rPr>
      </w:pPr>
      <w:r>
        <w:rPr>
          <w:color w:val="1F2328"/>
        </w:rPr>
        <w:t xml:space="preserve">        console.log("Invalid day!");</w:t>
      </w:r>
    </w:p>
    <w:p w14:paraId="1671D1A6" w14:textId="77777777" w:rsidR="004125DB" w:rsidRDefault="004125DB" w:rsidP="004125DB">
      <w:pPr>
        <w:pStyle w:val="HTMLPreformatted"/>
        <w:shd w:val="clear" w:color="auto" w:fill="FFFFFF"/>
        <w:spacing w:after="240"/>
        <w:rPr>
          <w:color w:val="1F2328"/>
        </w:rPr>
      </w:pPr>
      <w:r>
        <w:rPr>
          <w:color w:val="1F2328"/>
        </w:rPr>
        <w:t>}</w:t>
      </w:r>
    </w:p>
    <w:p w14:paraId="27848C79"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22. Difference: IF-ELSE V/s SWITCH-CASE</w:t>
      </w:r>
    </w:p>
    <w:tbl>
      <w:tblPr>
        <w:tblW w:w="0" w:type="auto"/>
        <w:tblCellMar>
          <w:top w:w="15" w:type="dxa"/>
          <w:left w:w="15" w:type="dxa"/>
          <w:bottom w:w="15" w:type="dxa"/>
          <w:right w:w="15" w:type="dxa"/>
        </w:tblCellMar>
        <w:tblLook w:val="04A0" w:firstRow="1" w:lastRow="0" w:firstColumn="1" w:lastColumn="0" w:noHBand="0" w:noVBand="1"/>
      </w:tblPr>
      <w:tblGrid>
        <w:gridCol w:w="1904"/>
        <w:gridCol w:w="3454"/>
        <w:gridCol w:w="3668"/>
      </w:tblGrid>
      <w:tr w:rsidR="004125DB" w14:paraId="7A55278A" w14:textId="77777777" w:rsidTr="004125DB">
        <w:tc>
          <w:tcPr>
            <w:tcW w:w="0" w:type="auto"/>
            <w:tcMar>
              <w:top w:w="90" w:type="dxa"/>
              <w:left w:w="195" w:type="dxa"/>
              <w:bottom w:w="90" w:type="dxa"/>
              <w:right w:w="195" w:type="dxa"/>
            </w:tcMar>
            <w:vAlign w:val="center"/>
            <w:hideMark/>
          </w:tcPr>
          <w:p w14:paraId="230DB628" w14:textId="77777777" w:rsidR="004125DB" w:rsidRDefault="004125DB">
            <w:pPr>
              <w:pStyle w:val="NormalWeb"/>
              <w:spacing w:before="0" w:beforeAutospacing="0" w:after="0" w:afterAutospacing="0"/>
            </w:pPr>
            <w:r>
              <w:t>Feature</w:t>
            </w:r>
          </w:p>
        </w:tc>
        <w:tc>
          <w:tcPr>
            <w:tcW w:w="0" w:type="auto"/>
            <w:tcMar>
              <w:top w:w="90" w:type="dxa"/>
              <w:left w:w="195" w:type="dxa"/>
              <w:bottom w:w="90" w:type="dxa"/>
              <w:right w:w="195" w:type="dxa"/>
            </w:tcMar>
            <w:vAlign w:val="center"/>
            <w:hideMark/>
          </w:tcPr>
          <w:p w14:paraId="6011D8D9" w14:textId="77777777" w:rsidR="004125DB" w:rsidRDefault="004125DB">
            <w:pPr>
              <w:pStyle w:val="NormalWeb"/>
              <w:spacing w:before="0" w:beforeAutospacing="0" w:after="0" w:afterAutospacing="0"/>
            </w:pPr>
            <w:r>
              <w:t>if…​else</w:t>
            </w:r>
          </w:p>
        </w:tc>
        <w:tc>
          <w:tcPr>
            <w:tcW w:w="0" w:type="auto"/>
            <w:tcMar>
              <w:top w:w="90" w:type="dxa"/>
              <w:left w:w="195" w:type="dxa"/>
              <w:bottom w:w="90" w:type="dxa"/>
              <w:right w:w="195" w:type="dxa"/>
            </w:tcMar>
            <w:vAlign w:val="center"/>
            <w:hideMark/>
          </w:tcPr>
          <w:p w14:paraId="27B8DF24" w14:textId="77777777" w:rsidR="004125DB" w:rsidRDefault="004125DB">
            <w:pPr>
              <w:pStyle w:val="NormalWeb"/>
              <w:spacing w:before="0" w:beforeAutospacing="0" w:after="0" w:afterAutospacing="0"/>
            </w:pPr>
            <w:r>
              <w:t>switch…​case</w:t>
            </w:r>
          </w:p>
        </w:tc>
      </w:tr>
      <w:tr w:rsidR="004125DB" w14:paraId="47B95E99" w14:textId="77777777" w:rsidTr="004125DB">
        <w:tc>
          <w:tcPr>
            <w:tcW w:w="0" w:type="auto"/>
            <w:tcMar>
              <w:top w:w="90" w:type="dxa"/>
              <w:left w:w="195" w:type="dxa"/>
              <w:bottom w:w="90" w:type="dxa"/>
              <w:right w:w="195" w:type="dxa"/>
            </w:tcMar>
            <w:vAlign w:val="center"/>
            <w:hideMark/>
          </w:tcPr>
          <w:p w14:paraId="2FDAD391" w14:textId="77777777" w:rsidR="004125DB" w:rsidRDefault="004125DB">
            <w:pPr>
              <w:pStyle w:val="NormalWeb"/>
              <w:spacing w:before="0" w:beforeAutospacing="0" w:after="0" w:afterAutospacing="0"/>
            </w:pPr>
            <w:r>
              <w:t>Syntax</w:t>
            </w:r>
          </w:p>
        </w:tc>
        <w:tc>
          <w:tcPr>
            <w:tcW w:w="0" w:type="auto"/>
            <w:tcMar>
              <w:top w:w="90" w:type="dxa"/>
              <w:left w:w="195" w:type="dxa"/>
              <w:bottom w:w="90" w:type="dxa"/>
              <w:right w:w="195" w:type="dxa"/>
            </w:tcMar>
            <w:vAlign w:val="center"/>
            <w:hideMark/>
          </w:tcPr>
          <w:p w14:paraId="78F33405" w14:textId="77777777" w:rsidR="004125DB" w:rsidRDefault="004125DB">
            <w:pPr>
              <w:pStyle w:val="NormalWeb"/>
              <w:spacing w:before="0" w:beforeAutospacing="0" w:after="0" w:afterAutospacing="0"/>
            </w:pPr>
            <w:r>
              <w:t>if (condition) {</w:t>
            </w:r>
          </w:p>
        </w:tc>
        <w:tc>
          <w:tcPr>
            <w:tcW w:w="0" w:type="auto"/>
            <w:tcMar>
              <w:top w:w="90" w:type="dxa"/>
              <w:left w:w="195" w:type="dxa"/>
              <w:bottom w:w="90" w:type="dxa"/>
              <w:right w:w="195" w:type="dxa"/>
            </w:tcMar>
            <w:vAlign w:val="center"/>
            <w:hideMark/>
          </w:tcPr>
          <w:p w14:paraId="251F958F" w14:textId="77777777" w:rsidR="004125DB" w:rsidRDefault="004125DB">
            <w:pPr>
              <w:pStyle w:val="NormalWeb"/>
              <w:spacing w:before="0" w:beforeAutospacing="0" w:after="0" w:afterAutospacing="0"/>
            </w:pPr>
            <w:r>
              <w:t>switch (expression) {</w:t>
            </w:r>
          </w:p>
        </w:tc>
      </w:tr>
      <w:tr w:rsidR="004125DB" w14:paraId="30A9B76E" w14:textId="77777777" w:rsidTr="004125DB">
        <w:tc>
          <w:tcPr>
            <w:tcW w:w="0" w:type="auto"/>
            <w:tcMar>
              <w:top w:w="90" w:type="dxa"/>
              <w:left w:w="195" w:type="dxa"/>
              <w:bottom w:w="90" w:type="dxa"/>
              <w:right w:w="195" w:type="dxa"/>
            </w:tcMar>
            <w:vAlign w:val="center"/>
            <w:hideMark/>
          </w:tcPr>
          <w:p w14:paraId="2D6EF0A5" w14:textId="77777777" w:rsidR="004125DB" w:rsidRDefault="004125DB"/>
        </w:tc>
        <w:tc>
          <w:tcPr>
            <w:tcW w:w="0" w:type="auto"/>
            <w:tcMar>
              <w:top w:w="90" w:type="dxa"/>
              <w:left w:w="195" w:type="dxa"/>
              <w:bottom w:w="90" w:type="dxa"/>
              <w:right w:w="195" w:type="dxa"/>
            </w:tcMar>
            <w:vAlign w:val="center"/>
            <w:hideMark/>
          </w:tcPr>
          <w:p w14:paraId="1412B459" w14:textId="77777777" w:rsidR="004125DB" w:rsidRDefault="004125DB">
            <w:pPr>
              <w:pStyle w:val="NormalWeb"/>
              <w:spacing w:before="0" w:beforeAutospacing="0" w:after="0" w:afterAutospacing="0"/>
            </w:pPr>
            <w:r>
              <w:t>// code block</w:t>
            </w:r>
          </w:p>
        </w:tc>
        <w:tc>
          <w:tcPr>
            <w:tcW w:w="0" w:type="auto"/>
            <w:tcMar>
              <w:top w:w="90" w:type="dxa"/>
              <w:left w:w="195" w:type="dxa"/>
              <w:bottom w:w="90" w:type="dxa"/>
              <w:right w:w="195" w:type="dxa"/>
            </w:tcMar>
            <w:vAlign w:val="center"/>
            <w:hideMark/>
          </w:tcPr>
          <w:p w14:paraId="2C9D7BF9" w14:textId="77777777" w:rsidR="004125DB" w:rsidRDefault="004125DB">
            <w:pPr>
              <w:pStyle w:val="NormalWeb"/>
              <w:spacing w:before="0" w:beforeAutospacing="0" w:after="0" w:afterAutospacing="0"/>
            </w:pPr>
            <w:r>
              <w:t>case value1:</w:t>
            </w:r>
          </w:p>
        </w:tc>
      </w:tr>
      <w:tr w:rsidR="004125DB" w14:paraId="6CF2E6D4" w14:textId="77777777" w:rsidTr="004125DB">
        <w:tc>
          <w:tcPr>
            <w:tcW w:w="0" w:type="auto"/>
            <w:tcMar>
              <w:top w:w="90" w:type="dxa"/>
              <w:left w:w="195" w:type="dxa"/>
              <w:bottom w:w="90" w:type="dxa"/>
              <w:right w:w="195" w:type="dxa"/>
            </w:tcMar>
            <w:vAlign w:val="center"/>
            <w:hideMark/>
          </w:tcPr>
          <w:p w14:paraId="79EEC4BC" w14:textId="77777777" w:rsidR="004125DB" w:rsidRDefault="004125DB"/>
        </w:tc>
        <w:tc>
          <w:tcPr>
            <w:tcW w:w="0" w:type="auto"/>
            <w:tcMar>
              <w:top w:w="90" w:type="dxa"/>
              <w:left w:w="195" w:type="dxa"/>
              <w:bottom w:w="90" w:type="dxa"/>
              <w:right w:w="195" w:type="dxa"/>
            </w:tcMar>
            <w:vAlign w:val="center"/>
            <w:hideMark/>
          </w:tcPr>
          <w:p w14:paraId="57FE4EF7" w14:textId="77777777" w:rsidR="004125DB" w:rsidRDefault="004125DB">
            <w:pPr>
              <w:pStyle w:val="NormalWeb"/>
              <w:spacing w:before="0" w:beforeAutospacing="0" w:after="0" w:afterAutospacing="0"/>
            </w:pPr>
            <w:r>
              <w:t>} else if (condition) {</w:t>
            </w:r>
          </w:p>
        </w:tc>
        <w:tc>
          <w:tcPr>
            <w:tcW w:w="0" w:type="auto"/>
            <w:tcMar>
              <w:top w:w="90" w:type="dxa"/>
              <w:left w:w="195" w:type="dxa"/>
              <w:bottom w:w="90" w:type="dxa"/>
              <w:right w:w="195" w:type="dxa"/>
            </w:tcMar>
            <w:vAlign w:val="center"/>
            <w:hideMark/>
          </w:tcPr>
          <w:p w14:paraId="52283E82" w14:textId="77777777" w:rsidR="004125DB" w:rsidRDefault="004125DB">
            <w:pPr>
              <w:pStyle w:val="NormalWeb"/>
              <w:spacing w:before="0" w:beforeAutospacing="0" w:after="0" w:afterAutospacing="0"/>
            </w:pPr>
            <w:r>
              <w:t>// code block</w:t>
            </w:r>
          </w:p>
        </w:tc>
      </w:tr>
      <w:tr w:rsidR="004125DB" w14:paraId="4A477D66" w14:textId="77777777" w:rsidTr="004125DB">
        <w:tc>
          <w:tcPr>
            <w:tcW w:w="0" w:type="auto"/>
            <w:tcMar>
              <w:top w:w="90" w:type="dxa"/>
              <w:left w:w="195" w:type="dxa"/>
              <w:bottom w:w="90" w:type="dxa"/>
              <w:right w:w="195" w:type="dxa"/>
            </w:tcMar>
            <w:vAlign w:val="center"/>
            <w:hideMark/>
          </w:tcPr>
          <w:p w14:paraId="3D8E388B" w14:textId="77777777" w:rsidR="004125DB" w:rsidRDefault="004125DB"/>
        </w:tc>
        <w:tc>
          <w:tcPr>
            <w:tcW w:w="0" w:type="auto"/>
            <w:tcMar>
              <w:top w:w="90" w:type="dxa"/>
              <w:left w:w="195" w:type="dxa"/>
              <w:bottom w:w="90" w:type="dxa"/>
              <w:right w:w="195" w:type="dxa"/>
            </w:tcMar>
            <w:vAlign w:val="center"/>
            <w:hideMark/>
          </w:tcPr>
          <w:p w14:paraId="141C0B22" w14:textId="77777777" w:rsidR="004125DB" w:rsidRDefault="004125DB">
            <w:pPr>
              <w:pStyle w:val="NormalWeb"/>
              <w:spacing w:before="0" w:beforeAutospacing="0" w:after="0" w:afterAutospacing="0"/>
            </w:pPr>
            <w:r>
              <w:t>// code block</w:t>
            </w:r>
          </w:p>
        </w:tc>
        <w:tc>
          <w:tcPr>
            <w:tcW w:w="0" w:type="auto"/>
            <w:tcMar>
              <w:top w:w="90" w:type="dxa"/>
              <w:left w:w="195" w:type="dxa"/>
              <w:bottom w:w="90" w:type="dxa"/>
              <w:right w:w="195" w:type="dxa"/>
            </w:tcMar>
            <w:vAlign w:val="center"/>
            <w:hideMark/>
          </w:tcPr>
          <w:p w14:paraId="12E3DAA4" w14:textId="77777777" w:rsidR="004125DB" w:rsidRDefault="004125DB">
            <w:pPr>
              <w:pStyle w:val="NormalWeb"/>
              <w:spacing w:before="0" w:beforeAutospacing="0" w:after="0" w:afterAutospacing="0"/>
            </w:pPr>
            <w:r>
              <w:t>case value2:</w:t>
            </w:r>
          </w:p>
        </w:tc>
      </w:tr>
      <w:tr w:rsidR="004125DB" w14:paraId="7F9390AD" w14:textId="77777777" w:rsidTr="004125DB">
        <w:tc>
          <w:tcPr>
            <w:tcW w:w="0" w:type="auto"/>
            <w:tcMar>
              <w:top w:w="90" w:type="dxa"/>
              <w:left w:w="195" w:type="dxa"/>
              <w:bottom w:w="90" w:type="dxa"/>
              <w:right w:w="195" w:type="dxa"/>
            </w:tcMar>
            <w:vAlign w:val="center"/>
            <w:hideMark/>
          </w:tcPr>
          <w:p w14:paraId="33A29842" w14:textId="77777777" w:rsidR="004125DB" w:rsidRDefault="004125DB"/>
        </w:tc>
        <w:tc>
          <w:tcPr>
            <w:tcW w:w="0" w:type="auto"/>
            <w:tcMar>
              <w:top w:w="90" w:type="dxa"/>
              <w:left w:w="195" w:type="dxa"/>
              <w:bottom w:w="90" w:type="dxa"/>
              <w:right w:w="195" w:type="dxa"/>
            </w:tcMar>
            <w:vAlign w:val="center"/>
            <w:hideMark/>
          </w:tcPr>
          <w:p w14:paraId="7FB7EC85" w14:textId="77777777" w:rsidR="004125DB" w:rsidRDefault="004125DB">
            <w:pPr>
              <w:pStyle w:val="NormalWeb"/>
              <w:spacing w:before="0" w:beforeAutospacing="0" w:after="0" w:afterAutospacing="0"/>
            </w:pPr>
            <w:r>
              <w:t>} else {</w:t>
            </w:r>
          </w:p>
        </w:tc>
        <w:tc>
          <w:tcPr>
            <w:tcW w:w="0" w:type="auto"/>
            <w:tcMar>
              <w:top w:w="90" w:type="dxa"/>
              <w:left w:w="195" w:type="dxa"/>
              <w:bottom w:w="90" w:type="dxa"/>
              <w:right w:w="195" w:type="dxa"/>
            </w:tcMar>
            <w:vAlign w:val="center"/>
            <w:hideMark/>
          </w:tcPr>
          <w:p w14:paraId="4DF9B4A2" w14:textId="77777777" w:rsidR="004125DB" w:rsidRDefault="004125DB">
            <w:pPr>
              <w:pStyle w:val="NormalWeb"/>
              <w:spacing w:before="0" w:beforeAutospacing="0" w:after="0" w:afterAutospacing="0"/>
            </w:pPr>
            <w:r>
              <w:t>// code block</w:t>
            </w:r>
          </w:p>
        </w:tc>
      </w:tr>
      <w:tr w:rsidR="004125DB" w14:paraId="29DA4906" w14:textId="77777777" w:rsidTr="004125DB">
        <w:tc>
          <w:tcPr>
            <w:tcW w:w="0" w:type="auto"/>
            <w:tcMar>
              <w:top w:w="90" w:type="dxa"/>
              <w:left w:w="195" w:type="dxa"/>
              <w:bottom w:w="90" w:type="dxa"/>
              <w:right w:w="195" w:type="dxa"/>
            </w:tcMar>
            <w:vAlign w:val="center"/>
            <w:hideMark/>
          </w:tcPr>
          <w:p w14:paraId="5B223747" w14:textId="77777777" w:rsidR="004125DB" w:rsidRDefault="004125DB"/>
        </w:tc>
        <w:tc>
          <w:tcPr>
            <w:tcW w:w="0" w:type="auto"/>
            <w:tcMar>
              <w:top w:w="90" w:type="dxa"/>
              <w:left w:w="195" w:type="dxa"/>
              <w:bottom w:w="90" w:type="dxa"/>
              <w:right w:w="195" w:type="dxa"/>
            </w:tcMar>
            <w:vAlign w:val="center"/>
            <w:hideMark/>
          </w:tcPr>
          <w:p w14:paraId="4AAF9781" w14:textId="77777777" w:rsidR="004125DB" w:rsidRDefault="004125DB">
            <w:pPr>
              <w:pStyle w:val="NormalWeb"/>
              <w:spacing w:before="0" w:beforeAutospacing="0" w:after="0" w:afterAutospacing="0"/>
            </w:pPr>
            <w:r>
              <w:t>// code block</w:t>
            </w:r>
          </w:p>
        </w:tc>
        <w:tc>
          <w:tcPr>
            <w:tcW w:w="0" w:type="auto"/>
            <w:tcMar>
              <w:top w:w="90" w:type="dxa"/>
              <w:left w:w="195" w:type="dxa"/>
              <w:bottom w:w="90" w:type="dxa"/>
              <w:right w:w="195" w:type="dxa"/>
            </w:tcMar>
            <w:vAlign w:val="center"/>
            <w:hideMark/>
          </w:tcPr>
          <w:p w14:paraId="4D53FB3E" w14:textId="77777777" w:rsidR="004125DB" w:rsidRDefault="004125DB">
            <w:pPr>
              <w:pStyle w:val="NormalWeb"/>
              <w:spacing w:before="0" w:beforeAutospacing="0" w:after="0" w:afterAutospacing="0"/>
            </w:pPr>
            <w:r>
              <w:t>default:</w:t>
            </w:r>
          </w:p>
        </w:tc>
      </w:tr>
      <w:tr w:rsidR="004125DB" w14:paraId="6288AFDA" w14:textId="77777777" w:rsidTr="004125DB">
        <w:tc>
          <w:tcPr>
            <w:tcW w:w="0" w:type="auto"/>
            <w:tcMar>
              <w:top w:w="90" w:type="dxa"/>
              <w:left w:w="195" w:type="dxa"/>
              <w:bottom w:w="90" w:type="dxa"/>
              <w:right w:w="195" w:type="dxa"/>
            </w:tcMar>
            <w:vAlign w:val="center"/>
            <w:hideMark/>
          </w:tcPr>
          <w:p w14:paraId="36303A4E" w14:textId="77777777" w:rsidR="004125DB" w:rsidRDefault="004125DB"/>
        </w:tc>
        <w:tc>
          <w:tcPr>
            <w:tcW w:w="0" w:type="auto"/>
            <w:tcMar>
              <w:top w:w="90" w:type="dxa"/>
              <w:left w:w="195" w:type="dxa"/>
              <w:bottom w:w="90" w:type="dxa"/>
              <w:right w:w="195" w:type="dxa"/>
            </w:tcMar>
            <w:vAlign w:val="center"/>
            <w:hideMark/>
          </w:tcPr>
          <w:p w14:paraId="733994FB" w14:textId="77777777" w:rsidR="004125DB" w:rsidRDefault="004125DB">
            <w:pPr>
              <w:pStyle w:val="NormalWeb"/>
              <w:spacing w:before="0" w:beforeAutospacing="0" w:after="0" w:afterAutospacing="0"/>
            </w:pPr>
            <w:r>
              <w:t>}</w:t>
            </w:r>
          </w:p>
        </w:tc>
        <w:tc>
          <w:tcPr>
            <w:tcW w:w="0" w:type="auto"/>
            <w:tcMar>
              <w:top w:w="90" w:type="dxa"/>
              <w:left w:w="195" w:type="dxa"/>
              <w:bottom w:w="90" w:type="dxa"/>
              <w:right w:w="195" w:type="dxa"/>
            </w:tcMar>
            <w:vAlign w:val="center"/>
            <w:hideMark/>
          </w:tcPr>
          <w:p w14:paraId="03154870" w14:textId="77777777" w:rsidR="004125DB" w:rsidRDefault="004125DB">
            <w:pPr>
              <w:pStyle w:val="NormalWeb"/>
              <w:spacing w:before="0" w:beforeAutospacing="0" w:after="0" w:afterAutospacing="0"/>
            </w:pPr>
            <w:r>
              <w:t>// code block</w:t>
            </w:r>
          </w:p>
        </w:tc>
      </w:tr>
      <w:tr w:rsidR="004125DB" w14:paraId="5EA374FB" w14:textId="77777777" w:rsidTr="004125DB">
        <w:tc>
          <w:tcPr>
            <w:tcW w:w="0" w:type="auto"/>
            <w:tcMar>
              <w:top w:w="90" w:type="dxa"/>
              <w:left w:w="195" w:type="dxa"/>
              <w:bottom w:w="90" w:type="dxa"/>
              <w:right w:w="195" w:type="dxa"/>
            </w:tcMar>
            <w:vAlign w:val="center"/>
            <w:hideMark/>
          </w:tcPr>
          <w:p w14:paraId="30CF1CC2" w14:textId="77777777" w:rsidR="004125DB" w:rsidRDefault="004125DB">
            <w:pPr>
              <w:pStyle w:val="NormalWeb"/>
              <w:spacing w:before="0" w:beforeAutospacing="0" w:after="0" w:afterAutospacing="0"/>
            </w:pPr>
            <w:r>
              <w:t>Expression</w:t>
            </w:r>
          </w:p>
        </w:tc>
        <w:tc>
          <w:tcPr>
            <w:tcW w:w="0" w:type="auto"/>
            <w:tcMar>
              <w:top w:w="90" w:type="dxa"/>
              <w:left w:w="195" w:type="dxa"/>
              <w:bottom w:w="90" w:type="dxa"/>
              <w:right w:w="195" w:type="dxa"/>
            </w:tcMar>
            <w:vAlign w:val="center"/>
            <w:hideMark/>
          </w:tcPr>
          <w:p w14:paraId="148F11CD" w14:textId="77777777" w:rsidR="004125DB" w:rsidRDefault="004125DB">
            <w:pPr>
              <w:pStyle w:val="NormalWeb"/>
              <w:spacing w:before="0" w:beforeAutospacing="0" w:after="0" w:afterAutospacing="0"/>
            </w:pPr>
            <w:r>
              <w:t>Supports arbitrary conditions and</w:t>
            </w:r>
          </w:p>
        </w:tc>
        <w:tc>
          <w:tcPr>
            <w:tcW w:w="0" w:type="auto"/>
            <w:tcMar>
              <w:top w:w="90" w:type="dxa"/>
              <w:left w:w="195" w:type="dxa"/>
              <w:bottom w:w="90" w:type="dxa"/>
              <w:right w:w="195" w:type="dxa"/>
            </w:tcMar>
            <w:vAlign w:val="center"/>
            <w:hideMark/>
          </w:tcPr>
          <w:p w14:paraId="4FAA9859" w14:textId="77777777" w:rsidR="004125DB" w:rsidRDefault="004125DB">
            <w:pPr>
              <w:pStyle w:val="NormalWeb"/>
              <w:spacing w:before="0" w:beforeAutospacing="0" w:after="0" w:afterAutospacing="0"/>
            </w:pPr>
            <w:r>
              <w:t>Compares a single expression to</w:t>
            </w:r>
          </w:p>
        </w:tc>
      </w:tr>
      <w:tr w:rsidR="004125DB" w14:paraId="4B95EAB8" w14:textId="77777777" w:rsidTr="004125DB">
        <w:tc>
          <w:tcPr>
            <w:tcW w:w="0" w:type="auto"/>
            <w:tcMar>
              <w:top w:w="90" w:type="dxa"/>
              <w:left w:w="195" w:type="dxa"/>
              <w:bottom w:w="90" w:type="dxa"/>
              <w:right w:w="195" w:type="dxa"/>
            </w:tcMar>
            <w:vAlign w:val="center"/>
            <w:hideMark/>
          </w:tcPr>
          <w:p w14:paraId="3FCBBB8B" w14:textId="77777777" w:rsidR="004125DB" w:rsidRDefault="004125DB"/>
        </w:tc>
        <w:tc>
          <w:tcPr>
            <w:tcW w:w="0" w:type="auto"/>
            <w:tcMar>
              <w:top w:w="90" w:type="dxa"/>
              <w:left w:w="195" w:type="dxa"/>
              <w:bottom w:w="90" w:type="dxa"/>
              <w:right w:w="195" w:type="dxa"/>
            </w:tcMar>
            <w:vAlign w:val="center"/>
            <w:hideMark/>
          </w:tcPr>
          <w:p w14:paraId="05E68EBA" w14:textId="77777777" w:rsidR="004125DB" w:rsidRDefault="004125DB">
            <w:pPr>
              <w:pStyle w:val="NormalWeb"/>
              <w:spacing w:before="0" w:beforeAutospacing="0" w:after="0" w:afterAutospacing="0"/>
            </w:pPr>
            <w:r>
              <w:t>expressions using logical operators</w:t>
            </w:r>
          </w:p>
        </w:tc>
        <w:tc>
          <w:tcPr>
            <w:tcW w:w="0" w:type="auto"/>
            <w:tcMar>
              <w:top w:w="90" w:type="dxa"/>
              <w:left w:w="195" w:type="dxa"/>
              <w:bottom w:w="90" w:type="dxa"/>
              <w:right w:w="195" w:type="dxa"/>
            </w:tcMar>
            <w:vAlign w:val="center"/>
            <w:hideMark/>
          </w:tcPr>
          <w:p w14:paraId="78FE3721" w14:textId="77777777" w:rsidR="004125DB" w:rsidRDefault="004125DB">
            <w:pPr>
              <w:pStyle w:val="NormalWeb"/>
              <w:spacing w:before="0" w:beforeAutospacing="0" w:after="0" w:afterAutospacing="0"/>
            </w:pPr>
            <w:r>
              <w:t>multiple possible values</w:t>
            </w:r>
          </w:p>
        </w:tc>
      </w:tr>
      <w:tr w:rsidR="004125DB" w14:paraId="2AA687EF" w14:textId="77777777" w:rsidTr="004125DB">
        <w:tc>
          <w:tcPr>
            <w:tcW w:w="0" w:type="auto"/>
            <w:tcMar>
              <w:top w:w="90" w:type="dxa"/>
              <w:left w:w="195" w:type="dxa"/>
              <w:bottom w:w="90" w:type="dxa"/>
              <w:right w:w="195" w:type="dxa"/>
            </w:tcMar>
            <w:vAlign w:val="center"/>
            <w:hideMark/>
          </w:tcPr>
          <w:p w14:paraId="515A66E4" w14:textId="77777777" w:rsidR="004125DB" w:rsidRDefault="004125DB">
            <w:pPr>
              <w:pStyle w:val="NormalWeb"/>
              <w:spacing w:before="0" w:beforeAutospacing="0" w:after="0" w:afterAutospacing="0"/>
            </w:pPr>
            <w:r>
              <w:lastRenderedPageBreak/>
              <w:t>Control Flow</w:t>
            </w:r>
          </w:p>
        </w:tc>
        <w:tc>
          <w:tcPr>
            <w:tcW w:w="0" w:type="auto"/>
            <w:tcMar>
              <w:top w:w="90" w:type="dxa"/>
              <w:left w:w="195" w:type="dxa"/>
              <w:bottom w:w="90" w:type="dxa"/>
              <w:right w:w="195" w:type="dxa"/>
            </w:tcMar>
            <w:vAlign w:val="center"/>
            <w:hideMark/>
          </w:tcPr>
          <w:p w14:paraId="142A0EB3" w14:textId="77777777" w:rsidR="004125DB" w:rsidRDefault="004125DB">
            <w:pPr>
              <w:pStyle w:val="NormalWeb"/>
              <w:spacing w:before="0" w:beforeAutospacing="0" w:after="0" w:afterAutospacing="0"/>
            </w:pPr>
            <w:r>
              <w:t>Linear control flow with branching</w:t>
            </w:r>
          </w:p>
        </w:tc>
        <w:tc>
          <w:tcPr>
            <w:tcW w:w="0" w:type="auto"/>
            <w:tcMar>
              <w:top w:w="90" w:type="dxa"/>
              <w:left w:w="195" w:type="dxa"/>
              <w:bottom w:w="90" w:type="dxa"/>
              <w:right w:w="195" w:type="dxa"/>
            </w:tcMar>
            <w:vAlign w:val="center"/>
            <w:hideMark/>
          </w:tcPr>
          <w:p w14:paraId="2C82A2A6" w14:textId="77777777" w:rsidR="004125DB" w:rsidRDefault="004125DB">
            <w:pPr>
              <w:pStyle w:val="NormalWeb"/>
              <w:spacing w:before="0" w:beforeAutospacing="0" w:after="0" w:afterAutospacing="0"/>
            </w:pPr>
            <w:r>
              <w:t>Jump-based control flow with case</w:t>
            </w:r>
          </w:p>
        </w:tc>
      </w:tr>
      <w:tr w:rsidR="004125DB" w14:paraId="4EA502C2" w14:textId="77777777" w:rsidTr="004125DB">
        <w:tc>
          <w:tcPr>
            <w:tcW w:w="0" w:type="auto"/>
            <w:tcMar>
              <w:top w:w="90" w:type="dxa"/>
              <w:left w:w="195" w:type="dxa"/>
              <w:bottom w:w="90" w:type="dxa"/>
              <w:right w:w="195" w:type="dxa"/>
            </w:tcMar>
            <w:vAlign w:val="center"/>
            <w:hideMark/>
          </w:tcPr>
          <w:p w14:paraId="51B99631" w14:textId="77777777" w:rsidR="004125DB" w:rsidRDefault="004125DB"/>
        </w:tc>
        <w:tc>
          <w:tcPr>
            <w:tcW w:w="0" w:type="auto"/>
            <w:tcMar>
              <w:top w:w="90" w:type="dxa"/>
              <w:left w:w="195" w:type="dxa"/>
              <w:bottom w:w="90" w:type="dxa"/>
              <w:right w:w="195" w:type="dxa"/>
            </w:tcMar>
            <w:vAlign w:val="center"/>
            <w:hideMark/>
          </w:tcPr>
          <w:p w14:paraId="57C3C2BF" w14:textId="77777777" w:rsidR="004125DB" w:rsidRDefault="004125DB">
            <w:pPr>
              <w:pStyle w:val="NormalWeb"/>
              <w:spacing w:before="0" w:beforeAutospacing="0" w:after="0" w:afterAutospacing="0"/>
            </w:pPr>
            <w:r>
              <w:t>for each condition</w:t>
            </w:r>
          </w:p>
        </w:tc>
        <w:tc>
          <w:tcPr>
            <w:tcW w:w="0" w:type="auto"/>
            <w:tcMar>
              <w:top w:w="90" w:type="dxa"/>
              <w:left w:w="195" w:type="dxa"/>
              <w:bottom w:w="90" w:type="dxa"/>
              <w:right w:w="195" w:type="dxa"/>
            </w:tcMar>
            <w:vAlign w:val="center"/>
            <w:hideMark/>
          </w:tcPr>
          <w:p w14:paraId="0C12F746" w14:textId="77777777" w:rsidR="004125DB" w:rsidRDefault="004125DB">
            <w:pPr>
              <w:pStyle w:val="NormalWeb"/>
              <w:spacing w:before="0" w:beforeAutospacing="0" w:after="0" w:afterAutospacing="0"/>
            </w:pPr>
            <w:r>
              <w:t>labels and branching for matched cases</w:t>
            </w:r>
          </w:p>
        </w:tc>
      </w:tr>
      <w:tr w:rsidR="004125DB" w14:paraId="4683D6A6" w14:textId="77777777" w:rsidTr="004125DB">
        <w:tc>
          <w:tcPr>
            <w:tcW w:w="0" w:type="auto"/>
            <w:tcMar>
              <w:top w:w="90" w:type="dxa"/>
              <w:left w:w="195" w:type="dxa"/>
              <w:bottom w:w="90" w:type="dxa"/>
              <w:right w:w="195" w:type="dxa"/>
            </w:tcMar>
            <w:vAlign w:val="center"/>
            <w:hideMark/>
          </w:tcPr>
          <w:p w14:paraId="2B67AD83" w14:textId="77777777" w:rsidR="004125DB" w:rsidRDefault="004125DB">
            <w:pPr>
              <w:pStyle w:val="NormalWeb"/>
              <w:spacing w:before="0" w:beforeAutospacing="0" w:after="0" w:afterAutospacing="0"/>
            </w:pPr>
            <w:r>
              <w:t>Matching</w:t>
            </w:r>
          </w:p>
        </w:tc>
        <w:tc>
          <w:tcPr>
            <w:tcW w:w="0" w:type="auto"/>
            <w:tcMar>
              <w:top w:w="90" w:type="dxa"/>
              <w:left w:w="195" w:type="dxa"/>
              <w:bottom w:w="90" w:type="dxa"/>
              <w:right w:w="195" w:type="dxa"/>
            </w:tcMar>
            <w:vAlign w:val="center"/>
            <w:hideMark/>
          </w:tcPr>
          <w:p w14:paraId="437836AF" w14:textId="77777777" w:rsidR="004125DB" w:rsidRDefault="004125DB">
            <w:pPr>
              <w:pStyle w:val="NormalWeb"/>
              <w:spacing w:before="0" w:beforeAutospacing="0" w:after="0" w:afterAutospacing="0"/>
            </w:pPr>
            <w:r>
              <w:t>Supports complex conditions and</w:t>
            </w:r>
          </w:p>
        </w:tc>
        <w:tc>
          <w:tcPr>
            <w:tcW w:w="0" w:type="auto"/>
            <w:tcMar>
              <w:top w:w="90" w:type="dxa"/>
              <w:left w:w="195" w:type="dxa"/>
              <w:bottom w:w="90" w:type="dxa"/>
              <w:right w:w="195" w:type="dxa"/>
            </w:tcMar>
            <w:vAlign w:val="center"/>
            <w:hideMark/>
          </w:tcPr>
          <w:p w14:paraId="75D6A4F9" w14:textId="77777777" w:rsidR="004125DB" w:rsidRDefault="004125DB">
            <w:pPr>
              <w:pStyle w:val="NormalWeb"/>
              <w:spacing w:before="0" w:beforeAutospacing="0" w:after="0" w:afterAutospacing="0"/>
            </w:pPr>
            <w:r>
              <w:t>Limited to simple value comparisons</w:t>
            </w:r>
          </w:p>
        </w:tc>
      </w:tr>
      <w:tr w:rsidR="004125DB" w14:paraId="2D24A9BF" w14:textId="77777777" w:rsidTr="004125DB">
        <w:tc>
          <w:tcPr>
            <w:tcW w:w="0" w:type="auto"/>
            <w:tcMar>
              <w:top w:w="90" w:type="dxa"/>
              <w:left w:w="195" w:type="dxa"/>
              <w:bottom w:w="90" w:type="dxa"/>
              <w:right w:w="195" w:type="dxa"/>
            </w:tcMar>
            <w:vAlign w:val="center"/>
            <w:hideMark/>
          </w:tcPr>
          <w:p w14:paraId="4ACE7140" w14:textId="77777777" w:rsidR="004125DB" w:rsidRDefault="004125DB"/>
        </w:tc>
        <w:tc>
          <w:tcPr>
            <w:tcW w:w="0" w:type="auto"/>
            <w:tcMar>
              <w:top w:w="90" w:type="dxa"/>
              <w:left w:w="195" w:type="dxa"/>
              <w:bottom w:w="90" w:type="dxa"/>
              <w:right w:w="195" w:type="dxa"/>
            </w:tcMar>
            <w:vAlign w:val="center"/>
            <w:hideMark/>
          </w:tcPr>
          <w:p w14:paraId="6CDB8102" w14:textId="77777777" w:rsidR="004125DB" w:rsidRDefault="004125DB">
            <w:pPr>
              <w:pStyle w:val="NormalWeb"/>
              <w:spacing w:before="0" w:beforeAutospacing="0" w:after="0" w:afterAutospacing="0"/>
            </w:pPr>
            <w:r>
              <w:t>expression evaluation</w:t>
            </w:r>
          </w:p>
        </w:tc>
        <w:tc>
          <w:tcPr>
            <w:tcW w:w="0" w:type="auto"/>
            <w:tcMar>
              <w:top w:w="90" w:type="dxa"/>
              <w:left w:w="195" w:type="dxa"/>
              <w:bottom w:w="90" w:type="dxa"/>
              <w:right w:w="195" w:type="dxa"/>
            </w:tcMar>
            <w:vAlign w:val="center"/>
            <w:hideMark/>
          </w:tcPr>
          <w:p w14:paraId="3BF124FC" w14:textId="77777777" w:rsidR="004125DB" w:rsidRDefault="004125DB">
            <w:pPr>
              <w:pStyle w:val="NormalWeb"/>
              <w:spacing w:before="0" w:beforeAutospacing="0" w:after="0" w:afterAutospacing="0"/>
            </w:pPr>
            <w:r>
              <w:t>(equality comparisons only)</w:t>
            </w:r>
          </w:p>
        </w:tc>
      </w:tr>
      <w:tr w:rsidR="004125DB" w14:paraId="407505C1" w14:textId="77777777" w:rsidTr="004125DB">
        <w:tc>
          <w:tcPr>
            <w:tcW w:w="0" w:type="auto"/>
            <w:tcMar>
              <w:top w:w="90" w:type="dxa"/>
              <w:left w:w="195" w:type="dxa"/>
              <w:bottom w:w="90" w:type="dxa"/>
              <w:right w:w="195" w:type="dxa"/>
            </w:tcMar>
            <w:vAlign w:val="center"/>
            <w:hideMark/>
          </w:tcPr>
          <w:p w14:paraId="7290C1D3" w14:textId="77777777" w:rsidR="004125DB" w:rsidRDefault="004125DB">
            <w:pPr>
              <w:pStyle w:val="NormalWeb"/>
              <w:spacing w:before="0" w:beforeAutospacing="0" w:after="0" w:afterAutospacing="0"/>
            </w:pPr>
            <w:r>
              <w:t>Default Behavior</w:t>
            </w:r>
          </w:p>
        </w:tc>
        <w:tc>
          <w:tcPr>
            <w:tcW w:w="0" w:type="auto"/>
            <w:tcMar>
              <w:top w:w="90" w:type="dxa"/>
              <w:left w:w="195" w:type="dxa"/>
              <w:bottom w:w="90" w:type="dxa"/>
              <w:right w:w="195" w:type="dxa"/>
            </w:tcMar>
            <w:vAlign w:val="center"/>
            <w:hideMark/>
          </w:tcPr>
          <w:p w14:paraId="3668B9C2" w14:textId="77777777" w:rsidR="004125DB" w:rsidRDefault="004125DB">
            <w:pPr>
              <w:pStyle w:val="NormalWeb"/>
              <w:spacing w:before="0" w:beforeAutospacing="0" w:after="0" w:afterAutospacing="0"/>
            </w:pPr>
            <w:r>
              <w:t>Executes the first matching condition</w:t>
            </w:r>
          </w:p>
        </w:tc>
        <w:tc>
          <w:tcPr>
            <w:tcW w:w="0" w:type="auto"/>
            <w:tcMar>
              <w:top w:w="90" w:type="dxa"/>
              <w:left w:w="195" w:type="dxa"/>
              <w:bottom w:w="90" w:type="dxa"/>
              <w:right w:w="195" w:type="dxa"/>
            </w:tcMar>
            <w:vAlign w:val="center"/>
            <w:hideMark/>
          </w:tcPr>
          <w:p w14:paraId="6AAB15ED" w14:textId="77777777" w:rsidR="004125DB" w:rsidRDefault="004125DB">
            <w:pPr>
              <w:pStyle w:val="NormalWeb"/>
              <w:spacing w:before="0" w:beforeAutospacing="0" w:after="0" w:afterAutospacing="0"/>
            </w:pPr>
            <w:r>
              <w:t>Executes the code block associated</w:t>
            </w:r>
          </w:p>
        </w:tc>
      </w:tr>
      <w:tr w:rsidR="004125DB" w14:paraId="03978F38" w14:textId="77777777" w:rsidTr="004125DB">
        <w:tc>
          <w:tcPr>
            <w:tcW w:w="0" w:type="auto"/>
            <w:tcMar>
              <w:top w:w="90" w:type="dxa"/>
              <w:left w:w="195" w:type="dxa"/>
              <w:bottom w:w="90" w:type="dxa"/>
              <w:right w:w="195" w:type="dxa"/>
            </w:tcMar>
            <w:vAlign w:val="center"/>
            <w:hideMark/>
          </w:tcPr>
          <w:p w14:paraId="646AA317" w14:textId="77777777" w:rsidR="004125DB" w:rsidRDefault="004125DB"/>
        </w:tc>
        <w:tc>
          <w:tcPr>
            <w:tcW w:w="0" w:type="auto"/>
            <w:tcMar>
              <w:top w:w="90" w:type="dxa"/>
              <w:left w:w="195" w:type="dxa"/>
              <w:bottom w:w="90" w:type="dxa"/>
              <w:right w:w="195" w:type="dxa"/>
            </w:tcMar>
            <w:vAlign w:val="center"/>
            <w:hideMark/>
          </w:tcPr>
          <w:p w14:paraId="69FF8B5C" w14:textId="77777777" w:rsidR="004125DB" w:rsidRDefault="004125DB">
            <w:pPr>
              <w:pStyle w:val="NormalWeb"/>
              <w:spacing w:before="0" w:beforeAutospacing="0" w:after="0" w:afterAutospacing="0"/>
            </w:pPr>
            <w:r>
              <w:t>or the </w:t>
            </w:r>
            <w:r>
              <w:rPr>
                <w:rStyle w:val="HTMLCode"/>
              </w:rPr>
              <w:t>else</w:t>
            </w:r>
            <w:r>
              <w:t> block if none match</w:t>
            </w:r>
          </w:p>
        </w:tc>
        <w:tc>
          <w:tcPr>
            <w:tcW w:w="0" w:type="auto"/>
            <w:tcMar>
              <w:top w:w="90" w:type="dxa"/>
              <w:left w:w="195" w:type="dxa"/>
              <w:bottom w:w="90" w:type="dxa"/>
              <w:right w:w="195" w:type="dxa"/>
            </w:tcMar>
            <w:vAlign w:val="center"/>
            <w:hideMark/>
          </w:tcPr>
          <w:p w14:paraId="0B9238BE" w14:textId="77777777" w:rsidR="004125DB" w:rsidRDefault="004125DB">
            <w:pPr>
              <w:pStyle w:val="NormalWeb"/>
              <w:spacing w:before="0" w:beforeAutospacing="0" w:after="0" w:afterAutospacing="0"/>
            </w:pPr>
            <w:r>
              <w:t>with the first matching case label or</w:t>
            </w:r>
          </w:p>
        </w:tc>
      </w:tr>
      <w:tr w:rsidR="004125DB" w14:paraId="092F490B" w14:textId="77777777" w:rsidTr="004125DB">
        <w:tc>
          <w:tcPr>
            <w:tcW w:w="0" w:type="auto"/>
            <w:tcMar>
              <w:top w:w="90" w:type="dxa"/>
              <w:left w:w="195" w:type="dxa"/>
              <w:bottom w:w="90" w:type="dxa"/>
              <w:right w:w="195" w:type="dxa"/>
            </w:tcMar>
            <w:vAlign w:val="center"/>
            <w:hideMark/>
          </w:tcPr>
          <w:p w14:paraId="685E01AD" w14:textId="77777777" w:rsidR="004125DB" w:rsidRDefault="004125DB"/>
        </w:tc>
        <w:tc>
          <w:tcPr>
            <w:tcW w:w="0" w:type="auto"/>
            <w:tcMar>
              <w:top w:w="90" w:type="dxa"/>
              <w:left w:w="195" w:type="dxa"/>
              <w:bottom w:w="90" w:type="dxa"/>
              <w:right w:w="195" w:type="dxa"/>
            </w:tcMar>
            <w:vAlign w:val="center"/>
            <w:hideMark/>
          </w:tcPr>
          <w:p w14:paraId="79733BBC" w14:textId="77777777" w:rsidR="004125DB" w:rsidRDefault="004125DB">
            <w:pPr>
              <w:rPr>
                <w:sz w:val="20"/>
                <w:szCs w:val="20"/>
              </w:rPr>
            </w:pPr>
          </w:p>
        </w:tc>
        <w:tc>
          <w:tcPr>
            <w:tcW w:w="0" w:type="auto"/>
            <w:tcMar>
              <w:top w:w="90" w:type="dxa"/>
              <w:left w:w="195" w:type="dxa"/>
              <w:bottom w:w="90" w:type="dxa"/>
              <w:right w:w="195" w:type="dxa"/>
            </w:tcMar>
            <w:vAlign w:val="center"/>
            <w:hideMark/>
          </w:tcPr>
          <w:p w14:paraId="54C79F18" w14:textId="77777777" w:rsidR="004125DB" w:rsidRDefault="004125DB">
            <w:pPr>
              <w:pStyle w:val="NormalWeb"/>
              <w:spacing w:before="0" w:beforeAutospacing="0" w:after="0" w:afterAutospacing="0"/>
            </w:pPr>
            <w:r>
              <w:t>the </w:t>
            </w:r>
            <w:r>
              <w:rPr>
                <w:rStyle w:val="HTMLCode"/>
              </w:rPr>
              <w:t>default</w:t>
            </w:r>
            <w:r>
              <w:t> block if no match found</w:t>
            </w:r>
          </w:p>
        </w:tc>
      </w:tr>
      <w:tr w:rsidR="004125DB" w14:paraId="3B292D41" w14:textId="77777777" w:rsidTr="004125DB">
        <w:tc>
          <w:tcPr>
            <w:tcW w:w="0" w:type="auto"/>
            <w:tcMar>
              <w:top w:w="90" w:type="dxa"/>
              <w:left w:w="195" w:type="dxa"/>
              <w:bottom w:w="90" w:type="dxa"/>
              <w:right w:w="195" w:type="dxa"/>
            </w:tcMar>
            <w:vAlign w:val="center"/>
            <w:hideMark/>
          </w:tcPr>
          <w:p w14:paraId="7611DEFE" w14:textId="77777777" w:rsidR="004125DB" w:rsidRDefault="004125DB">
            <w:pPr>
              <w:pStyle w:val="NormalWeb"/>
              <w:spacing w:before="0" w:beforeAutospacing="0" w:after="0" w:afterAutospacing="0"/>
            </w:pPr>
            <w:r>
              <w:t>Efficiency</w:t>
            </w:r>
          </w:p>
        </w:tc>
        <w:tc>
          <w:tcPr>
            <w:tcW w:w="0" w:type="auto"/>
            <w:tcMar>
              <w:top w:w="90" w:type="dxa"/>
              <w:left w:w="195" w:type="dxa"/>
              <w:bottom w:w="90" w:type="dxa"/>
              <w:right w:w="195" w:type="dxa"/>
            </w:tcMar>
            <w:vAlign w:val="center"/>
            <w:hideMark/>
          </w:tcPr>
          <w:p w14:paraId="26A4B8BA" w14:textId="77777777" w:rsidR="004125DB" w:rsidRDefault="004125DB">
            <w:pPr>
              <w:pStyle w:val="NormalWeb"/>
              <w:spacing w:before="0" w:beforeAutospacing="0" w:after="0" w:afterAutospacing="0"/>
            </w:pPr>
            <w:r>
              <w:t>Suitable for evaluating conditions</w:t>
            </w:r>
          </w:p>
        </w:tc>
        <w:tc>
          <w:tcPr>
            <w:tcW w:w="0" w:type="auto"/>
            <w:tcMar>
              <w:top w:w="90" w:type="dxa"/>
              <w:left w:w="195" w:type="dxa"/>
              <w:bottom w:w="90" w:type="dxa"/>
              <w:right w:w="195" w:type="dxa"/>
            </w:tcMar>
            <w:vAlign w:val="center"/>
            <w:hideMark/>
          </w:tcPr>
          <w:p w14:paraId="184F7431" w14:textId="77777777" w:rsidR="004125DB" w:rsidRDefault="004125DB">
            <w:pPr>
              <w:pStyle w:val="NormalWeb"/>
              <w:spacing w:before="0" w:beforeAutospacing="0" w:after="0" w:afterAutospacing="0"/>
            </w:pPr>
            <w:r>
              <w:t>More efficient for multiple</w:t>
            </w:r>
          </w:p>
        </w:tc>
      </w:tr>
      <w:tr w:rsidR="004125DB" w14:paraId="0062C1B4" w14:textId="77777777" w:rsidTr="004125DB">
        <w:tc>
          <w:tcPr>
            <w:tcW w:w="0" w:type="auto"/>
            <w:tcMar>
              <w:top w:w="90" w:type="dxa"/>
              <w:left w:w="195" w:type="dxa"/>
              <w:bottom w:w="90" w:type="dxa"/>
              <w:right w:w="195" w:type="dxa"/>
            </w:tcMar>
            <w:vAlign w:val="center"/>
            <w:hideMark/>
          </w:tcPr>
          <w:p w14:paraId="35B9EBF5" w14:textId="77777777" w:rsidR="004125DB" w:rsidRDefault="004125DB"/>
        </w:tc>
        <w:tc>
          <w:tcPr>
            <w:tcW w:w="0" w:type="auto"/>
            <w:tcMar>
              <w:top w:w="90" w:type="dxa"/>
              <w:left w:w="195" w:type="dxa"/>
              <w:bottom w:w="90" w:type="dxa"/>
              <w:right w:w="195" w:type="dxa"/>
            </w:tcMar>
            <w:vAlign w:val="center"/>
            <w:hideMark/>
          </w:tcPr>
          <w:p w14:paraId="389DEB93" w14:textId="77777777" w:rsidR="004125DB" w:rsidRDefault="004125DB">
            <w:pPr>
              <w:pStyle w:val="NormalWeb"/>
              <w:spacing w:before="0" w:beforeAutospacing="0" w:after="0" w:afterAutospacing="0"/>
            </w:pPr>
            <w:r>
              <w:t>with few possible outcomes</w:t>
            </w:r>
          </w:p>
        </w:tc>
        <w:tc>
          <w:tcPr>
            <w:tcW w:w="0" w:type="auto"/>
            <w:tcMar>
              <w:top w:w="90" w:type="dxa"/>
              <w:left w:w="195" w:type="dxa"/>
              <w:bottom w:w="90" w:type="dxa"/>
              <w:right w:w="195" w:type="dxa"/>
            </w:tcMar>
            <w:vAlign w:val="center"/>
            <w:hideMark/>
          </w:tcPr>
          <w:p w14:paraId="1D632A84" w14:textId="77777777" w:rsidR="004125DB" w:rsidRDefault="004125DB">
            <w:pPr>
              <w:pStyle w:val="NormalWeb"/>
              <w:spacing w:before="0" w:beforeAutospacing="0" w:after="0" w:afterAutospacing="0"/>
            </w:pPr>
            <w:r>
              <w:t>conditions with fixed values</w:t>
            </w:r>
          </w:p>
        </w:tc>
      </w:tr>
      <w:tr w:rsidR="004125DB" w14:paraId="5BE012B4" w14:textId="77777777" w:rsidTr="004125DB">
        <w:tc>
          <w:tcPr>
            <w:tcW w:w="0" w:type="auto"/>
            <w:tcMar>
              <w:top w:w="90" w:type="dxa"/>
              <w:left w:w="195" w:type="dxa"/>
              <w:bottom w:w="90" w:type="dxa"/>
              <w:right w:w="195" w:type="dxa"/>
            </w:tcMar>
            <w:vAlign w:val="center"/>
            <w:hideMark/>
          </w:tcPr>
          <w:p w14:paraId="67ADCF42" w14:textId="77777777" w:rsidR="004125DB" w:rsidRDefault="004125DB">
            <w:pPr>
              <w:pStyle w:val="NormalWeb"/>
              <w:spacing w:before="0" w:beforeAutospacing="0" w:after="0" w:afterAutospacing="0"/>
            </w:pPr>
            <w:r>
              <w:t>Flexibility</w:t>
            </w:r>
          </w:p>
        </w:tc>
        <w:tc>
          <w:tcPr>
            <w:tcW w:w="0" w:type="auto"/>
            <w:tcMar>
              <w:top w:w="90" w:type="dxa"/>
              <w:left w:w="195" w:type="dxa"/>
              <w:bottom w:w="90" w:type="dxa"/>
              <w:right w:w="195" w:type="dxa"/>
            </w:tcMar>
            <w:vAlign w:val="center"/>
            <w:hideMark/>
          </w:tcPr>
          <w:p w14:paraId="11F51203" w14:textId="77777777" w:rsidR="004125DB" w:rsidRDefault="004125DB">
            <w:pPr>
              <w:pStyle w:val="NormalWeb"/>
              <w:spacing w:before="0" w:beforeAutospacing="0" w:after="0" w:afterAutospacing="0"/>
            </w:pPr>
            <w:r>
              <w:t>More flexible for complex conditions</w:t>
            </w:r>
          </w:p>
        </w:tc>
        <w:tc>
          <w:tcPr>
            <w:tcW w:w="0" w:type="auto"/>
            <w:tcMar>
              <w:top w:w="90" w:type="dxa"/>
              <w:left w:w="195" w:type="dxa"/>
              <w:bottom w:w="90" w:type="dxa"/>
              <w:right w:w="195" w:type="dxa"/>
            </w:tcMar>
            <w:vAlign w:val="center"/>
            <w:hideMark/>
          </w:tcPr>
          <w:p w14:paraId="01C0C8B2" w14:textId="77777777" w:rsidR="004125DB" w:rsidRDefault="004125DB">
            <w:pPr>
              <w:pStyle w:val="NormalWeb"/>
              <w:spacing w:before="0" w:beforeAutospacing="0" w:after="0" w:afterAutospacing="0"/>
            </w:pPr>
            <w:r>
              <w:t>Less flexible due to limited syntax</w:t>
            </w:r>
          </w:p>
        </w:tc>
      </w:tr>
      <w:tr w:rsidR="004125DB" w14:paraId="21090B8D" w14:textId="77777777" w:rsidTr="004125DB">
        <w:tc>
          <w:tcPr>
            <w:tcW w:w="0" w:type="auto"/>
            <w:tcMar>
              <w:top w:w="90" w:type="dxa"/>
              <w:left w:w="195" w:type="dxa"/>
              <w:bottom w:w="90" w:type="dxa"/>
              <w:right w:w="195" w:type="dxa"/>
            </w:tcMar>
            <w:vAlign w:val="center"/>
            <w:hideMark/>
          </w:tcPr>
          <w:p w14:paraId="3E3A6C85" w14:textId="77777777" w:rsidR="004125DB" w:rsidRDefault="004125DB"/>
        </w:tc>
        <w:tc>
          <w:tcPr>
            <w:tcW w:w="0" w:type="auto"/>
            <w:tcMar>
              <w:top w:w="90" w:type="dxa"/>
              <w:left w:w="195" w:type="dxa"/>
              <w:bottom w:w="90" w:type="dxa"/>
              <w:right w:w="195" w:type="dxa"/>
            </w:tcMar>
            <w:vAlign w:val="center"/>
            <w:hideMark/>
          </w:tcPr>
          <w:p w14:paraId="6261EEB9" w14:textId="77777777" w:rsidR="004125DB" w:rsidRDefault="004125DB">
            <w:pPr>
              <w:pStyle w:val="NormalWeb"/>
              <w:spacing w:before="0" w:beforeAutospacing="0" w:after="0" w:afterAutospacing="0"/>
            </w:pPr>
            <w:r>
              <w:t>and expressions</w:t>
            </w:r>
          </w:p>
        </w:tc>
        <w:tc>
          <w:tcPr>
            <w:tcW w:w="0" w:type="auto"/>
            <w:tcMar>
              <w:top w:w="90" w:type="dxa"/>
              <w:left w:w="195" w:type="dxa"/>
              <w:bottom w:w="90" w:type="dxa"/>
              <w:right w:w="195" w:type="dxa"/>
            </w:tcMar>
            <w:vAlign w:val="center"/>
            <w:hideMark/>
          </w:tcPr>
          <w:p w14:paraId="62102930" w14:textId="77777777" w:rsidR="004125DB" w:rsidRDefault="004125DB">
            <w:pPr>
              <w:pStyle w:val="NormalWeb"/>
              <w:spacing w:before="0" w:beforeAutospacing="0" w:after="0" w:afterAutospacing="0"/>
            </w:pPr>
            <w:r>
              <w:t>and comparison options</w:t>
            </w:r>
          </w:p>
        </w:tc>
      </w:tr>
    </w:tbl>
    <w:p w14:paraId="730CF663"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23. For Loop</w:t>
      </w:r>
    </w:p>
    <w:p w14:paraId="53552FD2" w14:textId="77777777" w:rsidR="004125DB" w:rsidRDefault="004125DB" w:rsidP="004125DB">
      <w:pPr>
        <w:pStyle w:val="HTMLPreformatted"/>
        <w:shd w:val="clear" w:color="auto" w:fill="FFFFFF"/>
        <w:spacing w:after="240"/>
        <w:rPr>
          <w:color w:val="1F2328"/>
        </w:rPr>
      </w:pPr>
      <w:r>
        <w:rPr>
          <w:color w:val="1F2328"/>
        </w:rPr>
        <w:t>// Using a for loop to iterate from 1 to 5</w:t>
      </w:r>
    </w:p>
    <w:p w14:paraId="06186EDF" w14:textId="77777777" w:rsidR="004125DB" w:rsidRDefault="004125DB" w:rsidP="004125DB">
      <w:pPr>
        <w:pStyle w:val="HTMLPreformatted"/>
        <w:shd w:val="clear" w:color="auto" w:fill="FFFFFF"/>
        <w:spacing w:after="240"/>
        <w:rPr>
          <w:color w:val="1F2328"/>
        </w:rPr>
      </w:pPr>
      <w:r>
        <w:rPr>
          <w:color w:val="1F2328"/>
        </w:rPr>
        <w:t>for (let i = 1; i &lt;= 5; i++) {</w:t>
      </w:r>
    </w:p>
    <w:p w14:paraId="726223D8" w14:textId="77777777" w:rsidR="004125DB" w:rsidRDefault="004125DB" w:rsidP="004125DB">
      <w:pPr>
        <w:pStyle w:val="HTMLPreformatted"/>
        <w:shd w:val="clear" w:color="auto" w:fill="FFFFFF"/>
        <w:spacing w:after="240"/>
        <w:rPr>
          <w:color w:val="1F2328"/>
        </w:rPr>
      </w:pPr>
      <w:r>
        <w:rPr>
          <w:color w:val="1F2328"/>
        </w:rPr>
        <w:t xml:space="preserve">    console.log("Iteration " + i);</w:t>
      </w:r>
    </w:p>
    <w:p w14:paraId="3A061692" w14:textId="77777777" w:rsidR="004125DB" w:rsidRDefault="004125DB" w:rsidP="004125DB">
      <w:pPr>
        <w:pStyle w:val="HTMLPreformatted"/>
        <w:shd w:val="clear" w:color="auto" w:fill="FFFFFF"/>
        <w:spacing w:after="240"/>
        <w:rPr>
          <w:color w:val="1F2328"/>
        </w:rPr>
      </w:pPr>
      <w:r>
        <w:rPr>
          <w:color w:val="1F2328"/>
        </w:rPr>
        <w:t>}</w:t>
      </w:r>
    </w:p>
    <w:p w14:paraId="169CB7AF"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24. While</w:t>
      </w:r>
    </w:p>
    <w:p w14:paraId="153F637B" w14:textId="77777777" w:rsidR="004125DB" w:rsidRDefault="004125DB" w:rsidP="004125DB">
      <w:pPr>
        <w:pStyle w:val="HTMLPreformatted"/>
        <w:shd w:val="clear" w:color="auto" w:fill="FFFFFF"/>
        <w:spacing w:after="240"/>
        <w:rPr>
          <w:color w:val="1F2328"/>
        </w:rPr>
      </w:pPr>
      <w:r>
        <w:rPr>
          <w:color w:val="1F2328"/>
        </w:rPr>
        <w:t>// Initialize a counter variable</w:t>
      </w:r>
    </w:p>
    <w:p w14:paraId="3BD83449" w14:textId="77777777" w:rsidR="004125DB" w:rsidRDefault="004125DB" w:rsidP="004125DB">
      <w:pPr>
        <w:pStyle w:val="HTMLPreformatted"/>
        <w:shd w:val="clear" w:color="auto" w:fill="FFFFFF"/>
        <w:spacing w:after="240"/>
        <w:rPr>
          <w:color w:val="1F2328"/>
        </w:rPr>
      </w:pPr>
      <w:r>
        <w:rPr>
          <w:color w:val="1F2328"/>
        </w:rPr>
        <w:t>let counter = 0;</w:t>
      </w:r>
    </w:p>
    <w:p w14:paraId="705A9CBF" w14:textId="77777777" w:rsidR="004125DB" w:rsidRDefault="004125DB" w:rsidP="004125DB">
      <w:pPr>
        <w:pStyle w:val="HTMLPreformatted"/>
        <w:shd w:val="clear" w:color="auto" w:fill="FFFFFF"/>
        <w:spacing w:after="240"/>
        <w:rPr>
          <w:color w:val="1F2328"/>
        </w:rPr>
      </w:pPr>
    </w:p>
    <w:p w14:paraId="5F3C4F7C" w14:textId="77777777" w:rsidR="004125DB" w:rsidRDefault="004125DB" w:rsidP="004125DB">
      <w:pPr>
        <w:pStyle w:val="HTMLPreformatted"/>
        <w:shd w:val="clear" w:color="auto" w:fill="FFFFFF"/>
        <w:spacing w:after="240"/>
        <w:rPr>
          <w:color w:val="1F2328"/>
        </w:rPr>
      </w:pPr>
      <w:r>
        <w:rPr>
          <w:color w:val="1F2328"/>
        </w:rPr>
        <w:t>// Define the while loop</w:t>
      </w:r>
    </w:p>
    <w:p w14:paraId="27C22AE1" w14:textId="77777777" w:rsidR="004125DB" w:rsidRDefault="004125DB" w:rsidP="004125DB">
      <w:pPr>
        <w:pStyle w:val="HTMLPreformatted"/>
        <w:shd w:val="clear" w:color="auto" w:fill="FFFFFF"/>
        <w:spacing w:after="240"/>
        <w:rPr>
          <w:color w:val="1F2328"/>
        </w:rPr>
      </w:pPr>
      <w:r>
        <w:rPr>
          <w:color w:val="1F2328"/>
        </w:rPr>
        <w:t>while (counter &lt; 5) {</w:t>
      </w:r>
    </w:p>
    <w:p w14:paraId="5EF3C39E" w14:textId="77777777" w:rsidR="004125DB" w:rsidRDefault="004125DB" w:rsidP="004125DB">
      <w:pPr>
        <w:pStyle w:val="HTMLPreformatted"/>
        <w:shd w:val="clear" w:color="auto" w:fill="FFFFFF"/>
        <w:spacing w:after="240"/>
        <w:rPr>
          <w:color w:val="1F2328"/>
        </w:rPr>
      </w:pPr>
      <w:r>
        <w:rPr>
          <w:color w:val="1F2328"/>
        </w:rPr>
        <w:t xml:space="preserve">  console.log("Counter is: " + counter);</w:t>
      </w:r>
    </w:p>
    <w:p w14:paraId="48A461FC" w14:textId="77777777" w:rsidR="004125DB" w:rsidRDefault="004125DB" w:rsidP="004125DB">
      <w:pPr>
        <w:pStyle w:val="HTMLPreformatted"/>
        <w:shd w:val="clear" w:color="auto" w:fill="FFFFFF"/>
        <w:spacing w:after="240"/>
        <w:rPr>
          <w:color w:val="1F2328"/>
        </w:rPr>
      </w:pPr>
      <w:r>
        <w:rPr>
          <w:color w:val="1F2328"/>
        </w:rPr>
        <w:t xml:space="preserve">  counter++; // Increment the counter</w:t>
      </w:r>
    </w:p>
    <w:p w14:paraId="654FD55D" w14:textId="77777777" w:rsidR="004125DB" w:rsidRDefault="004125DB" w:rsidP="004125DB">
      <w:pPr>
        <w:pStyle w:val="HTMLPreformatted"/>
        <w:shd w:val="clear" w:color="auto" w:fill="FFFFFF"/>
        <w:spacing w:after="240"/>
        <w:rPr>
          <w:color w:val="1F2328"/>
        </w:rPr>
      </w:pPr>
      <w:r>
        <w:rPr>
          <w:color w:val="1F2328"/>
        </w:rPr>
        <w:lastRenderedPageBreak/>
        <w:t>}</w:t>
      </w:r>
    </w:p>
    <w:p w14:paraId="42B9424D" w14:textId="77777777" w:rsidR="004125DB" w:rsidRDefault="004125DB" w:rsidP="004125DB">
      <w:pPr>
        <w:pStyle w:val="HTMLPreformatted"/>
        <w:shd w:val="clear" w:color="auto" w:fill="FFFFFF"/>
        <w:spacing w:after="240"/>
        <w:rPr>
          <w:color w:val="1F2328"/>
        </w:rPr>
      </w:pPr>
    </w:p>
    <w:p w14:paraId="583164EE" w14:textId="77777777" w:rsidR="004125DB" w:rsidRDefault="004125DB" w:rsidP="004125DB">
      <w:pPr>
        <w:pStyle w:val="HTMLPreformatted"/>
        <w:shd w:val="clear" w:color="auto" w:fill="FFFFFF"/>
        <w:spacing w:after="240"/>
        <w:rPr>
          <w:color w:val="1F2328"/>
        </w:rPr>
      </w:pPr>
      <w:r>
        <w:rPr>
          <w:color w:val="1F2328"/>
        </w:rPr>
        <w:t>console.log("Loop ended.");</w:t>
      </w:r>
    </w:p>
    <w:p w14:paraId="79F9D9F2"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25. Do While</w:t>
      </w:r>
    </w:p>
    <w:p w14:paraId="012B10CE" w14:textId="77777777" w:rsidR="004125DB" w:rsidRDefault="004125DB" w:rsidP="004125DB">
      <w:pPr>
        <w:pStyle w:val="HTMLPreformatted"/>
        <w:shd w:val="clear" w:color="auto" w:fill="FFFFFF"/>
        <w:spacing w:after="240"/>
        <w:rPr>
          <w:color w:val="1F2328"/>
        </w:rPr>
      </w:pPr>
      <w:r>
        <w:rPr>
          <w:color w:val="1F2328"/>
        </w:rPr>
        <w:t>// Initialize a counter variable</w:t>
      </w:r>
    </w:p>
    <w:p w14:paraId="6C3053EC" w14:textId="77777777" w:rsidR="004125DB" w:rsidRDefault="004125DB" w:rsidP="004125DB">
      <w:pPr>
        <w:pStyle w:val="HTMLPreformatted"/>
        <w:shd w:val="clear" w:color="auto" w:fill="FFFFFF"/>
        <w:spacing w:after="240"/>
        <w:rPr>
          <w:color w:val="1F2328"/>
        </w:rPr>
      </w:pPr>
      <w:r>
        <w:rPr>
          <w:color w:val="1F2328"/>
        </w:rPr>
        <w:t>let counter = 0;</w:t>
      </w:r>
    </w:p>
    <w:p w14:paraId="15108192" w14:textId="77777777" w:rsidR="004125DB" w:rsidRDefault="004125DB" w:rsidP="004125DB">
      <w:pPr>
        <w:pStyle w:val="HTMLPreformatted"/>
        <w:shd w:val="clear" w:color="auto" w:fill="FFFFFF"/>
        <w:spacing w:after="240"/>
        <w:rPr>
          <w:color w:val="1F2328"/>
        </w:rPr>
      </w:pPr>
    </w:p>
    <w:p w14:paraId="35476E38" w14:textId="77777777" w:rsidR="004125DB" w:rsidRDefault="004125DB" w:rsidP="004125DB">
      <w:pPr>
        <w:pStyle w:val="HTMLPreformatted"/>
        <w:shd w:val="clear" w:color="auto" w:fill="FFFFFF"/>
        <w:spacing w:after="240"/>
        <w:rPr>
          <w:color w:val="1F2328"/>
        </w:rPr>
      </w:pPr>
      <w:r>
        <w:rPr>
          <w:color w:val="1F2328"/>
        </w:rPr>
        <w:t>// Define the do-while loop</w:t>
      </w:r>
    </w:p>
    <w:p w14:paraId="105C2C52" w14:textId="77777777" w:rsidR="004125DB" w:rsidRDefault="004125DB" w:rsidP="004125DB">
      <w:pPr>
        <w:pStyle w:val="HTMLPreformatted"/>
        <w:shd w:val="clear" w:color="auto" w:fill="FFFFFF"/>
        <w:spacing w:after="240"/>
        <w:rPr>
          <w:color w:val="1F2328"/>
        </w:rPr>
      </w:pPr>
      <w:r>
        <w:rPr>
          <w:color w:val="1F2328"/>
        </w:rPr>
        <w:t>do {</w:t>
      </w:r>
    </w:p>
    <w:p w14:paraId="3B1CEE53" w14:textId="77777777" w:rsidR="004125DB" w:rsidRDefault="004125DB" w:rsidP="004125DB">
      <w:pPr>
        <w:pStyle w:val="HTMLPreformatted"/>
        <w:shd w:val="clear" w:color="auto" w:fill="FFFFFF"/>
        <w:spacing w:after="240"/>
        <w:rPr>
          <w:color w:val="1F2328"/>
        </w:rPr>
      </w:pPr>
      <w:r>
        <w:rPr>
          <w:color w:val="1F2328"/>
        </w:rPr>
        <w:t xml:space="preserve">  console.log("Counter is: " + counter);</w:t>
      </w:r>
    </w:p>
    <w:p w14:paraId="5FEFCA41" w14:textId="77777777" w:rsidR="004125DB" w:rsidRDefault="004125DB" w:rsidP="004125DB">
      <w:pPr>
        <w:pStyle w:val="HTMLPreformatted"/>
        <w:shd w:val="clear" w:color="auto" w:fill="FFFFFF"/>
        <w:spacing w:after="240"/>
        <w:rPr>
          <w:color w:val="1F2328"/>
        </w:rPr>
      </w:pPr>
      <w:r>
        <w:rPr>
          <w:color w:val="1F2328"/>
        </w:rPr>
        <w:t xml:space="preserve">  counter++; // Increment the counter</w:t>
      </w:r>
    </w:p>
    <w:p w14:paraId="0D2F133B" w14:textId="77777777" w:rsidR="004125DB" w:rsidRDefault="004125DB" w:rsidP="004125DB">
      <w:pPr>
        <w:pStyle w:val="HTMLPreformatted"/>
        <w:shd w:val="clear" w:color="auto" w:fill="FFFFFF"/>
        <w:spacing w:after="240"/>
        <w:rPr>
          <w:color w:val="1F2328"/>
        </w:rPr>
      </w:pPr>
      <w:r>
        <w:rPr>
          <w:color w:val="1F2328"/>
        </w:rPr>
        <w:t>} while (counter &lt; 5);</w:t>
      </w:r>
    </w:p>
    <w:p w14:paraId="62017C53" w14:textId="77777777" w:rsidR="004125DB" w:rsidRDefault="004125DB" w:rsidP="004125DB">
      <w:pPr>
        <w:pStyle w:val="HTMLPreformatted"/>
        <w:shd w:val="clear" w:color="auto" w:fill="FFFFFF"/>
        <w:spacing w:after="240"/>
        <w:rPr>
          <w:color w:val="1F2328"/>
        </w:rPr>
      </w:pPr>
    </w:p>
    <w:p w14:paraId="6E0B5756" w14:textId="77777777" w:rsidR="004125DB" w:rsidRDefault="004125DB" w:rsidP="004125DB">
      <w:pPr>
        <w:pStyle w:val="HTMLPreformatted"/>
        <w:shd w:val="clear" w:color="auto" w:fill="FFFFFF"/>
        <w:spacing w:after="240"/>
        <w:rPr>
          <w:color w:val="1F2328"/>
        </w:rPr>
      </w:pPr>
      <w:r>
        <w:rPr>
          <w:color w:val="1F2328"/>
        </w:rPr>
        <w:t>console.log("Loop ended.");</w:t>
      </w:r>
    </w:p>
    <w:p w14:paraId="4422809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26. Break and Continue</w:t>
      </w:r>
    </w:p>
    <w:p w14:paraId="7AAD0955" w14:textId="77777777" w:rsidR="004125DB" w:rsidRDefault="004125DB" w:rsidP="004125DB">
      <w:pPr>
        <w:pStyle w:val="HTMLPreformatted"/>
        <w:shd w:val="clear" w:color="auto" w:fill="FFFFFF"/>
        <w:spacing w:after="240"/>
        <w:rPr>
          <w:color w:val="1F2328"/>
        </w:rPr>
      </w:pPr>
      <w:r>
        <w:rPr>
          <w:color w:val="1F2328"/>
        </w:rPr>
        <w:t>// Example of using break</w:t>
      </w:r>
    </w:p>
    <w:p w14:paraId="5B4BFD36" w14:textId="77777777" w:rsidR="004125DB" w:rsidRDefault="004125DB" w:rsidP="004125DB">
      <w:pPr>
        <w:pStyle w:val="HTMLPreformatted"/>
        <w:shd w:val="clear" w:color="auto" w:fill="FFFFFF"/>
        <w:spacing w:after="240"/>
        <w:rPr>
          <w:color w:val="1F2328"/>
        </w:rPr>
      </w:pPr>
      <w:r>
        <w:rPr>
          <w:color w:val="1F2328"/>
        </w:rPr>
        <w:t>for (let i = 0; i &lt; 10; i++) {</w:t>
      </w:r>
    </w:p>
    <w:p w14:paraId="0D3DD9DC" w14:textId="77777777" w:rsidR="004125DB" w:rsidRDefault="004125DB" w:rsidP="004125DB">
      <w:pPr>
        <w:pStyle w:val="HTMLPreformatted"/>
        <w:shd w:val="clear" w:color="auto" w:fill="FFFFFF"/>
        <w:spacing w:after="240"/>
        <w:rPr>
          <w:color w:val="1F2328"/>
        </w:rPr>
      </w:pPr>
      <w:r>
        <w:rPr>
          <w:color w:val="1F2328"/>
        </w:rPr>
        <w:t xml:space="preserve">  console.log(i);</w:t>
      </w:r>
    </w:p>
    <w:p w14:paraId="18DB8D37" w14:textId="77777777" w:rsidR="004125DB" w:rsidRDefault="004125DB" w:rsidP="004125DB">
      <w:pPr>
        <w:pStyle w:val="HTMLPreformatted"/>
        <w:shd w:val="clear" w:color="auto" w:fill="FFFFFF"/>
        <w:spacing w:after="240"/>
        <w:rPr>
          <w:color w:val="1F2328"/>
        </w:rPr>
      </w:pPr>
      <w:r>
        <w:rPr>
          <w:color w:val="1F2328"/>
        </w:rPr>
        <w:t xml:space="preserve">  if (i === 5) {</w:t>
      </w:r>
    </w:p>
    <w:p w14:paraId="39C5249D" w14:textId="77777777" w:rsidR="004125DB" w:rsidRDefault="004125DB" w:rsidP="004125DB">
      <w:pPr>
        <w:pStyle w:val="HTMLPreformatted"/>
        <w:shd w:val="clear" w:color="auto" w:fill="FFFFFF"/>
        <w:spacing w:after="240"/>
        <w:rPr>
          <w:color w:val="1F2328"/>
        </w:rPr>
      </w:pPr>
      <w:r>
        <w:rPr>
          <w:color w:val="1F2328"/>
        </w:rPr>
        <w:t xml:space="preserve">    console.log("Reached 5, breaking loop");</w:t>
      </w:r>
    </w:p>
    <w:p w14:paraId="5B1A6643" w14:textId="77777777" w:rsidR="004125DB" w:rsidRDefault="004125DB" w:rsidP="004125DB">
      <w:pPr>
        <w:pStyle w:val="HTMLPreformatted"/>
        <w:shd w:val="clear" w:color="auto" w:fill="FFFFFF"/>
        <w:spacing w:after="240"/>
        <w:rPr>
          <w:color w:val="1F2328"/>
        </w:rPr>
      </w:pPr>
      <w:r>
        <w:rPr>
          <w:color w:val="1F2328"/>
        </w:rPr>
        <w:t xml:space="preserve">    break; // Exit the loop when i equals 5</w:t>
      </w:r>
    </w:p>
    <w:p w14:paraId="1ED20045" w14:textId="77777777" w:rsidR="004125DB" w:rsidRDefault="004125DB" w:rsidP="004125DB">
      <w:pPr>
        <w:pStyle w:val="HTMLPreformatted"/>
        <w:shd w:val="clear" w:color="auto" w:fill="FFFFFF"/>
        <w:spacing w:after="240"/>
        <w:rPr>
          <w:color w:val="1F2328"/>
        </w:rPr>
      </w:pPr>
      <w:r>
        <w:rPr>
          <w:color w:val="1F2328"/>
        </w:rPr>
        <w:t xml:space="preserve">  }</w:t>
      </w:r>
    </w:p>
    <w:p w14:paraId="79610811" w14:textId="77777777" w:rsidR="004125DB" w:rsidRDefault="004125DB" w:rsidP="004125DB">
      <w:pPr>
        <w:pStyle w:val="HTMLPreformatted"/>
        <w:shd w:val="clear" w:color="auto" w:fill="FFFFFF"/>
        <w:spacing w:after="240"/>
        <w:rPr>
          <w:color w:val="1F2328"/>
        </w:rPr>
      </w:pPr>
      <w:r>
        <w:rPr>
          <w:color w:val="1F2328"/>
        </w:rPr>
        <w:t>}</w:t>
      </w:r>
    </w:p>
    <w:p w14:paraId="1A7F6C70" w14:textId="77777777" w:rsidR="004125DB" w:rsidRDefault="004125DB" w:rsidP="004125DB">
      <w:pPr>
        <w:pStyle w:val="HTMLPreformatted"/>
        <w:shd w:val="clear" w:color="auto" w:fill="FFFFFF"/>
        <w:spacing w:after="240"/>
        <w:rPr>
          <w:color w:val="1F2328"/>
        </w:rPr>
      </w:pPr>
    </w:p>
    <w:p w14:paraId="256FCCB2" w14:textId="77777777" w:rsidR="004125DB" w:rsidRDefault="004125DB" w:rsidP="004125DB">
      <w:pPr>
        <w:pStyle w:val="HTMLPreformatted"/>
        <w:shd w:val="clear" w:color="auto" w:fill="FFFFFF"/>
        <w:spacing w:after="240"/>
        <w:rPr>
          <w:color w:val="1F2328"/>
        </w:rPr>
      </w:pPr>
      <w:r>
        <w:rPr>
          <w:color w:val="1F2328"/>
        </w:rPr>
        <w:t>// Example of using continue</w:t>
      </w:r>
    </w:p>
    <w:p w14:paraId="4D0C917E" w14:textId="77777777" w:rsidR="004125DB" w:rsidRDefault="004125DB" w:rsidP="004125DB">
      <w:pPr>
        <w:pStyle w:val="HTMLPreformatted"/>
        <w:shd w:val="clear" w:color="auto" w:fill="FFFFFF"/>
        <w:spacing w:after="240"/>
        <w:rPr>
          <w:color w:val="1F2328"/>
        </w:rPr>
      </w:pPr>
      <w:r>
        <w:rPr>
          <w:color w:val="1F2328"/>
        </w:rPr>
        <w:t>for (let i = 0; i &lt; 10; i++) {</w:t>
      </w:r>
    </w:p>
    <w:p w14:paraId="76367DE4" w14:textId="77777777" w:rsidR="004125DB" w:rsidRDefault="004125DB" w:rsidP="004125DB">
      <w:pPr>
        <w:pStyle w:val="HTMLPreformatted"/>
        <w:shd w:val="clear" w:color="auto" w:fill="FFFFFF"/>
        <w:spacing w:after="240"/>
        <w:rPr>
          <w:color w:val="1F2328"/>
        </w:rPr>
      </w:pPr>
      <w:r>
        <w:rPr>
          <w:color w:val="1F2328"/>
        </w:rPr>
        <w:t xml:space="preserve">  if (i === 5) {</w:t>
      </w:r>
    </w:p>
    <w:p w14:paraId="23887BFB" w14:textId="77777777" w:rsidR="004125DB" w:rsidRDefault="004125DB" w:rsidP="004125DB">
      <w:pPr>
        <w:pStyle w:val="HTMLPreformatted"/>
        <w:shd w:val="clear" w:color="auto" w:fill="FFFFFF"/>
        <w:spacing w:after="240"/>
        <w:rPr>
          <w:color w:val="1F2328"/>
        </w:rPr>
      </w:pPr>
      <w:r>
        <w:rPr>
          <w:color w:val="1F2328"/>
        </w:rPr>
        <w:t xml:space="preserve">    console.log("Skipping 5");</w:t>
      </w:r>
    </w:p>
    <w:p w14:paraId="4609123E" w14:textId="77777777" w:rsidR="004125DB" w:rsidRDefault="004125DB" w:rsidP="004125DB">
      <w:pPr>
        <w:pStyle w:val="HTMLPreformatted"/>
        <w:shd w:val="clear" w:color="auto" w:fill="FFFFFF"/>
        <w:spacing w:after="240"/>
        <w:rPr>
          <w:color w:val="1F2328"/>
        </w:rPr>
      </w:pPr>
      <w:r>
        <w:rPr>
          <w:color w:val="1F2328"/>
        </w:rPr>
        <w:t xml:space="preserve">    continue; // Skip the rest of the loop body when i equals 5</w:t>
      </w:r>
    </w:p>
    <w:p w14:paraId="650DA7FE" w14:textId="77777777" w:rsidR="004125DB" w:rsidRDefault="004125DB" w:rsidP="004125DB">
      <w:pPr>
        <w:pStyle w:val="HTMLPreformatted"/>
        <w:shd w:val="clear" w:color="auto" w:fill="FFFFFF"/>
        <w:spacing w:after="240"/>
        <w:rPr>
          <w:color w:val="1F2328"/>
        </w:rPr>
      </w:pPr>
      <w:r>
        <w:rPr>
          <w:color w:val="1F2328"/>
        </w:rPr>
        <w:lastRenderedPageBreak/>
        <w:t xml:space="preserve">  }</w:t>
      </w:r>
    </w:p>
    <w:p w14:paraId="57F2A273" w14:textId="77777777" w:rsidR="004125DB" w:rsidRDefault="004125DB" w:rsidP="004125DB">
      <w:pPr>
        <w:pStyle w:val="HTMLPreformatted"/>
        <w:shd w:val="clear" w:color="auto" w:fill="FFFFFF"/>
        <w:spacing w:after="240"/>
        <w:rPr>
          <w:color w:val="1F2328"/>
        </w:rPr>
      </w:pPr>
      <w:r>
        <w:rPr>
          <w:color w:val="1F2328"/>
        </w:rPr>
        <w:t xml:space="preserve">  console.log(i);</w:t>
      </w:r>
    </w:p>
    <w:p w14:paraId="124EF431" w14:textId="77777777" w:rsidR="004125DB" w:rsidRDefault="004125DB" w:rsidP="004125DB">
      <w:pPr>
        <w:pStyle w:val="HTMLPreformatted"/>
        <w:shd w:val="clear" w:color="auto" w:fill="FFFFFF"/>
        <w:spacing w:after="240"/>
        <w:rPr>
          <w:color w:val="1F2328"/>
        </w:rPr>
      </w:pPr>
      <w:r>
        <w:rPr>
          <w:color w:val="1F2328"/>
        </w:rPr>
        <w:t>}</w:t>
      </w:r>
    </w:p>
    <w:p w14:paraId="79FAAA2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27. For In, For-In</w:t>
      </w:r>
    </w:p>
    <w:p w14:paraId="205F9143" w14:textId="77777777" w:rsidR="004125DB" w:rsidRDefault="004125DB" w:rsidP="004125DB">
      <w:pPr>
        <w:pStyle w:val="HTMLPreformatted"/>
        <w:shd w:val="clear" w:color="auto" w:fill="FFFFFF"/>
        <w:spacing w:after="240"/>
        <w:rPr>
          <w:color w:val="1F2328"/>
        </w:rPr>
      </w:pPr>
      <w:r>
        <w:rPr>
          <w:color w:val="1F2328"/>
        </w:rPr>
        <w:t>// Define an object</w:t>
      </w:r>
    </w:p>
    <w:p w14:paraId="0D547635" w14:textId="77777777" w:rsidR="004125DB" w:rsidRDefault="004125DB" w:rsidP="004125DB">
      <w:pPr>
        <w:pStyle w:val="HTMLPreformatted"/>
        <w:shd w:val="clear" w:color="auto" w:fill="FFFFFF"/>
        <w:spacing w:after="240"/>
        <w:rPr>
          <w:color w:val="1F2328"/>
        </w:rPr>
      </w:pPr>
      <w:r>
        <w:rPr>
          <w:color w:val="1F2328"/>
        </w:rPr>
        <w:t>let person = {</w:t>
      </w:r>
    </w:p>
    <w:p w14:paraId="7C4791F0" w14:textId="77777777" w:rsidR="004125DB" w:rsidRDefault="004125DB" w:rsidP="004125DB">
      <w:pPr>
        <w:pStyle w:val="HTMLPreformatted"/>
        <w:shd w:val="clear" w:color="auto" w:fill="FFFFFF"/>
        <w:spacing w:after="240"/>
        <w:rPr>
          <w:color w:val="1F2328"/>
        </w:rPr>
      </w:pPr>
      <w:r>
        <w:rPr>
          <w:color w:val="1F2328"/>
        </w:rPr>
        <w:t xml:space="preserve">    name: "John",</w:t>
      </w:r>
    </w:p>
    <w:p w14:paraId="60B6975A" w14:textId="77777777" w:rsidR="004125DB" w:rsidRDefault="004125DB" w:rsidP="004125DB">
      <w:pPr>
        <w:pStyle w:val="HTMLPreformatted"/>
        <w:shd w:val="clear" w:color="auto" w:fill="FFFFFF"/>
        <w:spacing w:after="240"/>
        <w:rPr>
          <w:color w:val="1F2328"/>
        </w:rPr>
      </w:pPr>
      <w:r>
        <w:rPr>
          <w:color w:val="1F2328"/>
        </w:rPr>
        <w:t xml:space="preserve">    age: 30,</w:t>
      </w:r>
    </w:p>
    <w:p w14:paraId="57D93894" w14:textId="77777777" w:rsidR="004125DB" w:rsidRDefault="004125DB" w:rsidP="004125DB">
      <w:pPr>
        <w:pStyle w:val="HTMLPreformatted"/>
        <w:shd w:val="clear" w:color="auto" w:fill="FFFFFF"/>
        <w:spacing w:after="240"/>
        <w:rPr>
          <w:color w:val="1F2328"/>
        </w:rPr>
      </w:pPr>
      <w:r>
        <w:rPr>
          <w:color w:val="1F2328"/>
        </w:rPr>
        <w:t xml:space="preserve">    gender: "male"</w:t>
      </w:r>
    </w:p>
    <w:p w14:paraId="435C5A49" w14:textId="77777777" w:rsidR="004125DB" w:rsidRDefault="004125DB" w:rsidP="004125DB">
      <w:pPr>
        <w:pStyle w:val="HTMLPreformatted"/>
        <w:shd w:val="clear" w:color="auto" w:fill="FFFFFF"/>
        <w:spacing w:after="240"/>
        <w:rPr>
          <w:color w:val="1F2328"/>
        </w:rPr>
      </w:pPr>
      <w:r>
        <w:rPr>
          <w:color w:val="1F2328"/>
        </w:rPr>
        <w:t>};</w:t>
      </w:r>
    </w:p>
    <w:p w14:paraId="4900782A" w14:textId="77777777" w:rsidR="004125DB" w:rsidRDefault="004125DB" w:rsidP="004125DB">
      <w:pPr>
        <w:pStyle w:val="HTMLPreformatted"/>
        <w:shd w:val="clear" w:color="auto" w:fill="FFFFFF"/>
        <w:spacing w:after="240"/>
        <w:rPr>
          <w:color w:val="1F2328"/>
        </w:rPr>
      </w:pPr>
    </w:p>
    <w:p w14:paraId="320EAE56" w14:textId="77777777" w:rsidR="004125DB" w:rsidRDefault="004125DB" w:rsidP="004125DB">
      <w:pPr>
        <w:pStyle w:val="HTMLPreformatted"/>
        <w:shd w:val="clear" w:color="auto" w:fill="FFFFFF"/>
        <w:spacing w:after="240"/>
        <w:rPr>
          <w:color w:val="1F2328"/>
        </w:rPr>
      </w:pPr>
      <w:r>
        <w:rPr>
          <w:color w:val="1F2328"/>
        </w:rPr>
        <w:t>// Iterate over the properties of the object</w:t>
      </w:r>
    </w:p>
    <w:p w14:paraId="7842F33A" w14:textId="77777777" w:rsidR="004125DB" w:rsidRDefault="004125DB" w:rsidP="004125DB">
      <w:pPr>
        <w:pStyle w:val="HTMLPreformatted"/>
        <w:shd w:val="clear" w:color="auto" w:fill="FFFFFF"/>
        <w:spacing w:after="240"/>
        <w:rPr>
          <w:color w:val="1F2328"/>
        </w:rPr>
      </w:pPr>
      <w:r>
        <w:rPr>
          <w:color w:val="1F2328"/>
        </w:rPr>
        <w:t>for (let key in person) {</w:t>
      </w:r>
    </w:p>
    <w:p w14:paraId="3B79FE0B" w14:textId="77777777" w:rsidR="004125DB" w:rsidRDefault="004125DB" w:rsidP="004125DB">
      <w:pPr>
        <w:pStyle w:val="HTMLPreformatted"/>
        <w:shd w:val="clear" w:color="auto" w:fill="FFFFFF"/>
        <w:spacing w:after="240"/>
        <w:rPr>
          <w:color w:val="1F2328"/>
        </w:rPr>
      </w:pPr>
      <w:r>
        <w:rPr>
          <w:color w:val="1F2328"/>
        </w:rPr>
        <w:t xml:space="preserve">    console.log(key + ": " + person[key]);</w:t>
      </w:r>
    </w:p>
    <w:p w14:paraId="5213BD25" w14:textId="77777777" w:rsidR="004125DB" w:rsidRDefault="004125DB" w:rsidP="004125DB">
      <w:pPr>
        <w:pStyle w:val="HTMLPreformatted"/>
        <w:shd w:val="clear" w:color="auto" w:fill="FFFFFF"/>
        <w:spacing w:after="240"/>
        <w:rPr>
          <w:color w:val="1F2328"/>
        </w:rPr>
      </w:pPr>
      <w:r>
        <w:rPr>
          <w:color w:val="1F2328"/>
        </w:rPr>
        <w:t>}</w:t>
      </w:r>
    </w:p>
    <w:p w14:paraId="5A4C036A"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28. For Of, For-Of</w:t>
      </w:r>
    </w:p>
    <w:p w14:paraId="312BE495" w14:textId="77777777" w:rsidR="004125DB" w:rsidRDefault="004125DB" w:rsidP="004125DB">
      <w:pPr>
        <w:pStyle w:val="HTMLPreformatted"/>
        <w:shd w:val="clear" w:color="auto" w:fill="FFFFFF"/>
        <w:spacing w:after="240"/>
        <w:rPr>
          <w:color w:val="1F2328"/>
        </w:rPr>
      </w:pPr>
      <w:r>
        <w:rPr>
          <w:color w:val="1F2328"/>
        </w:rPr>
        <w:t>// Define an array</w:t>
      </w:r>
    </w:p>
    <w:p w14:paraId="7BECF141" w14:textId="77777777" w:rsidR="004125DB" w:rsidRDefault="004125DB" w:rsidP="004125DB">
      <w:pPr>
        <w:pStyle w:val="HTMLPreformatted"/>
        <w:shd w:val="clear" w:color="auto" w:fill="FFFFFF"/>
        <w:spacing w:after="240"/>
        <w:rPr>
          <w:color w:val="1F2328"/>
        </w:rPr>
      </w:pPr>
      <w:r>
        <w:rPr>
          <w:color w:val="1F2328"/>
        </w:rPr>
        <w:t>let fruits = ["Apple", "Banana", "Orange"];</w:t>
      </w:r>
    </w:p>
    <w:p w14:paraId="4BF0559B" w14:textId="77777777" w:rsidR="004125DB" w:rsidRDefault="004125DB" w:rsidP="004125DB">
      <w:pPr>
        <w:pStyle w:val="HTMLPreformatted"/>
        <w:shd w:val="clear" w:color="auto" w:fill="FFFFFF"/>
        <w:spacing w:after="240"/>
        <w:rPr>
          <w:color w:val="1F2328"/>
        </w:rPr>
      </w:pPr>
    </w:p>
    <w:p w14:paraId="5E10F30C" w14:textId="77777777" w:rsidR="004125DB" w:rsidRDefault="004125DB" w:rsidP="004125DB">
      <w:pPr>
        <w:pStyle w:val="HTMLPreformatted"/>
        <w:shd w:val="clear" w:color="auto" w:fill="FFFFFF"/>
        <w:spacing w:after="240"/>
        <w:rPr>
          <w:color w:val="1F2328"/>
        </w:rPr>
      </w:pPr>
      <w:r>
        <w:rPr>
          <w:color w:val="1F2328"/>
        </w:rPr>
        <w:t>// Iterate over the elements of the array</w:t>
      </w:r>
    </w:p>
    <w:p w14:paraId="4B490819" w14:textId="77777777" w:rsidR="004125DB" w:rsidRDefault="004125DB" w:rsidP="004125DB">
      <w:pPr>
        <w:pStyle w:val="HTMLPreformatted"/>
        <w:shd w:val="clear" w:color="auto" w:fill="FFFFFF"/>
        <w:spacing w:after="240"/>
        <w:rPr>
          <w:color w:val="1F2328"/>
        </w:rPr>
      </w:pPr>
      <w:r>
        <w:rPr>
          <w:color w:val="1F2328"/>
        </w:rPr>
        <w:t>for (let fruit of fruits) {</w:t>
      </w:r>
    </w:p>
    <w:p w14:paraId="4BC880C5" w14:textId="77777777" w:rsidR="004125DB" w:rsidRDefault="004125DB" w:rsidP="004125DB">
      <w:pPr>
        <w:pStyle w:val="HTMLPreformatted"/>
        <w:shd w:val="clear" w:color="auto" w:fill="FFFFFF"/>
        <w:spacing w:after="240"/>
        <w:rPr>
          <w:color w:val="1F2328"/>
        </w:rPr>
      </w:pPr>
      <w:r>
        <w:rPr>
          <w:color w:val="1F2328"/>
        </w:rPr>
        <w:t xml:space="preserve">    console.log(fruit);</w:t>
      </w:r>
    </w:p>
    <w:p w14:paraId="6600EFAA" w14:textId="77777777" w:rsidR="004125DB" w:rsidRDefault="004125DB" w:rsidP="004125DB">
      <w:pPr>
        <w:pStyle w:val="HTMLPreformatted"/>
        <w:shd w:val="clear" w:color="auto" w:fill="FFFFFF"/>
        <w:spacing w:after="240"/>
        <w:rPr>
          <w:color w:val="1F2328"/>
        </w:rPr>
      </w:pPr>
      <w:r>
        <w:rPr>
          <w:color w:val="1F2328"/>
        </w:rPr>
        <w:t>}</w:t>
      </w:r>
    </w:p>
    <w:p w14:paraId="4CF72E64"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29. For In V/s For Of</w:t>
      </w:r>
    </w:p>
    <w:tbl>
      <w:tblPr>
        <w:tblW w:w="0" w:type="auto"/>
        <w:tblCellMar>
          <w:top w:w="15" w:type="dxa"/>
          <w:left w:w="15" w:type="dxa"/>
          <w:bottom w:w="15" w:type="dxa"/>
          <w:right w:w="15" w:type="dxa"/>
        </w:tblCellMar>
        <w:tblLook w:val="04A0" w:firstRow="1" w:lastRow="0" w:firstColumn="1" w:lastColumn="0" w:noHBand="0" w:noVBand="1"/>
      </w:tblPr>
      <w:tblGrid>
        <w:gridCol w:w="1596"/>
        <w:gridCol w:w="3019"/>
        <w:gridCol w:w="4411"/>
      </w:tblGrid>
      <w:tr w:rsidR="004125DB" w14:paraId="0F99DEFD" w14:textId="77777777" w:rsidTr="004125DB">
        <w:tc>
          <w:tcPr>
            <w:tcW w:w="0" w:type="auto"/>
            <w:tcMar>
              <w:top w:w="90" w:type="dxa"/>
              <w:left w:w="195" w:type="dxa"/>
              <w:bottom w:w="90" w:type="dxa"/>
              <w:right w:w="195" w:type="dxa"/>
            </w:tcMar>
            <w:vAlign w:val="center"/>
            <w:hideMark/>
          </w:tcPr>
          <w:p w14:paraId="41BB7FCE" w14:textId="77777777" w:rsidR="004125DB" w:rsidRDefault="004125DB">
            <w:pPr>
              <w:pStyle w:val="NormalWeb"/>
              <w:spacing w:before="0" w:beforeAutospacing="0" w:after="0" w:afterAutospacing="0"/>
            </w:pPr>
            <w:r>
              <w:t>Feature</w:t>
            </w:r>
          </w:p>
        </w:tc>
        <w:tc>
          <w:tcPr>
            <w:tcW w:w="0" w:type="auto"/>
            <w:tcMar>
              <w:top w:w="90" w:type="dxa"/>
              <w:left w:w="195" w:type="dxa"/>
              <w:bottom w:w="90" w:type="dxa"/>
              <w:right w:w="195" w:type="dxa"/>
            </w:tcMar>
            <w:vAlign w:val="center"/>
            <w:hideMark/>
          </w:tcPr>
          <w:p w14:paraId="5122D4A2" w14:textId="77777777" w:rsidR="004125DB" w:rsidRDefault="004125DB">
            <w:pPr>
              <w:pStyle w:val="NormalWeb"/>
              <w:spacing w:before="0" w:beforeAutospacing="0" w:after="0" w:afterAutospacing="0"/>
            </w:pPr>
            <w:r>
              <w:t>for…​of</w:t>
            </w:r>
          </w:p>
        </w:tc>
        <w:tc>
          <w:tcPr>
            <w:tcW w:w="0" w:type="auto"/>
            <w:tcMar>
              <w:top w:w="90" w:type="dxa"/>
              <w:left w:w="195" w:type="dxa"/>
              <w:bottom w:w="90" w:type="dxa"/>
              <w:right w:w="195" w:type="dxa"/>
            </w:tcMar>
            <w:vAlign w:val="center"/>
            <w:hideMark/>
          </w:tcPr>
          <w:p w14:paraId="404419AD" w14:textId="77777777" w:rsidR="004125DB" w:rsidRDefault="004125DB">
            <w:pPr>
              <w:pStyle w:val="NormalWeb"/>
              <w:spacing w:before="0" w:beforeAutospacing="0" w:after="0" w:afterAutospacing="0"/>
            </w:pPr>
            <w:r>
              <w:t>for…​in</w:t>
            </w:r>
          </w:p>
        </w:tc>
      </w:tr>
      <w:tr w:rsidR="004125DB" w14:paraId="35F97D9F" w14:textId="77777777" w:rsidTr="004125DB">
        <w:tc>
          <w:tcPr>
            <w:tcW w:w="0" w:type="auto"/>
            <w:tcMar>
              <w:top w:w="90" w:type="dxa"/>
              <w:left w:w="195" w:type="dxa"/>
              <w:bottom w:w="90" w:type="dxa"/>
              <w:right w:w="195" w:type="dxa"/>
            </w:tcMar>
            <w:vAlign w:val="center"/>
            <w:hideMark/>
          </w:tcPr>
          <w:p w14:paraId="1D0C3AEC" w14:textId="77777777" w:rsidR="004125DB" w:rsidRDefault="004125DB">
            <w:pPr>
              <w:pStyle w:val="NormalWeb"/>
              <w:spacing w:before="0" w:beforeAutospacing="0" w:after="0" w:afterAutospacing="0"/>
            </w:pPr>
            <w:r>
              <w:t>Used for iterating over</w:t>
            </w:r>
          </w:p>
        </w:tc>
        <w:tc>
          <w:tcPr>
            <w:tcW w:w="0" w:type="auto"/>
            <w:tcMar>
              <w:top w:w="90" w:type="dxa"/>
              <w:left w:w="195" w:type="dxa"/>
              <w:bottom w:w="90" w:type="dxa"/>
              <w:right w:w="195" w:type="dxa"/>
            </w:tcMar>
            <w:vAlign w:val="center"/>
            <w:hideMark/>
          </w:tcPr>
          <w:p w14:paraId="793D2D3F" w14:textId="77777777" w:rsidR="004125DB" w:rsidRDefault="004125DB">
            <w:pPr>
              <w:pStyle w:val="NormalWeb"/>
              <w:spacing w:before="0" w:beforeAutospacing="0" w:after="0" w:afterAutospacing="0"/>
            </w:pPr>
            <w:r>
              <w:t>Iterable objects (arrays, strings, maps, sets, etc.)</w:t>
            </w:r>
          </w:p>
        </w:tc>
        <w:tc>
          <w:tcPr>
            <w:tcW w:w="0" w:type="auto"/>
            <w:tcMar>
              <w:top w:w="90" w:type="dxa"/>
              <w:left w:w="195" w:type="dxa"/>
              <w:bottom w:w="90" w:type="dxa"/>
              <w:right w:w="195" w:type="dxa"/>
            </w:tcMar>
            <w:vAlign w:val="center"/>
            <w:hideMark/>
          </w:tcPr>
          <w:p w14:paraId="3AFDCEF6" w14:textId="77777777" w:rsidR="004125DB" w:rsidRDefault="004125DB">
            <w:pPr>
              <w:pStyle w:val="NormalWeb"/>
              <w:spacing w:before="0" w:beforeAutospacing="0" w:after="0" w:afterAutospacing="0"/>
            </w:pPr>
            <w:r>
              <w:t>Enumerable properties of objects</w:t>
            </w:r>
          </w:p>
        </w:tc>
      </w:tr>
      <w:tr w:rsidR="004125DB" w14:paraId="6F51ED37" w14:textId="77777777" w:rsidTr="004125DB">
        <w:tc>
          <w:tcPr>
            <w:tcW w:w="0" w:type="auto"/>
            <w:tcMar>
              <w:top w:w="90" w:type="dxa"/>
              <w:left w:w="195" w:type="dxa"/>
              <w:bottom w:w="90" w:type="dxa"/>
              <w:right w:w="195" w:type="dxa"/>
            </w:tcMar>
            <w:vAlign w:val="center"/>
            <w:hideMark/>
          </w:tcPr>
          <w:p w14:paraId="3F5516D3" w14:textId="77777777" w:rsidR="004125DB" w:rsidRDefault="004125DB">
            <w:pPr>
              <w:pStyle w:val="NormalWeb"/>
              <w:spacing w:before="0" w:beforeAutospacing="0" w:after="0" w:afterAutospacing="0"/>
            </w:pPr>
            <w:r>
              <w:lastRenderedPageBreak/>
              <w:t>Iterates over</w:t>
            </w:r>
          </w:p>
        </w:tc>
        <w:tc>
          <w:tcPr>
            <w:tcW w:w="0" w:type="auto"/>
            <w:tcMar>
              <w:top w:w="90" w:type="dxa"/>
              <w:left w:w="195" w:type="dxa"/>
              <w:bottom w:w="90" w:type="dxa"/>
              <w:right w:w="195" w:type="dxa"/>
            </w:tcMar>
            <w:vAlign w:val="center"/>
            <w:hideMark/>
          </w:tcPr>
          <w:p w14:paraId="3E59833B" w14:textId="77777777" w:rsidR="004125DB" w:rsidRDefault="004125DB">
            <w:pPr>
              <w:pStyle w:val="NormalWeb"/>
              <w:spacing w:before="0" w:beforeAutospacing="0" w:after="0" w:afterAutospacing="0"/>
            </w:pPr>
            <w:r>
              <w:t>Values of the iterable</w:t>
            </w:r>
          </w:p>
        </w:tc>
        <w:tc>
          <w:tcPr>
            <w:tcW w:w="0" w:type="auto"/>
            <w:tcMar>
              <w:top w:w="90" w:type="dxa"/>
              <w:left w:w="195" w:type="dxa"/>
              <w:bottom w:w="90" w:type="dxa"/>
              <w:right w:w="195" w:type="dxa"/>
            </w:tcMar>
            <w:vAlign w:val="center"/>
            <w:hideMark/>
          </w:tcPr>
          <w:p w14:paraId="0B0C3B77" w14:textId="77777777" w:rsidR="004125DB" w:rsidRDefault="004125DB">
            <w:pPr>
              <w:pStyle w:val="NormalWeb"/>
              <w:spacing w:before="0" w:beforeAutospacing="0" w:after="0" w:afterAutospacing="0"/>
            </w:pPr>
            <w:r>
              <w:t>Keys of the object</w:t>
            </w:r>
          </w:p>
        </w:tc>
      </w:tr>
      <w:tr w:rsidR="004125DB" w14:paraId="02A06898" w14:textId="77777777" w:rsidTr="004125DB">
        <w:tc>
          <w:tcPr>
            <w:tcW w:w="0" w:type="auto"/>
            <w:tcMar>
              <w:top w:w="90" w:type="dxa"/>
              <w:left w:w="195" w:type="dxa"/>
              <w:bottom w:w="90" w:type="dxa"/>
              <w:right w:w="195" w:type="dxa"/>
            </w:tcMar>
            <w:vAlign w:val="center"/>
            <w:hideMark/>
          </w:tcPr>
          <w:p w14:paraId="35063E88" w14:textId="77777777" w:rsidR="004125DB" w:rsidRDefault="004125DB">
            <w:pPr>
              <w:pStyle w:val="NormalWeb"/>
              <w:spacing w:before="0" w:beforeAutospacing="0" w:after="0" w:afterAutospacing="0"/>
            </w:pPr>
            <w:r>
              <w:t>Order of iteration</w:t>
            </w:r>
          </w:p>
        </w:tc>
        <w:tc>
          <w:tcPr>
            <w:tcW w:w="0" w:type="auto"/>
            <w:tcMar>
              <w:top w:w="90" w:type="dxa"/>
              <w:left w:w="195" w:type="dxa"/>
              <w:bottom w:w="90" w:type="dxa"/>
              <w:right w:w="195" w:type="dxa"/>
            </w:tcMar>
            <w:vAlign w:val="center"/>
            <w:hideMark/>
          </w:tcPr>
          <w:p w14:paraId="4B99C272" w14:textId="77777777" w:rsidR="004125DB" w:rsidRDefault="004125DB">
            <w:pPr>
              <w:pStyle w:val="NormalWeb"/>
              <w:spacing w:before="0" w:beforeAutospacing="0" w:after="0" w:afterAutospacing="0"/>
            </w:pPr>
            <w:r>
              <w:t>Preserves the order of elements in the iterable</w:t>
            </w:r>
          </w:p>
        </w:tc>
        <w:tc>
          <w:tcPr>
            <w:tcW w:w="0" w:type="auto"/>
            <w:tcMar>
              <w:top w:w="90" w:type="dxa"/>
              <w:left w:w="195" w:type="dxa"/>
              <w:bottom w:w="90" w:type="dxa"/>
              <w:right w:w="195" w:type="dxa"/>
            </w:tcMar>
            <w:vAlign w:val="center"/>
            <w:hideMark/>
          </w:tcPr>
          <w:p w14:paraId="64C55D7D" w14:textId="77777777" w:rsidR="004125DB" w:rsidRDefault="004125DB">
            <w:pPr>
              <w:pStyle w:val="NormalWeb"/>
              <w:spacing w:before="0" w:beforeAutospacing="0" w:after="0" w:afterAutospacing="0"/>
            </w:pPr>
            <w:r>
              <w:t>May not preserve the order of properties</w:t>
            </w:r>
          </w:p>
        </w:tc>
      </w:tr>
      <w:tr w:rsidR="004125DB" w14:paraId="4953922A" w14:textId="77777777" w:rsidTr="004125DB">
        <w:tc>
          <w:tcPr>
            <w:tcW w:w="0" w:type="auto"/>
            <w:tcMar>
              <w:top w:w="90" w:type="dxa"/>
              <w:left w:w="195" w:type="dxa"/>
              <w:bottom w:w="90" w:type="dxa"/>
              <w:right w:w="195" w:type="dxa"/>
            </w:tcMar>
            <w:vAlign w:val="center"/>
            <w:hideMark/>
          </w:tcPr>
          <w:p w14:paraId="5ED93D13" w14:textId="77777777" w:rsidR="004125DB" w:rsidRDefault="004125DB">
            <w:pPr>
              <w:pStyle w:val="NormalWeb"/>
              <w:spacing w:before="0" w:beforeAutospacing="0" w:after="0" w:afterAutospacing="0"/>
            </w:pPr>
            <w:r>
              <w:t>Used with</w:t>
            </w:r>
          </w:p>
        </w:tc>
        <w:tc>
          <w:tcPr>
            <w:tcW w:w="0" w:type="auto"/>
            <w:tcMar>
              <w:top w:w="90" w:type="dxa"/>
              <w:left w:w="195" w:type="dxa"/>
              <w:bottom w:w="90" w:type="dxa"/>
              <w:right w:w="195" w:type="dxa"/>
            </w:tcMar>
            <w:vAlign w:val="center"/>
            <w:hideMark/>
          </w:tcPr>
          <w:p w14:paraId="4F08E209" w14:textId="77777777" w:rsidR="004125DB" w:rsidRDefault="004125DB">
            <w:pPr>
              <w:pStyle w:val="NormalWeb"/>
              <w:spacing w:before="0" w:beforeAutospacing="0" w:after="0" w:afterAutospacing="0"/>
            </w:pPr>
            <w:r>
              <w:t>Arrays, strings, maps, sets, etc.</w:t>
            </w:r>
          </w:p>
        </w:tc>
        <w:tc>
          <w:tcPr>
            <w:tcW w:w="0" w:type="auto"/>
            <w:tcMar>
              <w:top w:w="90" w:type="dxa"/>
              <w:left w:w="195" w:type="dxa"/>
              <w:bottom w:w="90" w:type="dxa"/>
              <w:right w:w="195" w:type="dxa"/>
            </w:tcMar>
            <w:vAlign w:val="center"/>
            <w:hideMark/>
          </w:tcPr>
          <w:p w14:paraId="22D465D6" w14:textId="77777777" w:rsidR="004125DB" w:rsidRDefault="004125DB">
            <w:pPr>
              <w:pStyle w:val="NormalWeb"/>
              <w:spacing w:before="0" w:beforeAutospacing="0" w:after="0" w:afterAutospacing="0"/>
            </w:pPr>
            <w:r>
              <w:t>Objects (enumerable)</w:t>
            </w:r>
          </w:p>
        </w:tc>
      </w:tr>
      <w:tr w:rsidR="004125DB" w14:paraId="5D622720" w14:textId="77777777" w:rsidTr="004125DB">
        <w:tc>
          <w:tcPr>
            <w:tcW w:w="0" w:type="auto"/>
            <w:tcMar>
              <w:top w:w="90" w:type="dxa"/>
              <w:left w:w="195" w:type="dxa"/>
              <w:bottom w:w="90" w:type="dxa"/>
              <w:right w:w="195" w:type="dxa"/>
            </w:tcMar>
            <w:vAlign w:val="center"/>
            <w:hideMark/>
          </w:tcPr>
          <w:p w14:paraId="261B43C7" w14:textId="77777777" w:rsidR="004125DB" w:rsidRDefault="004125DB">
            <w:pPr>
              <w:pStyle w:val="NormalWeb"/>
              <w:spacing w:before="0" w:beforeAutospacing="0" w:after="0" w:afterAutospacing="0"/>
            </w:pPr>
            <w:r>
              <w:t>Example</w:t>
            </w:r>
          </w:p>
        </w:tc>
        <w:tc>
          <w:tcPr>
            <w:tcW w:w="0" w:type="auto"/>
            <w:tcMar>
              <w:top w:w="90" w:type="dxa"/>
              <w:left w:w="195" w:type="dxa"/>
              <w:bottom w:w="90" w:type="dxa"/>
              <w:right w:w="195" w:type="dxa"/>
            </w:tcMar>
            <w:vAlign w:val="center"/>
            <w:hideMark/>
          </w:tcPr>
          <w:p w14:paraId="7F04000E" w14:textId="77777777" w:rsidR="004125DB" w:rsidRDefault="004125DB">
            <w:pPr>
              <w:pStyle w:val="NormalWeb"/>
              <w:spacing w:before="0" w:beforeAutospacing="0" w:after="0" w:afterAutospacing="0"/>
            </w:pPr>
            <w:r>
              <w:t>let arr = [1, 2, 3]; for (let val of arr) { console.log(val); }</w:t>
            </w:r>
          </w:p>
        </w:tc>
        <w:tc>
          <w:tcPr>
            <w:tcW w:w="0" w:type="auto"/>
            <w:tcMar>
              <w:top w:w="90" w:type="dxa"/>
              <w:left w:w="195" w:type="dxa"/>
              <w:bottom w:w="90" w:type="dxa"/>
              <w:right w:w="195" w:type="dxa"/>
            </w:tcMar>
            <w:vAlign w:val="center"/>
            <w:hideMark/>
          </w:tcPr>
          <w:p w14:paraId="57832653" w14:textId="77777777" w:rsidR="004125DB" w:rsidRDefault="004125DB">
            <w:pPr>
              <w:pStyle w:val="NormalWeb"/>
              <w:spacing w:before="0" w:beforeAutospacing="0" w:after="0" w:afterAutospacing="0"/>
            </w:pPr>
            <w:r>
              <w:t>let obj = { key1: 'value1', key2: 'value2', key3: 'value3' }; for (let key in obj) { console.log(key + ': ' + obj[key]); }</w:t>
            </w:r>
          </w:p>
        </w:tc>
      </w:tr>
    </w:tbl>
    <w:p w14:paraId="1983E2D3"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30. Iterable</w:t>
      </w:r>
    </w:p>
    <w:p w14:paraId="73A17737"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Imagine you have a basket full of fruits - apples, bananas, and oranges. Now, let’s say you want to go through each fruit in the basket, one by one. You start with the first fruit, then move to the next one, and so on until you’ve checked them all.</w:t>
      </w:r>
    </w:p>
    <w:p w14:paraId="14676C86"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programming, we often deal with collections of things, like this basket of fruits. An iterable is like a collection that lets you go through its elements, just like you would go through the fruits in the basket.</w:t>
      </w:r>
    </w:p>
    <w:p w14:paraId="5EBB07C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For example, think of a book with chapters. Each chapter is like an element in the collection. An iterable book allows you to "read" through each chapter one after another.</w:t>
      </w:r>
    </w:p>
    <w:p w14:paraId="48253DFF"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So, when we say something is iterable in programming, it means you can go through its parts, like flipping through the pages of a book or picking fruits from a basket, one at a time.</w:t>
      </w:r>
    </w:p>
    <w:p w14:paraId="57C83308"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JavaScript, arrays are a common type of iterable. You can loop through each item in an array, just like going through each fruit in the basket. Other iterable things in JavaScript might be lists of items, like a list of tasks or a list of friends' names.</w:t>
      </w:r>
    </w:p>
    <w:p w14:paraId="365A9A1D"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31. Value V/s Reference Types</w:t>
      </w:r>
    </w:p>
    <w:p w14:paraId="4CD72D11"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JavaScript, variables can hold two types of values: primitive values and reference values. Understanding the difference between these two types is crucial for understanding how values are stored and manipulated in JavaScript.</w:t>
      </w:r>
    </w:p>
    <w:p w14:paraId="75E8B98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Here’s a summary of value vs reference types in JavaScript:</w:t>
      </w:r>
    </w:p>
    <w:p w14:paraId="7C22F79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Value Types (Primitive Types)</w:t>
      </w:r>
      <w:r>
        <w:rPr>
          <w:rFonts w:ascii="Segoe UI" w:hAnsi="Segoe UI" w:cs="Segoe UI"/>
          <w:color w:val="1F2328"/>
        </w:rPr>
        <w:t>:</w:t>
      </w:r>
    </w:p>
    <w:p w14:paraId="64804912" w14:textId="77777777" w:rsidR="004125DB" w:rsidRDefault="004125DB" w:rsidP="004125DB">
      <w:pPr>
        <w:pStyle w:val="NormalWeb"/>
        <w:numPr>
          <w:ilvl w:val="0"/>
          <w:numId w:val="5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Primitive types are immutable and stored directly in the variable’s memory location.</w:t>
      </w:r>
    </w:p>
    <w:p w14:paraId="288017D3" w14:textId="77777777" w:rsidR="004125DB" w:rsidRDefault="004125DB" w:rsidP="004125DB">
      <w:pPr>
        <w:pStyle w:val="NormalWeb"/>
        <w:numPr>
          <w:ilvl w:val="0"/>
          <w:numId w:val="5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When you assign a primitive value to a variable, a copy of the value is made.</w:t>
      </w:r>
    </w:p>
    <w:p w14:paraId="551EBCCA" w14:textId="77777777" w:rsidR="004125DB" w:rsidRDefault="004125DB" w:rsidP="004125DB">
      <w:pPr>
        <w:pStyle w:val="NormalWeb"/>
        <w:numPr>
          <w:ilvl w:val="0"/>
          <w:numId w:val="5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Examples of primitive types include:</w:t>
      </w:r>
    </w:p>
    <w:p w14:paraId="173D61A2"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String</w:t>
      </w:r>
      <w:r>
        <w:rPr>
          <w:rFonts w:ascii="Segoe UI" w:hAnsi="Segoe UI" w:cs="Segoe UI"/>
          <w:color w:val="1F2328"/>
        </w:rPr>
        <w:t>: Represents a sequence of characters.</w:t>
      </w:r>
    </w:p>
    <w:p w14:paraId="28D74BEF"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Number</w:t>
      </w:r>
      <w:r>
        <w:rPr>
          <w:rFonts w:ascii="Segoe UI" w:hAnsi="Segoe UI" w:cs="Segoe UI"/>
          <w:color w:val="1F2328"/>
        </w:rPr>
        <w:t>: Represents numeric data.</w:t>
      </w:r>
    </w:p>
    <w:p w14:paraId="6688DF9F"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Boolean</w:t>
      </w:r>
      <w:r>
        <w:rPr>
          <w:rFonts w:ascii="Segoe UI" w:hAnsi="Segoe UI" w:cs="Segoe UI"/>
          <w:color w:val="1F2328"/>
        </w:rPr>
        <w:t>: Represents a logical value (</w:t>
      </w:r>
      <w:r>
        <w:rPr>
          <w:rStyle w:val="HTMLCode"/>
          <w:color w:val="1F2328"/>
        </w:rPr>
        <w:t>true</w:t>
      </w:r>
      <w:r>
        <w:rPr>
          <w:rFonts w:ascii="Segoe UI" w:hAnsi="Segoe UI" w:cs="Segoe UI"/>
          <w:color w:val="1F2328"/>
        </w:rPr>
        <w:t> or </w:t>
      </w:r>
      <w:r>
        <w:rPr>
          <w:rStyle w:val="HTMLCode"/>
          <w:color w:val="1F2328"/>
        </w:rPr>
        <w:t>false</w:t>
      </w:r>
      <w:r>
        <w:rPr>
          <w:rFonts w:ascii="Segoe UI" w:hAnsi="Segoe UI" w:cs="Segoe UI"/>
          <w:color w:val="1F2328"/>
        </w:rPr>
        <w:t>).</w:t>
      </w:r>
    </w:p>
    <w:p w14:paraId="2BF7C1C3"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Undefined</w:t>
      </w:r>
      <w:r>
        <w:rPr>
          <w:rFonts w:ascii="Segoe UI" w:hAnsi="Segoe UI" w:cs="Segoe UI"/>
          <w:color w:val="1F2328"/>
        </w:rPr>
        <w:t>: Represents an uninitialized variable.</w:t>
      </w:r>
    </w:p>
    <w:p w14:paraId="5AD11800"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Null</w:t>
      </w:r>
      <w:r>
        <w:rPr>
          <w:rFonts w:ascii="Segoe UI" w:hAnsi="Segoe UI" w:cs="Segoe UI"/>
          <w:color w:val="1F2328"/>
        </w:rPr>
        <w:t>: Represents the intentional absence of any object value.</w:t>
      </w:r>
    </w:p>
    <w:p w14:paraId="2292A0C0" w14:textId="77777777" w:rsidR="004125DB" w:rsidRDefault="004125DB" w:rsidP="004125DB">
      <w:pPr>
        <w:pStyle w:val="NormalWeb"/>
        <w:numPr>
          <w:ilvl w:val="0"/>
          <w:numId w:val="51"/>
        </w:numPr>
        <w:shd w:val="clear" w:color="auto" w:fill="FFFFFF"/>
        <w:spacing w:before="0" w:beforeAutospacing="0" w:after="0" w:afterAutospacing="0"/>
        <w:rPr>
          <w:rFonts w:ascii="Segoe UI" w:hAnsi="Segoe UI" w:cs="Segoe UI"/>
          <w:color w:val="1F2328"/>
        </w:rPr>
      </w:pPr>
      <w:r>
        <w:rPr>
          <w:rStyle w:val="HTMLCode"/>
          <w:color w:val="1F2328"/>
        </w:rPr>
        <w:t>Symbol</w:t>
      </w:r>
      <w:r>
        <w:rPr>
          <w:rFonts w:ascii="Segoe UI" w:hAnsi="Segoe UI" w:cs="Segoe UI"/>
          <w:color w:val="1F2328"/>
        </w:rPr>
        <w:t> (introduced in ECMAScript 6): Represents a unique identifier.</w:t>
      </w:r>
    </w:p>
    <w:p w14:paraId="6E2DBD0A" w14:textId="77777777" w:rsidR="004125DB" w:rsidRDefault="004125DB" w:rsidP="004125DB">
      <w:pPr>
        <w:pStyle w:val="NormalWeb"/>
        <w:numPr>
          <w:ilvl w:val="0"/>
          <w:numId w:val="5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Operations on primitive types directly manipulate the value stored in the variable.</w:t>
      </w:r>
    </w:p>
    <w:p w14:paraId="6BBA19EC" w14:textId="77777777" w:rsidR="004125DB" w:rsidRDefault="004125DB" w:rsidP="004125DB">
      <w:pPr>
        <w:pStyle w:val="NormalWeb"/>
        <w:numPr>
          <w:ilvl w:val="0"/>
          <w:numId w:val="51"/>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w:t>
      </w:r>
    </w:p>
    <w:p w14:paraId="5D816526"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num1</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p>
    <w:p w14:paraId="48124AB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num2</w:t>
      </w:r>
      <w:r>
        <w:rPr>
          <w:color w:val="1F2328"/>
        </w:rPr>
        <w:t xml:space="preserve"> </w:t>
      </w:r>
      <w:r>
        <w:rPr>
          <w:rStyle w:val="pl-c1"/>
          <w:color w:val="1F2328"/>
        </w:rPr>
        <w:t>=</w:t>
      </w:r>
      <w:r>
        <w:rPr>
          <w:color w:val="1F2328"/>
        </w:rPr>
        <w:t xml:space="preserve"> </w:t>
      </w:r>
      <w:r>
        <w:rPr>
          <w:rStyle w:val="pl-s1"/>
          <w:color w:val="1F2328"/>
        </w:rPr>
        <w:t>num1</w:t>
      </w:r>
      <w:r>
        <w:rPr>
          <w:rStyle w:val="pl-kos"/>
          <w:color w:val="1F2328"/>
        </w:rPr>
        <w:t>;</w:t>
      </w:r>
      <w:r>
        <w:rPr>
          <w:color w:val="1F2328"/>
        </w:rPr>
        <w:t xml:space="preserve"> </w:t>
      </w:r>
      <w:r>
        <w:rPr>
          <w:rStyle w:val="pl-c"/>
          <w:color w:val="1F2328"/>
        </w:rPr>
        <w:t>// Copying the value of num1 to num2</w:t>
      </w:r>
    </w:p>
    <w:p w14:paraId="00C9BF4E" w14:textId="77777777" w:rsidR="004125DB" w:rsidRDefault="004125DB" w:rsidP="004125DB">
      <w:pPr>
        <w:pStyle w:val="HTMLPreformatted"/>
        <w:shd w:val="clear" w:color="auto" w:fill="FFFFFF"/>
        <w:rPr>
          <w:color w:val="1F2328"/>
        </w:rPr>
      </w:pPr>
      <w:r>
        <w:rPr>
          <w:rStyle w:val="pl-s1"/>
          <w:color w:val="1F2328"/>
        </w:rPr>
        <w:t>num2</w:t>
      </w:r>
      <w:r>
        <w:rPr>
          <w:color w:val="1F2328"/>
        </w:rPr>
        <w:t xml:space="preserve"> </w:t>
      </w:r>
      <w:r>
        <w:rPr>
          <w:rStyle w:val="pl-c1"/>
          <w:color w:val="1F2328"/>
        </w:rPr>
        <w:t>=</w:t>
      </w:r>
      <w:r>
        <w:rPr>
          <w:color w:val="1F2328"/>
        </w:rPr>
        <w:t xml:space="preserve"> </w:t>
      </w:r>
      <w:r>
        <w:rPr>
          <w:rStyle w:val="pl-c1"/>
          <w:color w:val="1F2328"/>
        </w:rPr>
        <w:t>20</w:t>
      </w:r>
      <w:r>
        <w:rPr>
          <w:rStyle w:val="pl-kos"/>
          <w:color w:val="1F2328"/>
        </w:rPr>
        <w:t>;</w:t>
      </w:r>
      <w:r>
        <w:rPr>
          <w:color w:val="1F2328"/>
        </w:rPr>
        <w:t xml:space="preserve"> </w:t>
      </w:r>
      <w:r>
        <w:rPr>
          <w:rStyle w:val="pl-c"/>
          <w:color w:val="1F2328"/>
        </w:rPr>
        <w:t>// Changing the value of num2 does not affect num1</w:t>
      </w:r>
    </w:p>
    <w:p w14:paraId="56BCBEDE"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num1</w:t>
      </w:r>
      <w:r>
        <w:rPr>
          <w:rStyle w:val="pl-kos"/>
          <w:color w:val="1F2328"/>
        </w:rPr>
        <w:t>);</w:t>
      </w:r>
      <w:r>
        <w:rPr>
          <w:color w:val="1F2328"/>
        </w:rPr>
        <w:t xml:space="preserve"> </w:t>
      </w:r>
      <w:r>
        <w:rPr>
          <w:rStyle w:val="pl-c"/>
          <w:color w:val="1F2328"/>
        </w:rPr>
        <w:t>// Output: 10</w:t>
      </w:r>
    </w:p>
    <w:p w14:paraId="21F338F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Reference Types (Objects)</w:t>
      </w:r>
      <w:r>
        <w:rPr>
          <w:rFonts w:ascii="Segoe UI" w:hAnsi="Segoe UI" w:cs="Segoe UI"/>
          <w:color w:val="1F2328"/>
        </w:rPr>
        <w:t>:</w:t>
      </w:r>
    </w:p>
    <w:p w14:paraId="0ADC693E"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Reference types are mutable and are stored as a reference to the object’s location in memory.</w:t>
      </w:r>
    </w:p>
    <w:p w14:paraId="44BE3462"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When you assign a reference value to a variable, you are storing a reference to the object’s memory location, not the actual object.</w:t>
      </w:r>
    </w:p>
    <w:p w14:paraId="4FEC6AAB"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Examples of reference types include:</w:t>
      </w:r>
    </w:p>
    <w:p w14:paraId="3BC4FE82" w14:textId="77777777" w:rsidR="004125DB" w:rsidRDefault="004125DB" w:rsidP="004125DB">
      <w:pPr>
        <w:pStyle w:val="NormalWeb"/>
        <w:numPr>
          <w:ilvl w:val="0"/>
          <w:numId w:val="52"/>
        </w:numPr>
        <w:shd w:val="clear" w:color="auto" w:fill="FFFFFF"/>
        <w:spacing w:before="0" w:beforeAutospacing="0" w:after="0" w:afterAutospacing="0"/>
        <w:rPr>
          <w:rFonts w:ascii="Segoe UI" w:hAnsi="Segoe UI" w:cs="Segoe UI"/>
          <w:color w:val="1F2328"/>
        </w:rPr>
      </w:pPr>
      <w:r>
        <w:rPr>
          <w:rStyle w:val="HTMLCode"/>
          <w:color w:val="1F2328"/>
        </w:rPr>
        <w:t>Object</w:t>
      </w:r>
      <w:r>
        <w:rPr>
          <w:rFonts w:ascii="Segoe UI" w:hAnsi="Segoe UI" w:cs="Segoe UI"/>
          <w:color w:val="1F2328"/>
        </w:rPr>
        <w:t>: Represents a collection of key-value pairs.</w:t>
      </w:r>
    </w:p>
    <w:p w14:paraId="0F6499A5" w14:textId="77777777" w:rsidR="004125DB" w:rsidRDefault="004125DB" w:rsidP="004125DB">
      <w:pPr>
        <w:pStyle w:val="NormalWeb"/>
        <w:numPr>
          <w:ilvl w:val="0"/>
          <w:numId w:val="52"/>
        </w:numPr>
        <w:shd w:val="clear" w:color="auto" w:fill="FFFFFF"/>
        <w:spacing w:before="0" w:beforeAutospacing="0" w:after="0" w:afterAutospacing="0"/>
        <w:rPr>
          <w:rFonts w:ascii="Segoe UI" w:hAnsi="Segoe UI" w:cs="Segoe UI"/>
          <w:color w:val="1F2328"/>
        </w:rPr>
      </w:pPr>
      <w:r>
        <w:rPr>
          <w:rStyle w:val="HTMLCode"/>
          <w:color w:val="1F2328"/>
        </w:rPr>
        <w:t>Array</w:t>
      </w:r>
      <w:r>
        <w:rPr>
          <w:rFonts w:ascii="Segoe UI" w:hAnsi="Segoe UI" w:cs="Segoe UI"/>
          <w:color w:val="1F2328"/>
        </w:rPr>
        <w:t>: Represents a collection of elements.</w:t>
      </w:r>
    </w:p>
    <w:p w14:paraId="21670F4F" w14:textId="77777777" w:rsidR="004125DB" w:rsidRDefault="004125DB" w:rsidP="004125DB">
      <w:pPr>
        <w:pStyle w:val="NormalWeb"/>
        <w:numPr>
          <w:ilvl w:val="0"/>
          <w:numId w:val="52"/>
        </w:numPr>
        <w:shd w:val="clear" w:color="auto" w:fill="FFFFFF"/>
        <w:spacing w:before="0" w:beforeAutospacing="0" w:after="0" w:afterAutospacing="0"/>
        <w:rPr>
          <w:rFonts w:ascii="Segoe UI" w:hAnsi="Segoe UI" w:cs="Segoe UI"/>
          <w:color w:val="1F2328"/>
        </w:rPr>
      </w:pPr>
      <w:r>
        <w:rPr>
          <w:rStyle w:val="HTMLCode"/>
          <w:color w:val="1F2328"/>
        </w:rPr>
        <w:t>Function</w:t>
      </w:r>
      <w:r>
        <w:rPr>
          <w:rFonts w:ascii="Segoe UI" w:hAnsi="Segoe UI" w:cs="Segoe UI"/>
          <w:color w:val="1F2328"/>
        </w:rPr>
        <w:t>: Represents a reusable block of code.</w:t>
      </w:r>
    </w:p>
    <w:p w14:paraId="09C2FE4D" w14:textId="77777777" w:rsidR="004125DB" w:rsidRDefault="004125DB" w:rsidP="004125DB">
      <w:pPr>
        <w:pStyle w:val="NormalWeb"/>
        <w:numPr>
          <w:ilvl w:val="0"/>
          <w:numId w:val="52"/>
        </w:numPr>
        <w:shd w:val="clear" w:color="auto" w:fill="FFFFFF"/>
        <w:spacing w:before="0" w:beforeAutospacing="0" w:after="0" w:afterAutospacing="0"/>
        <w:rPr>
          <w:rFonts w:ascii="Segoe UI" w:hAnsi="Segoe UI" w:cs="Segoe UI"/>
          <w:color w:val="1F2328"/>
        </w:rPr>
      </w:pPr>
      <w:r>
        <w:rPr>
          <w:rStyle w:val="HTMLCode"/>
          <w:color w:val="1F2328"/>
        </w:rPr>
        <w:t>Date</w:t>
      </w:r>
      <w:r>
        <w:rPr>
          <w:rFonts w:ascii="Segoe UI" w:hAnsi="Segoe UI" w:cs="Segoe UI"/>
          <w:color w:val="1F2328"/>
        </w:rPr>
        <w:t>: Represents a date and time.</w:t>
      </w:r>
    </w:p>
    <w:p w14:paraId="18A29715"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User-defined objects.</w:t>
      </w:r>
    </w:p>
    <w:p w14:paraId="308AC291"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Operations on reference types manipulate the reference to the object, not the object itself.</w:t>
      </w:r>
    </w:p>
    <w:p w14:paraId="56570885" w14:textId="77777777" w:rsidR="004125DB" w:rsidRDefault="004125DB" w:rsidP="004125DB">
      <w:pPr>
        <w:pStyle w:val="NormalWeb"/>
        <w:numPr>
          <w:ilvl w:val="0"/>
          <w:numId w:val="52"/>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Example:</w:t>
      </w:r>
    </w:p>
    <w:p w14:paraId="63EEB9F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obj1</w:t>
      </w:r>
      <w:r>
        <w:rPr>
          <w:color w:val="1F2328"/>
        </w:rPr>
        <w:t xml:space="preserve"> </w:t>
      </w:r>
      <w:r>
        <w:rPr>
          <w:rStyle w:val="pl-c1"/>
          <w:color w:val="1F2328"/>
        </w:rPr>
        <w:t>=</w:t>
      </w:r>
      <w:r>
        <w:rPr>
          <w:color w:val="1F2328"/>
        </w:rPr>
        <w:t xml:space="preserve"> </w:t>
      </w:r>
      <w:r>
        <w:rPr>
          <w:rStyle w:val="pl-kos"/>
          <w:color w:val="1F2328"/>
        </w:rPr>
        <w:t>{</w:t>
      </w:r>
      <w:r>
        <w:rPr>
          <w:color w:val="1F2328"/>
        </w:rPr>
        <w:t xml:space="preserve"> </w:t>
      </w:r>
      <w:r>
        <w:rPr>
          <w:rStyle w:val="pl-c1"/>
          <w:color w:val="1F2328"/>
        </w:rPr>
        <w:t>name</w:t>
      </w:r>
      <w:r>
        <w:rPr>
          <w:color w:val="1F2328"/>
        </w:rPr>
        <w:t xml:space="preserve">: </w:t>
      </w:r>
      <w:r>
        <w:rPr>
          <w:rStyle w:val="pl-s"/>
          <w:color w:val="1F2328"/>
        </w:rPr>
        <w:t>'John'</w:t>
      </w:r>
      <w:r>
        <w:rPr>
          <w:color w:val="1F2328"/>
        </w:rPr>
        <w:t xml:space="preserve"> </w:t>
      </w:r>
      <w:r>
        <w:rPr>
          <w:rStyle w:val="pl-kos"/>
          <w:color w:val="1F2328"/>
        </w:rPr>
        <w:t>};</w:t>
      </w:r>
    </w:p>
    <w:p w14:paraId="58614F43"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obj2</w:t>
      </w:r>
      <w:r>
        <w:rPr>
          <w:color w:val="1F2328"/>
        </w:rPr>
        <w:t xml:space="preserve"> </w:t>
      </w:r>
      <w:r>
        <w:rPr>
          <w:rStyle w:val="pl-c1"/>
          <w:color w:val="1F2328"/>
        </w:rPr>
        <w:t>=</w:t>
      </w:r>
      <w:r>
        <w:rPr>
          <w:color w:val="1F2328"/>
        </w:rPr>
        <w:t xml:space="preserve"> </w:t>
      </w:r>
      <w:r>
        <w:rPr>
          <w:rStyle w:val="pl-s1"/>
          <w:color w:val="1F2328"/>
        </w:rPr>
        <w:t>obj1</w:t>
      </w:r>
      <w:r>
        <w:rPr>
          <w:rStyle w:val="pl-kos"/>
          <w:color w:val="1F2328"/>
        </w:rPr>
        <w:t>;</w:t>
      </w:r>
      <w:r>
        <w:rPr>
          <w:color w:val="1F2328"/>
        </w:rPr>
        <w:t xml:space="preserve"> </w:t>
      </w:r>
      <w:r>
        <w:rPr>
          <w:rStyle w:val="pl-c"/>
          <w:color w:val="1F2328"/>
        </w:rPr>
        <w:t>// Copying the reference of obj1 to obj2</w:t>
      </w:r>
    </w:p>
    <w:p w14:paraId="282A93F5" w14:textId="77777777" w:rsidR="004125DB" w:rsidRDefault="004125DB" w:rsidP="004125DB">
      <w:pPr>
        <w:pStyle w:val="HTMLPreformatted"/>
        <w:shd w:val="clear" w:color="auto" w:fill="FFFFFF"/>
        <w:rPr>
          <w:color w:val="1F2328"/>
        </w:rPr>
      </w:pPr>
      <w:r>
        <w:rPr>
          <w:rStyle w:val="pl-s1"/>
          <w:color w:val="1F2328"/>
        </w:rPr>
        <w:t>obj2</w:t>
      </w:r>
      <w:r>
        <w:rPr>
          <w:rStyle w:val="pl-kos"/>
          <w:color w:val="1F2328"/>
        </w:rPr>
        <w:t>.</w:t>
      </w:r>
      <w:r>
        <w:rPr>
          <w:rStyle w:val="pl-c1"/>
          <w:color w:val="1F2328"/>
        </w:rPr>
        <w:t>name</w:t>
      </w:r>
      <w:r>
        <w:rPr>
          <w:color w:val="1F2328"/>
        </w:rPr>
        <w:t xml:space="preserve"> </w:t>
      </w:r>
      <w:r>
        <w:rPr>
          <w:rStyle w:val="pl-c1"/>
          <w:color w:val="1F2328"/>
        </w:rPr>
        <w:t>=</w:t>
      </w:r>
      <w:r>
        <w:rPr>
          <w:color w:val="1F2328"/>
        </w:rPr>
        <w:t xml:space="preserve"> </w:t>
      </w:r>
      <w:r>
        <w:rPr>
          <w:rStyle w:val="pl-s"/>
          <w:color w:val="1F2328"/>
        </w:rPr>
        <w:t>'Alice'</w:t>
      </w:r>
      <w:r>
        <w:rPr>
          <w:rStyle w:val="pl-kos"/>
          <w:color w:val="1F2328"/>
        </w:rPr>
        <w:t>;</w:t>
      </w:r>
      <w:r>
        <w:rPr>
          <w:color w:val="1F2328"/>
        </w:rPr>
        <w:t xml:space="preserve"> </w:t>
      </w:r>
      <w:r>
        <w:rPr>
          <w:rStyle w:val="pl-c"/>
          <w:color w:val="1F2328"/>
        </w:rPr>
        <w:t>// Modifying obj2 affects obj1 as well</w:t>
      </w:r>
    </w:p>
    <w:p w14:paraId="047AF6F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obj1</w:t>
      </w:r>
      <w:r>
        <w:rPr>
          <w:rStyle w:val="pl-kos"/>
          <w:color w:val="1F2328"/>
        </w:rPr>
        <w:t>.</w:t>
      </w:r>
      <w:r>
        <w:rPr>
          <w:rStyle w:val="pl-c1"/>
          <w:color w:val="1F2328"/>
        </w:rPr>
        <w:t>name</w:t>
      </w:r>
      <w:r>
        <w:rPr>
          <w:rStyle w:val="pl-kos"/>
          <w:color w:val="1F2328"/>
        </w:rPr>
        <w:t>);</w:t>
      </w:r>
      <w:r>
        <w:rPr>
          <w:color w:val="1F2328"/>
        </w:rPr>
        <w:t xml:space="preserve"> </w:t>
      </w:r>
      <w:r>
        <w:rPr>
          <w:rStyle w:val="pl-c"/>
          <w:color w:val="1F2328"/>
        </w:rPr>
        <w:t>// Output: Alice</w:t>
      </w:r>
    </w:p>
    <w:p w14:paraId="7C606CB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Summary</w:t>
      </w:r>
      <w:r>
        <w:rPr>
          <w:rFonts w:ascii="Segoe UI" w:hAnsi="Segoe UI" w:cs="Segoe UI"/>
          <w:color w:val="1F2328"/>
        </w:rPr>
        <w:t>:</w:t>
      </w:r>
    </w:p>
    <w:p w14:paraId="1A36A6C8" w14:textId="77777777" w:rsidR="004125DB" w:rsidRDefault="004125DB" w:rsidP="004125DB">
      <w:pPr>
        <w:pStyle w:val="NormalWeb"/>
        <w:numPr>
          <w:ilvl w:val="0"/>
          <w:numId w:val="5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Value types are copied by value, meaning changes to one variable do not affect another.</w:t>
      </w:r>
    </w:p>
    <w:p w14:paraId="3DA91076" w14:textId="77777777" w:rsidR="004125DB" w:rsidRDefault="004125DB" w:rsidP="004125DB">
      <w:pPr>
        <w:pStyle w:val="NormalWeb"/>
        <w:numPr>
          <w:ilvl w:val="0"/>
          <w:numId w:val="5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Reference types are copied by reference, meaning changes to one variable may affect others referencing the same object.</w:t>
      </w:r>
    </w:p>
    <w:p w14:paraId="19E9557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Understanding the distinction between value and reference types is essential for writing efficient and bug-free JavaScript code.</w:t>
      </w:r>
    </w:p>
    <w:p w14:paraId="27814EFD"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32. JavaScript Math</w:t>
      </w:r>
    </w:p>
    <w:p w14:paraId="26C00AB1" w14:textId="77777777" w:rsidR="004125DB" w:rsidRDefault="004125DB" w:rsidP="004125DB">
      <w:pPr>
        <w:pStyle w:val="HTMLPreformatted"/>
        <w:shd w:val="clear" w:color="auto" w:fill="FFFFFF"/>
        <w:spacing w:after="240"/>
        <w:rPr>
          <w:color w:val="1F2328"/>
        </w:rPr>
      </w:pPr>
      <w:r>
        <w:rPr>
          <w:color w:val="1F2328"/>
        </w:rPr>
        <w:t>// Math.round(): Rounds a number to the nearest integer</w:t>
      </w:r>
    </w:p>
    <w:p w14:paraId="3066E66B" w14:textId="77777777" w:rsidR="004125DB" w:rsidRDefault="004125DB" w:rsidP="004125DB">
      <w:pPr>
        <w:pStyle w:val="HTMLPreformatted"/>
        <w:shd w:val="clear" w:color="auto" w:fill="FFFFFF"/>
        <w:spacing w:after="240"/>
        <w:rPr>
          <w:color w:val="1F2328"/>
        </w:rPr>
      </w:pPr>
      <w:r>
        <w:rPr>
          <w:color w:val="1F2328"/>
        </w:rPr>
        <w:t>let num1 = 4.7;</w:t>
      </w:r>
    </w:p>
    <w:p w14:paraId="76A26099" w14:textId="77777777" w:rsidR="004125DB" w:rsidRDefault="004125DB" w:rsidP="004125DB">
      <w:pPr>
        <w:pStyle w:val="HTMLPreformatted"/>
        <w:shd w:val="clear" w:color="auto" w:fill="FFFFFF"/>
        <w:spacing w:after="240"/>
        <w:rPr>
          <w:color w:val="1F2328"/>
        </w:rPr>
      </w:pPr>
      <w:r>
        <w:rPr>
          <w:color w:val="1F2328"/>
        </w:rPr>
        <w:t>console.log(Math.round(num1)); // Output: 5</w:t>
      </w:r>
    </w:p>
    <w:p w14:paraId="4E60C398" w14:textId="77777777" w:rsidR="004125DB" w:rsidRDefault="004125DB" w:rsidP="004125DB">
      <w:pPr>
        <w:pStyle w:val="HTMLPreformatted"/>
        <w:shd w:val="clear" w:color="auto" w:fill="FFFFFF"/>
        <w:spacing w:after="240"/>
        <w:rPr>
          <w:color w:val="1F2328"/>
        </w:rPr>
      </w:pPr>
    </w:p>
    <w:p w14:paraId="713C7B5A" w14:textId="77777777" w:rsidR="004125DB" w:rsidRDefault="004125DB" w:rsidP="004125DB">
      <w:pPr>
        <w:pStyle w:val="HTMLPreformatted"/>
        <w:shd w:val="clear" w:color="auto" w:fill="FFFFFF"/>
        <w:spacing w:after="240"/>
        <w:rPr>
          <w:color w:val="1F2328"/>
        </w:rPr>
      </w:pPr>
      <w:r>
        <w:rPr>
          <w:color w:val="1F2328"/>
        </w:rPr>
        <w:t>// Math.ceil(): Rounds a number up to the nearest integer</w:t>
      </w:r>
    </w:p>
    <w:p w14:paraId="3855236E" w14:textId="77777777" w:rsidR="004125DB" w:rsidRDefault="004125DB" w:rsidP="004125DB">
      <w:pPr>
        <w:pStyle w:val="HTMLPreformatted"/>
        <w:shd w:val="clear" w:color="auto" w:fill="FFFFFF"/>
        <w:spacing w:after="240"/>
        <w:rPr>
          <w:color w:val="1F2328"/>
        </w:rPr>
      </w:pPr>
      <w:r>
        <w:rPr>
          <w:color w:val="1F2328"/>
        </w:rPr>
        <w:t>let num2 = 4.1;</w:t>
      </w:r>
    </w:p>
    <w:p w14:paraId="353D16FE" w14:textId="77777777" w:rsidR="004125DB" w:rsidRDefault="004125DB" w:rsidP="004125DB">
      <w:pPr>
        <w:pStyle w:val="HTMLPreformatted"/>
        <w:shd w:val="clear" w:color="auto" w:fill="FFFFFF"/>
        <w:spacing w:after="240"/>
        <w:rPr>
          <w:color w:val="1F2328"/>
        </w:rPr>
      </w:pPr>
      <w:r>
        <w:rPr>
          <w:color w:val="1F2328"/>
        </w:rPr>
        <w:t>console.log(Math.ceil(num2)); // Output: 5</w:t>
      </w:r>
    </w:p>
    <w:p w14:paraId="03A7D48F" w14:textId="77777777" w:rsidR="004125DB" w:rsidRDefault="004125DB" w:rsidP="004125DB">
      <w:pPr>
        <w:pStyle w:val="HTMLPreformatted"/>
        <w:shd w:val="clear" w:color="auto" w:fill="FFFFFF"/>
        <w:spacing w:after="240"/>
        <w:rPr>
          <w:color w:val="1F2328"/>
        </w:rPr>
      </w:pPr>
    </w:p>
    <w:p w14:paraId="589233F6" w14:textId="77777777" w:rsidR="004125DB" w:rsidRDefault="004125DB" w:rsidP="004125DB">
      <w:pPr>
        <w:pStyle w:val="HTMLPreformatted"/>
        <w:shd w:val="clear" w:color="auto" w:fill="FFFFFF"/>
        <w:spacing w:after="240"/>
        <w:rPr>
          <w:color w:val="1F2328"/>
        </w:rPr>
      </w:pPr>
      <w:r>
        <w:rPr>
          <w:color w:val="1F2328"/>
        </w:rPr>
        <w:t>// Math.floor(): Rounds a number down to the nearest integer</w:t>
      </w:r>
    </w:p>
    <w:p w14:paraId="7BE03F2D" w14:textId="77777777" w:rsidR="004125DB" w:rsidRDefault="004125DB" w:rsidP="004125DB">
      <w:pPr>
        <w:pStyle w:val="HTMLPreformatted"/>
        <w:shd w:val="clear" w:color="auto" w:fill="FFFFFF"/>
        <w:spacing w:after="240"/>
        <w:rPr>
          <w:color w:val="1F2328"/>
        </w:rPr>
      </w:pPr>
      <w:r>
        <w:rPr>
          <w:color w:val="1F2328"/>
        </w:rPr>
        <w:t>let num3 = 4.9;</w:t>
      </w:r>
    </w:p>
    <w:p w14:paraId="64E4A73E" w14:textId="77777777" w:rsidR="004125DB" w:rsidRDefault="004125DB" w:rsidP="004125DB">
      <w:pPr>
        <w:pStyle w:val="HTMLPreformatted"/>
        <w:shd w:val="clear" w:color="auto" w:fill="FFFFFF"/>
        <w:spacing w:after="240"/>
        <w:rPr>
          <w:color w:val="1F2328"/>
        </w:rPr>
      </w:pPr>
      <w:r>
        <w:rPr>
          <w:color w:val="1F2328"/>
        </w:rPr>
        <w:t>console.log(Math.floor(num3)); // Output: 4</w:t>
      </w:r>
    </w:p>
    <w:p w14:paraId="32F0E624" w14:textId="77777777" w:rsidR="004125DB" w:rsidRDefault="004125DB" w:rsidP="004125DB">
      <w:pPr>
        <w:pStyle w:val="HTMLPreformatted"/>
        <w:shd w:val="clear" w:color="auto" w:fill="FFFFFF"/>
        <w:spacing w:after="240"/>
        <w:rPr>
          <w:color w:val="1F2328"/>
        </w:rPr>
      </w:pPr>
    </w:p>
    <w:p w14:paraId="5EB9CD24" w14:textId="77777777" w:rsidR="004125DB" w:rsidRDefault="004125DB" w:rsidP="004125DB">
      <w:pPr>
        <w:pStyle w:val="HTMLPreformatted"/>
        <w:shd w:val="clear" w:color="auto" w:fill="FFFFFF"/>
        <w:spacing w:after="240"/>
        <w:rPr>
          <w:color w:val="1F2328"/>
        </w:rPr>
      </w:pPr>
      <w:r>
        <w:rPr>
          <w:color w:val="1F2328"/>
        </w:rPr>
        <w:t>// Math.max(): Returns the highest value from a list of numbers</w:t>
      </w:r>
    </w:p>
    <w:p w14:paraId="18FFC4A8" w14:textId="77777777" w:rsidR="004125DB" w:rsidRDefault="004125DB" w:rsidP="004125DB">
      <w:pPr>
        <w:pStyle w:val="HTMLPreformatted"/>
        <w:shd w:val="clear" w:color="auto" w:fill="FFFFFF"/>
        <w:spacing w:after="240"/>
        <w:rPr>
          <w:color w:val="1F2328"/>
        </w:rPr>
      </w:pPr>
      <w:r>
        <w:rPr>
          <w:color w:val="1F2328"/>
        </w:rPr>
        <w:t>console.log(Math.max(10, 5, 20)); // Output: 20</w:t>
      </w:r>
    </w:p>
    <w:p w14:paraId="27282E0F" w14:textId="77777777" w:rsidR="004125DB" w:rsidRDefault="004125DB" w:rsidP="004125DB">
      <w:pPr>
        <w:pStyle w:val="HTMLPreformatted"/>
        <w:shd w:val="clear" w:color="auto" w:fill="FFFFFF"/>
        <w:spacing w:after="240"/>
        <w:rPr>
          <w:color w:val="1F2328"/>
        </w:rPr>
      </w:pPr>
    </w:p>
    <w:p w14:paraId="4B7BC4CC" w14:textId="77777777" w:rsidR="004125DB" w:rsidRDefault="004125DB" w:rsidP="004125DB">
      <w:pPr>
        <w:pStyle w:val="HTMLPreformatted"/>
        <w:shd w:val="clear" w:color="auto" w:fill="FFFFFF"/>
        <w:spacing w:after="240"/>
        <w:rPr>
          <w:color w:val="1F2328"/>
        </w:rPr>
      </w:pPr>
      <w:r>
        <w:rPr>
          <w:color w:val="1F2328"/>
        </w:rPr>
        <w:t>// Math.min(): Returns the lowest value from a list of numbers</w:t>
      </w:r>
    </w:p>
    <w:p w14:paraId="6639ADA9" w14:textId="77777777" w:rsidR="004125DB" w:rsidRDefault="004125DB" w:rsidP="004125DB">
      <w:pPr>
        <w:pStyle w:val="HTMLPreformatted"/>
        <w:shd w:val="clear" w:color="auto" w:fill="FFFFFF"/>
        <w:spacing w:after="240"/>
        <w:rPr>
          <w:color w:val="1F2328"/>
        </w:rPr>
      </w:pPr>
      <w:r>
        <w:rPr>
          <w:color w:val="1F2328"/>
        </w:rPr>
        <w:t>console.log(Math.min(10, 5, 20)); // Output: 5</w:t>
      </w:r>
    </w:p>
    <w:p w14:paraId="4DC80748" w14:textId="77777777" w:rsidR="004125DB" w:rsidRDefault="004125DB" w:rsidP="004125DB">
      <w:pPr>
        <w:pStyle w:val="HTMLPreformatted"/>
        <w:shd w:val="clear" w:color="auto" w:fill="FFFFFF"/>
        <w:spacing w:after="240"/>
        <w:rPr>
          <w:color w:val="1F2328"/>
        </w:rPr>
      </w:pPr>
    </w:p>
    <w:p w14:paraId="0DCC3BA9" w14:textId="77777777" w:rsidR="004125DB" w:rsidRDefault="004125DB" w:rsidP="004125DB">
      <w:pPr>
        <w:pStyle w:val="HTMLPreformatted"/>
        <w:shd w:val="clear" w:color="auto" w:fill="FFFFFF"/>
        <w:spacing w:after="240"/>
        <w:rPr>
          <w:color w:val="1F2328"/>
        </w:rPr>
      </w:pPr>
      <w:r>
        <w:rPr>
          <w:color w:val="1F2328"/>
        </w:rPr>
        <w:t>// Math.random(): Generates a random floating-point number between 0 (inclusive) and 1 (exclusive)</w:t>
      </w:r>
    </w:p>
    <w:p w14:paraId="6F198873" w14:textId="77777777" w:rsidR="004125DB" w:rsidRDefault="004125DB" w:rsidP="004125DB">
      <w:pPr>
        <w:pStyle w:val="HTMLPreformatted"/>
        <w:shd w:val="clear" w:color="auto" w:fill="FFFFFF"/>
        <w:spacing w:after="240"/>
        <w:rPr>
          <w:color w:val="1F2328"/>
        </w:rPr>
      </w:pPr>
      <w:r>
        <w:rPr>
          <w:color w:val="1F2328"/>
        </w:rPr>
        <w:t>console.log(Math.random()); // Output: A random number between 0 and 1</w:t>
      </w:r>
    </w:p>
    <w:p w14:paraId="41949D9C" w14:textId="77777777" w:rsidR="004125DB" w:rsidRDefault="004125DB" w:rsidP="004125DB">
      <w:pPr>
        <w:pStyle w:val="HTMLPreformatted"/>
        <w:shd w:val="clear" w:color="auto" w:fill="FFFFFF"/>
        <w:spacing w:after="240"/>
        <w:rPr>
          <w:color w:val="1F2328"/>
        </w:rPr>
      </w:pPr>
    </w:p>
    <w:p w14:paraId="7D6F50FF" w14:textId="77777777" w:rsidR="004125DB" w:rsidRDefault="004125DB" w:rsidP="004125DB">
      <w:pPr>
        <w:pStyle w:val="HTMLPreformatted"/>
        <w:shd w:val="clear" w:color="auto" w:fill="FFFFFF"/>
        <w:spacing w:after="240"/>
        <w:rPr>
          <w:color w:val="1F2328"/>
        </w:rPr>
      </w:pPr>
      <w:r>
        <w:rPr>
          <w:color w:val="1F2328"/>
        </w:rPr>
        <w:t>// Math.pow(): Returns the result of raising the first argument to the power of the second argument</w:t>
      </w:r>
    </w:p>
    <w:p w14:paraId="328332FC" w14:textId="77777777" w:rsidR="004125DB" w:rsidRDefault="004125DB" w:rsidP="004125DB">
      <w:pPr>
        <w:pStyle w:val="HTMLPreformatted"/>
        <w:shd w:val="clear" w:color="auto" w:fill="FFFFFF"/>
        <w:spacing w:after="240"/>
        <w:rPr>
          <w:color w:val="1F2328"/>
        </w:rPr>
      </w:pPr>
      <w:r>
        <w:rPr>
          <w:color w:val="1F2328"/>
        </w:rPr>
        <w:lastRenderedPageBreak/>
        <w:t>console.log(Math.pow(2, 3)); // Output: 8 (2 raised to the power of 3)</w:t>
      </w:r>
    </w:p>
    <w:p w14:paraId="6E47BA32" w14:textId="77777777" w:rsidR="004125DB" w:rsidRDefault="004125DB" w:rsidP="004125DB">
      <w:pPr>
        <w:pStyle w:val="HTMLPreformatted"/>
        <w:shd w:val="clear" w:color="auto" w:fill="FFFFFF"/>
        <w:spacing w:after="240"/>
        <w:rPr>
          <w:color w:val="1F2328"/>
        </w:rPr>
      </w:pPr>
    </w:p>
    <w:p w14:paraId="50BF0966" w14:textId="77777777" w:rsidR="004125DB" w:rsidRDefault="004125DB" w:rsidP="004125DB">
      <w:pPr>
        <w:pStyle w:val="HTMLPreformatted"/>
        <w:shd w:val="clear" w:color="auto" w:fill="FFFFFF"/>
        <w:spacing w:after="240"/>
        <w:rPr>
          <w:color w:val="1F2328"/>
        </w:rPr>
      </w:pPr>
      <w:r>
        <w:rPr>
          <w:color w:val="1F2328"/>
        </w:rPr>
        <w:t>// Math.sqrt(): Returns the square root of a number</w:t>
      </w:r>
    </w:p>
    <w:p w14:paraId="4BD863FF" w14:textId="77777777" w:rsidR="004125DB" w:rsidRDefault="004125DB" w:rsidP="004125DB">
      <w:pPr>
        <w:pStyle w:val="HTMLPreformatted"/>
        <w:shd w:val="clear" w:color="auto" w:fill="FFFFFF"/>
        <w:spacing w:after="240"/>
        <w:rPr>
          <w:color w:val="1F2328"/>
        </w:rPr>
      </w:pPr>
      <w:r>
        <w:rPr>
          <w:color w:val="1F2328"/>
        </w:rPr>
        <w:t>console.log(Math.sqrt(16)); // Output: 4</w:t>
      </w:r>
    </w:p>
    <w:p w14:paraId="47811497" w14:textId="77777777" w:rsidR="004125DB" w:rsidRDefault="004125DB" w:rsidP="004125DB">
      <w:pPr>
        <w:pStyle w:val="HTMLPreformatted"/>
        <w:shd w:val="clear" w:color="auto" w:fill="FFFFFF"/>
        <w:spacing w:after="240"/>
        <w:rPr>
          <w:color w:val="1F2328"/>
        </w:rPr>
      </w:pPr>
    </w:p>
    <w:p w14:paraId="3DFFAE5C" w14:textId="77777777" w:rsidR="004125DB" w:rsidRDefault="004125DB" w:rsidP="004125DB">
      <w:pPr>
        <w:pStyle w:val="HTMLPreformatted"/>
        <w:shd w:val="clear" w:color="auto" w:fill="FFFFFF"/>
        <w:spacing w:after="240"/>
        <w:rPr>
          <w:color w:val="1F2328"/>
        </w:rPr>
      </w:pPr>
      <w:r>
        <w:rPr>
          <w:color w:val="1F2328"/>
        </w:rPr>
        <w:t>// Math.abs(): Returns the absolute (positive) value of a number</w:t>
      </w:r>
    </w:p>
    <w:p w14:paraId="14D0E088" w14:textId="77777777" w:rsidR="004125DB" w:rsidRDefault="004125DB" w:rsidP="004125DB">
      <w:pPr>
        <w:pStyle w:val="HTMLPreformatted"/>
        <w:shd w:val="clear" w:color="auto" w:fill="FFFFFF"/>
        <w:spacing w:after="240"/>
        <w:rPr>
          <w:color w:val="1F2328"/>
        </w:rPr>
      </w:pPr>
      <w:r>
        <w:rPr>
          <w:color w:val="1F2328"/>
        </w:rPr>
        <w:t>console.log(Math.abs(-10)); // Output: 10</w:t>
      </w:r>
    </w:p>
    <w:p w14:paraId="2C428478" w14:textId="6734D6C4"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33. JavaScript String</w:t>
      </w:r>
    </w:p>
    <w:p w14:paraId="703D2C9E"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569CD6"/>
          <w:kern w:val="0"/>
          <w:sz w:val="21"/>
          <w:szCs w:val="21"/>
          <w:lang w:eastAsia="en-IN"/>
          <w14:ligatures w14:val="none"/>
        </w:rPr>
        <w:t>var</w:t>
      </w:r>
      <w:r w:rsidRPr="00F25BAB">
        <w:rPr>
          <w:rFonts w:ascii="Consolas" w:eastAsia="Times New Roman" w:hAnsi="Consolas" w:cs="Times New Roman"/>
          <w:color w:val="CCCCCC"/>
          <w:kern w:val="0"/>
          <w:sz w:val="21"/>
          <w:szCs w:val="21"/>
          <w:lang w:eastAsia="en-IN"/>
          <w14:ligatures w14:val="none"/>
        </w:rPr>
        <w:t xml:space="preserve"> </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D4D4D4"/>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"Hi all, Ram is good boy, hi how are u"</w:t>
      </w:r>
      <w:r w:rsidRPr="00F25BAB">
        <w:rPr>
          <w:rFonts w:ascii="Consolas" w:eastAsia="Times New Roman" w:hAnsi="Consolas" w:cs="Times New Roman"/>
          <w:color w:val="CCCCCC"/>
          <w:kern w:val="0"/>
          <w:sz w:val="21"/>
          <w:szCs w:val="21"/>
          <w:lang w:eastAsia="en-IN"/>
          <w14:ligatures w14:val="none"/>
        </w:rPr>
        <w:t>;</w:t>
      </w:r>
    </w:p>
    <w:p w14:paraId="75E59FEF"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charAt</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1</w:t>
      </w:r>
      <w:r w:rsidRPr="00F25BAB">
        <w:rPr>
          <w:rFonts w:ascii="Consolas" w:eastAsia="Times New Roman" w:hAnsi="Consolas" w:cs="Times New Roman"/>
          <w:color w:val="CCCCCC"/>
          <w:kern w:val="0"/>
          <w:sz w:val="21"/>
          <w:szCs w:val="21"/>
          <w:lang w:eastAsia="en-IN"/>
          <w14:ligatures w14:val="none"/>
        </w:rPr>
        <w:t>));</w:t>
      </w:r>
    </w:p>
    <w:p w14:paraId="05357B74"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charCodeAt</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1</w:t>
      </w:r>
      <w:r w:rsidRPr="00F25BAB">
        <w:rPr>
          <w:rFonts w:ascii="Consolas" w:eastAsia="Times New Roman" w:hAnsi="Consolas" w:cs="Times New Roman"/>
          <w:color w:val="CCCCCC"/>
          <w:kern w:val="0"/>
          <w:sz w:val="21"/>
          <w:szCs w:val="21"/>
          <w:lang w:eastAsia="en-IN"/>
          <w14:ligatures w14:val="none"/>
        </w:rPr>
        <w:t>));</w:t>
      </w:r>
    </w:p>
    <w:p w14:paraId="6FCDCCB5"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concat</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"raj"</w:t>
      </w:r>
      <w:r w:rsidRPr="00F25BAB">
        <w:rPr>
          <w:rFonts w:ascii="Consolas" w:eastAsia="Times New Roman" w:hAnsi="Consolas" w:cs="Times New Roman"/>
          <w:color w:val="CCCCCC"/>
          <w:kern w:val="0"/>
          <w:sz w:val="21"/>
          <w:szCs w:val="21"/>
          <w:lang w:eastAsia="en-IN"/>
          <w14:ligatures w14:val="none"/>
        </w:rPr>
        <w:t>));</w:t>
      </w:r>
    </w:p>
    <w:p w14:paraId="4533251A"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endsWith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"boy"</w:t>
      </w:r>
      <w:r w:rsidRPr="00F25BAB">
        <w:rPr>
          <w:rFonts w:ascii="Consolas" w:eastAsia="Times New Roman" w:hAnsi="Consolas" w:cs="Times New Roman"/>
          <w:color w:val="CCCCCC"/>
          <w:kern w:val="0"/>
          <w:sz w:val="21"/>
          <w:szCs w:val="21"/>
          <w:lang w:eastAsia="en-IN"/>
          <w14:ligatures w14:val="none"/>
        </w:rPr>
        <w:t>));</w:t>
      </w:r>
    </w:p>
    <w:p w14:paraId="56233F45"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startsWith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"all"</w:t>
      </w:r>
      <w:r w:rsidRPr="00F25BAB">
        <w:rPr>
          <w:rFonts w:ascii="Consolas" w:eastAsia="Times New Roman" w:hAnsi="Consolas" w:cs="Times New Roman"/>
          <w:color w:val="CCCCCC"/>
          <w:kern w:val="0"/>
          <w:sz w:val="21"/>
          <w:szCs w:val="21"/>
          <w:lang w:eastAsia="en-IN"/>
          <w14:ligatures w14:val="none"/>
        </w:rPr>
        <w:t>));</w:t>
      </w:r>
    </w:p>
    <w:p w14:paraId="213F1854"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toLocaleLowerCase</w:t>
      </w:r>
      <w:r w:rsidRPr="00F25BAB">
        <w:rPr>
          <w:rFonts w:ascii="Consolas" w:eastAsia="Times New Roman" w:hAnsi="Consolas" w:cs="Times New Roman"/>
          <w:color w:val="CCCCCC"/>
          <w:kern w:val="0"/>
          <w:sz w:val="21"/>
          <w:szCs w:val="21"/>
          <w:lang w:eastAsia="en-IN"/>
          <w14:ligatures w14:val="none"/>
        </w:rPr>
        <w:t>());</w:t>
      </w:r>
    </w:p>
    <w:p w14:paraId="0C951554"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toLowerCase</w:t>
      </w:r>
      <w:r w:rsidRPr="00F25BAB">
        <w:rPr>
          <w:rFonts w:ascii="Consolas" w:eastAsia="Times New Roman" w:hAnsi="Consolas" w:cs="Times New Roman"/>
          <w:color w:val="CCCCCC"/>
          <w:kern w:val="0"/>
          <w:sz w:val="21"/>
          <w:szCs w:val="21"/>
          <w:lang w:eastAsia="en-IN"/>
          <w14:ligatures w14:val="none"/>
        </w:rPr>
        <w:t>());</w:t>
      </w:r>
    </w:p>
    <w:p w14:paraId="4E5FDD94"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toLocaleUpperCase</w:t>
      </w:r>
      <w:r w:rsidRPr="00F25BAB">
        <w:rPr>
          <w:rFonts w:ascii="Consolas" w:eastAsia="Times New Roman" w:hAnsi="Consolas" w:cs="Times New Roman"/>
          <w:color w:val="CCCCCC"/>
          <w:kern w:val="0"/>
          <w:sz w:val="21"/>
          <w:szCs w:val="21"/>
          <w:lang w:eastAsia="en-IN"/>
          <w14:ligatures w14:val="none"/>
        </w:rPr>
        <w:t>());</w:t>
      </w:r>
    </w:p>
    <w:p w14:paraId="4EC45B18"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toUpperCase</w:t>
      </w:r>
      <w:r w:rsidRPr="00F25BAB">
        <w:rPr>
          <w:rFonts w:ascii="Consolas" w:eastAsia="Times New Roman" w:hAnsi="Consolas" w:cs="Times New Roman"/>
          <w:color w:val="CCCCCC"/>
          <w:kern w:val="0"/>
          <w:sz w:val="21"/>
          <w:szCs w:val="21"/>
          <w:lang w:eastAsia="en-IN"/>
          <w14:ligatures w14:val="none"/>
        </w:rPr>
        <w:t>());</w:t>
      </w:r>
    </w:p>
    <w:p w14:paraId="5DE789E0"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indexOf</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"i"</w:t>
      </w:r>
      <w:r w:rsidRPr="00F25BAB">
        <w:rPr>
          <w:rFonts w:ascii="Consolas" w:eastAsia="Times New Roman" w:hAnsi="Consolas" w:cs="Times New Roman"/>
          <w:color w:val="CCCCCC"/>
          <w:kern w:val="0"/>
          <w:sz w:val="21"/>
          <w:szCs w:val="21"/>
          <w:lang w:eastAsia="en-IN"/>
          <w14:ligatures w14:val="none"/>
        </w:rPr>
        <w:t>));</w:t>
      </w:r>
    </w:p>
    <w:p w14:paraId="16A12E45"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indexOf</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"i"</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4</w:t>
      </w:r>
      <w:r w:rsidRPr="00F25BAB">
        <w:rPr>
          <w:rFonts w:ascii="Consolas" w:eastAsia="Times New Roman" w:hAnsi="Consolas" w:cs="Times New Roman"/>
          <w:color w:val="CCCCCC"/>
          <w:kern w:val="0"/>
          <w:sz w:val="21"/>
          <w:szCs w:val="21"/>
          <w:lang w:eastAsia="en-IN"/>
          <w14:ligatures w14:val="none"/>
        </w:rPr>
        <w:t>));</w:t>
      </w:r>
    </w:p>
    <w:p w14:paraId="4078C304"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lastIndexOf</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"i"</w:t>
      </w:r>
      <w:r w:rsidRPr="00F25BAB">
        <w:rPr>
          <w:rFonts w:ascii="Consolas" w:eastAsia="Times New Roman" w:hAnsi="Consolas" w:cs="Times New Roman"/>
          <w:color w:val="CCCCCC"/>
          <w:kern w:val="0"/>
          <w:sz w:val="21"/>
          <w:szCs w:val="21"/>
          <w:lang w:eastAsia="en-IN"/>
          <w14:ligatures w14:val="none"/>
        </w:rPr>
        <w:t>));</w:t>
      </w:r>
    </w:p>
    <w:p w14:paraId="73DE41E6"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includes</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"hi"</w:t>
      </w:r>
      <w:r w:rsidRPr="00F25BAB">
        <w:rPr>
          <w:rFonts w:ascii="Consolas" w:eastAsia="Times New Roman" w:hAnsi="Consolas" w:cs="Times New Roman"/>
          <w:color w:val="CCCCCC"/>
          <w:kern w:val="0"/>
          <w:sz w:val="21"/>
          <w:szCs w:val="21"/>
          <w:lang w:eastAsia="en-IN"/>
          <w14:ligatures w14:val="none"/>
        </w:rPr>
        <w:t>));</w:t>
      </w:r>
    </w:p>
    <w:p w14:paraId="3092FF67"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search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16969"/>
          <w:kern w:val="0"/>
          <w:sz w:val="21"/>
          <w:szCs w:val="21"/>
          <w:lang w:eastAsia="en-IN"/>
          <w14:ligatures w14:val="none"/>
        </w:rPr>
        <w:t>/hi/</w:t>
      </w:r>
      <w:r w:rsidRPr="00F25BAB">
        <w:rPr>
          <w:rFonts w:ascii="Consolas" w:eastAsia="Times New Roman" w:hAnsi="Consolas" w:cs="Times New Roman"/>
          <w:color w:val="569CD6"/>
          <w:kern w:val="0"/>
          <w:sz w:val="21"/>
          <w:szCs w:val="21"/>
          <w:lang w:eastAsia="en-IN"/>
          <w14:ligatures w14:val="none"/>
        </w:rPr>
        <w:t>gi</w:t>
      </w:r>
      <w:r w:rsidRPr="00F25BAB">
        <w:rPr>
          <w:rFonts w:ascii="Consolas" w:eastAsia="Times New Roman" w:hAnsi="Consolas" w:cs="Times New Roman"/>
          <w:color w:val="CCCCCC"/>
          <w:kern w:val="0"/>
          <w:sz w:val="21"/>
          <w:szCs w:val="21"/>
          <w:lang w:eastAsia="en-IN"/>
          <w14:ligatures w14:val="none"/>
        </w:rPr>
        <w:t>));</w:t>
      </w:r>
    </w:p>
    <w:p w14:paraId="125CED29"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match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16969"/>
          <w:kern w:val="0"/>
          <w:sz w:val="21"/>
          <w:szCs w:val="21"/>
          <w:lang w:eastAsia="en-IN"/>
          <w14:ligatures w14:val="none"/>
        </w:rPr>
        <w:t>/hi/</w:t>
      </w:r>
      <w:r w:rsidRPr="00F25BAB">
        <w:rPr>
          <w:rFonts w:ascii="Consolas" w:eastAsia="Times New Roman" w:hAnsi="Consolas" w:cs="Times New Roman"/>
          <w:color w:val="569CD6"/>
          <w:kern w:val="0"/>
          <w:sz w:val="21"/>
          <w:szCs w:val="21"/>
          <w:lang w:eastAsia="en-IN"/>
          <w14:ligatures w14:val="none"/>
        </w:rPr>
        <w:t>gi</w:t>
      </w:r>
      <w:r w:rsidRPr="00F25BAB">
        <w:rPr>
          <w:rFonts w:ascii="Consolas" w:eastAsia="Times New Roman" w:hAnsi="Consolas" w:cs="Times New Roman"/>
          <w:color w:val="CCCCCC"/>
          <w:kern w:val="0"/>
          <w:sz w:val="21"/>
          <w:szCs w:val="21"/>
          <w:lang w:eastAsia="en-IN"/>
          <w14:ligatures w14:val="none"/>
        </w:rPr>
        <w:t>));</w:t>
      </w:r>
    </w:p>
    <w:p w14:paraId="1202F01A"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match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16969"/>
          <w:kern w:val="0"/>
          <w:sz w:val="21"/>
          <w:szCs w:val="21"/>
          <w:lang w:eastAsia="en-IN"/>
          <w14:ligatures w14:val="none"/>
        </w:rPr>
        <w:t>/hi/</w:t>
      </w:r>
      <w:r w:rsidRPr="00F25BAB">
        <w:rPr>
          <w:rFonts w:ascii="Consolas" w:eastAsia="Times New Roman" w:hAnsi="Consolas" w:cs="Times New Roman"/>
          <w:color w:val="569CD6"/>
          <w:kern w:val="0"/>
          <w:sz w:val="21"/>
          <w:szCs w:val="21"/>
          <w:lang w:eastAsia="en-IN"/>
          <w14:ligatures w14:val="none"/>
        </w:rPr>
        <w:t>g</w:t>
      </w:r>
      <w:r w:rsidRPr="00F25BAB">
        <w:rPr>
          <w:rFonts w:ascii="Consolas" w:eastAsia="Times New Roman" w:hAnsi="Consolas" w:cs="Times New Roman"/>
          <w:color w:val="CCCCCC"/>
          <w:kern w:val="0"/>
          <w:sz w:val="21"/>
          <w:szCs w:val="21"/>
          <w:lang w:eastAsia="en-IN"/>
          <w14:ligatures w14:val="none"/>
        </w:rPr>
        <w:t>));</w:t>
      </w:r>
    </w:p>
    <w:p w14:paraId="15C1BD63"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match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16969"/>
          <w:kern w:val="0"/>
          <w:sz w:val="21"/>
          <w:szCs w:val="21"/>
          <w:lang w:eastAsia="en-IN"/>
          <w14:ligatures w14:val="none"/>
        </w:rPr>
        <w:t>/hi/</w:t>
      </w:r>
      <w:r w:rsidRPr="00F25BAB">
        <w:rPr>
          <w:rFonts w:ascii="Consolas" w:eastAsia="Times New Roman" w:hAnsi="Consolas" w:cs="Times New Roman"/>
          <w:color w:val="CCCCCC"/>
          <w:kern w:val="0"/>
          <w:sz w:val="21"/>
          <w:szCs w:val="21"/>
          <w:lang w:eastAsia="en-IN"/>
          <w14:ligatures w14:val="none"/>
        </w:rPr>
        <w:t>));</w:t>
      </w:r>
    </w:p>
    <w:p w14:paraId="448B2B53"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match</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"hi"</w:t>
      </w:r>
      <w:r w:rsidRPr="00F25BAB">
        <w:rPr>
          <w:rFonts w:ascii="Consolas" w:eastAsia="Times New Roman" w:hAnsi="Consolas" w:cs="Times New Roman"/>
          <w:color w:val="CCCCCC"/>
          <w:kern w:val="0"/>
          <w:sz w:val="21"/>
          <w:szCs w:val="21"/>
          <w:lang w:eastAsia="en-IN"/>
          <w14:ligatures w14:val="none"/>
        </w:rPr>
        <w:t>));</w:t>
      </w:r>
    </w:p>
    <w:p w14:paraId="2A09D703"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padStart</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50</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w:t>
      </w:r>
      <w:r w:rsidRPr="00F25BAB">
        <w:rPr>
          <w:rFonts w:ascii="Consolas" w:eastAsia="Times New Roman" w:hAnsi="Consolas" w:cs="Times New Roman"/>
          <w:color w:val="CCCCCC"/>
          <w:kern w:val="0"/>
          <w:sz w:val="21"/>
          <w:szCs w:val="21"/>
          <w:lang w:eastAsia="en-IN"/>
          <w14:ligatures w14:val="none"/>
        </w:rPr>
        <w:t>));</w:t>
      </w:r>
    </w:p>
    <w:p w14:paraId="568A48FC"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padEnd</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50</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CE9178"/>
          <w:kern w:val="0"/>
          <w:sz w:val="21"/>
          <w:szCs w:val="21"/>
          <w:lang w:eastAsia="en-IN"/>
          <w14:ligatures w14:val="none"/>
        </w:rPr>
        <w:t>"-"</w:t>
      </w:r>
      <w:r w:rsidRPr="00F25BAB">
        <w:rPr>
          <w:rFonts w:ascii="Consolas" w:eastAsia="Times New Roman" w:hAnsi="Consolas" w:cs="Times New Roman"/>
          <w:color w:val="CCCCCC"/>
          <w:kern w:val="0"/>
          <w:sz w:val="21"/>
          <w:szCs w:val="21"/>
          <w:lang w:eastAsia="en-IN"/>
          <w14:ligatures w14:val="none"/>
        </w:rPr>
        <w:t>));</w:t>
      </w:r>
    </w:p>
    <w:p w14:paraId="121EBC8C"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substr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1</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5</w:t>
      </w:r>
      <w:r w:rsidRPr="00F25BAB">
        <w:rPr>
          <w:rFonts w:ascii="Consolas" w:eastAsia="Times New Roman" w:hAnsi="Consolas" w:cs="Times New Roman"/>
          <w:color w:val="CCCCCC"/>
          <w:kern w:val="0"/>
          <w:sz w:val="21"/>
          <w:szCs w:val="21"/>
          <w:lang w:eastAsia="en-IN"/>
          <w14:ligatures w14:val="none"/>
        </w:rPr>
        <w:t>));</w:t>
      </w:r>
    </w:p>
    <w:p w14:paraId="403407E6"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25BAB">
        <w:rPr>
          <w:rFonts w:ascii="Consolas" w:eastAsia="Times New Roman" w:hAnsi="Consolas" w:cs="Times New Roman"/>
          <w:color w:val="9CDCFE"/>
          <w:kern w:val="0"/>
          <w:sz w:val="21"/>
          <w:szCs w:val="21"/>
          <w:lang w:eastAsia="en-IN"/>
          <w14:ligatures w14:val="none"/>
        </w:rPr>
        <w:t>console</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log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9CDCFE"/>
          <w:kern w:val="0"/>
          <w:sz w:val="21"/>
          <w:szCs w:val="21"/>
          <w:lang w:eastAsia="en-IN"/>
          <w14:ligatures w14:val="none"/>
        </w:rPr>
        <w:t>str</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DCDCAA"/>
          <w:kern w:val="0"/>
          <w:sz w:val="21"/>
          <w:szCs w:val="21"/>
          <w:lang w:eastAsia="en-IN"/>
          <w14:ligatures w14:val="none"/>
        </w:rPr>
        <w:t>substring</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1</w:t>
      </w:r>
      <w:r w:rsidRPr="00F25BAB">
        <w:rPr>
          <w:rFonts w:ascii="Consolas" w:eastAsia="Times New Roman" w:hAnsi="Consolas" w:cs="Times New Roman"/>
          <w:color w:val="CCCCCC"/>
          <w:kern w:val="0"/>
          <w:sz w:val="21"/>
          <w:szCs w:val="21"/>
          <w:lang w:eastAsia="en-IN"/>
          <w14:ligatures w14:val="none"/>
        </w:rPr>
        <w:t>,</w:t>
      </w:r>
      <w:r w:rsidRPr="00F25BAB">
        <w:rPr>
          <w:rFonts w:ascii="Consolas" w:eastAsia="Times New Roman" w:hAnsi="Consolas" w:cs="Times New Roman"/>
          <w:color w:val="B5CEA8"/>
          <w:kern w:val="0"/>
          <w:sz w:val="21"/>
          <w:szCs w:val="21"/>
          <w:lang w:eastAsia="en-IN"/>
          <w14:ligatures w14:val="none"/>
        </w:rPr>
        <w:t>5</w:t>
      </w:r>
      <w:r w:rsidRPr="00F25BAB">
        <w:rPr>
          <w:rFonts w:ascii="Consolas" w:eastAsia="Times New Roman" w:hAnsi="Consolas" w:cs="Times New Roman"/>
          <w:color w:val="CCCCCC"/>
          <w:kern w:val="0"/>
          <w:sz w:val="21"/>
          <w:szCs w:val="21"/>
          <w:lang w:eastAsia="en-IN"/>
          <w14:ligatures w14:val="none"/>
        </w:rPr>
        <w:t>));</w:t>
      </w:r>
    </w:p>
    <w:p w14:paraId="271FCF82" w14:textId="77777777" w:rsidR="00F25BAB" w:rsidRPr="00F25BAB" w:rsidRDefault="00F25BAB" w:rsidP="00F2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AAC0BF" w14:textId="1C8A2FEE" w:rsidR="00F25BAB" w:rsidRDefault="00F25BA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o/p:</w:t>
      </w:r>
    </w:p>
    <w:p w14:paraId="5BBD5AB7"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i</w:t>
      </w:r>
    </w:p>
    <w:p w14:paraId="0A4E04E9"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first.js:38 105</w:t>
      </w:r>
    </w:p>
    <w:p w14:paraId="6E1F1DBB"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first.js:39 Hi all, Ram is good boy, hi how are uraj</w:t>
      </w:r>
    </w:p>
    <w:p w14:paraId="3AC48CE4"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lastRenderedPageBreak/>
        <w:t>first.js:40 false</w:t>
      </w:r>
    </w:p>
    <w:p w14:paraId="215DC758"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first.js:41 false</w:t>
      </w:r>
    </w:p>
    <w:p w14:paraId="25B53D82"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first.js:42 hi all, ram is good boy, hi how are u</w:t>
      </w:r>
    </w:p>
    <w:p w14:paraId="35056318"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first.js:43 hi all, ram is good boy, hi how are u</w:t>
      </w:r>
    </w:p>
    <w:p w14:paraId="2AB75268"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first.js:44 HI ALL, RAM IS GOOD BOY, HI HOW ARE U</w:t>
      </w:r>
    </w:p>
    <w:p w14:paraId="55E12C95"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first.js:45 HI ALL, RAM IS GOOD BOY, HI HOW ARE U</w:t>
      </w:r>
    </w:p>
    <w:p w14:paraId="3A7830F0"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first.js:46 1</w:t>
      </w:r>
    </w:p>
    <w:p w14:paraId="2FFA34BD"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first.js:47 12</w:t>
      </w:r>
    </w:p>
    <w:p w14:paraId="2CC6106D"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first.js:48 26</w:t>
      </w:r>
    </w:p>
    <w:p w14:paraId="4570F04D"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first.js:49 true</w:t>
      </w:r>
    </w:p>
    <w:p w14:paraId="18BF977C"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first.js:50 0</w:t>
      </w:r>
    </w:p>
    <w:p w14:paraId="09233DE7"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first.js:51 (2) ['Hi', 'hi']</w:t>
      </w:r>
    </w:p>
    <w:p w14:paraId="280A6FD5"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first.js:52 ['hi']</w:t>
      </w:r>
    </w:p>
    <w:p w14:paraId="3370F899"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first.js:53 ['hi', index: 25, input: 'Hi all, Ram is good boy, hi how are u', groups: undefined]</w:t>
      </w:r>
    </w:p>
    <w:p w14:paraId="0FFDE498"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first.js:54 ['hi', index: 25, input: 'Hi all, Ram is good boy, hi how are u', groups: undefined]</w:t>
      </w:r>
    </w:p>
    <w:p w14:paraId="1A375AFC"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first.js:55 -------------Hi all, Ram is good boy, hi how are u</w:t>
      </w:r>
    </w:p>
    <w:p w14:paraId="58AA3F20"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first.js:56 Hi all, Ram is good boy, hi how are u-------------</w:t>
      </w:r>
    </w:p>
    <w:p w14:paraId="164496B4" w14:textId="77777777" w:rsidR="00F25BAB" w:rsidRPr="00F25BAB" w:rsidRDefault="00F25BAB" w:rsidP="00F25BAB">
      <w:pPr>
        <w:pStyle w:val="Heading3"/>
        <w:shd w:val="clear" w:color="auto" w:fill="FFFFFF"/>
        <w:spacing w:before="360" w:after="240"/>
        <w:rPr>
          <w:rFonts w:ascii="Segoe UI" w:hAnsi="Segoe UI" w:cs="Segoe UI"/>
          <w:color w:val="1F2328"/>
          <w:sz w:val="30"/>
          <w:szCs w:val="30"/>
        </w:rPr>
      </w:pPr>
      <w:r w:rsidRPr="00F25BAB">
        <w:rPr>
          <w:rFonts w:ascii="Segoe UI" w:hAnsi="Segoe UI" w:cs="Segoe UI"/>
          <w:color w:val="1F2328"/>
          <w:sz w:val="30"/>
          <w:szCs w:val="30"/>
        </w:rPr>
        <w:t>first.js:57 i all</w:t>
      </w:r>
    </w:p>
    <w:p w14:paraId="29D08132" w14:textId="60563654" w:rsidR="00F25BAB" w:rsidRDefault="00F25BAB" w:rsidP="00F25BAB">
      <w:pPr>
        <w:pStyle w:val="Heading3"/>
        <w:shd w:val="clear" w:color="auto" w:fill="FFFFFF"/>
        <w:spacing w:before="360" w:beforeAutospacing="0" w:after="240" w:afterAutospacing="0"/>
        <w:rPr>
          <w:rFonts w:ascii="Segoe UI" w:hAnsi="Segoe UI" w:cs="Segoe UI"/>
          <w:color w:val="1F2328"/>
          <w:sz w:val="30"/>
          <w:szCs w:val="30"/>
        </w:rPr>
      </w:pPr>
      <w:r w:rsidRPr="00F25BAB">
        <w:rPr>
          <w:rFonts w:ascii="Segoe UI" w:hAnsi="Segoe UI" w:cs="Segoe UI"/>
          <w:color w:val="1F2328"/>
          <w:sz w:val="30"/>
          <w:szCs w:val="30"/>
        </w:rPr>
        <w:t>first.js:58 i al</w:t>
      </w:r>
    </w:p>
    <w:p w14:paraId="0EE0B8E0" w14:textId="77777777" w:rsidR="004125DB" w:rsidRDefault="004125DB" w:rsidP="004125DB">
      <w:pPr>
        <w:pStyle w:val="HTMLPreformatted"/>
        <w:shd w:val="clear" w:color="auto" w:fill="FFFFFF"/>
        <w:spacing w:after="240"/>
        <w:rPr>
          <w:color w:val="1F2328"/>
        </w:rPr>
      </w:pPr>
      <w:r>
        <w:rPr>
          <w:color w:val="1F2328"/>
        </w:rPr>
        <w:lastRenderedPageBreak/>
        <w:t>// String length</w:t>
      </w:r>
    </w:p>
    <w:p w14:paraId="5E213593" w14:textId="77777777" w:rsidR="004125DB" w:rsidRDefault="004125DB" w:rsidP="004125DB">
      <w:pPr>
        <w:pStyle w:val="HTMLPreformatted"/>
        <w:shd w:val="clear" w:color="auto" w:fill="FFFFFF"/>
        <w:spacing w:after="240"/>
        <w:rPr>
          <w:color w:val="1F2328"/>
        </w:rPr>
      </w:pPr>
      <w:r>
        <w:rPr>
          <w:color w:val="1F2328"/>
        </w:rPr>
        <w:t>let str = "Hello, world!";</w:t>
      </w:r>
    </w:p>
    <w:p w14:paraId="3B113E31" w14:textId="77777777" w:rsidR="004125DB" w:rsidRDefault="004125DB" w:rsidP="004125DB">
      <w:pPr>
        <w:pStyle w:val="HTMLPreformatted"/>
        <w:shd w:val="clear" w:color="auto" w:fill="FFFFFF"/>
        <w:spacing w:after="240"/>
        <w:rPr>
          <w:color w:val="1F2328"/>
        </w:rPr>
      </w:pPr>
      <w:r>
        <w:rPr>
          <w:color w:val="1F2328"/>
        </w:rPr>
        <w:t>console.log("Length of string:", str.length); // Output: 13</w:t>
      </w:r>
    </w:p>
    <w:p w14:paraId="1F8BA5F6" w14:textId="77777777" w:rsidR="004125DB" w:rsidRDefault="004125DB" w:rsidP="004125DB">
      <w:pPr>
        <w:pStyle w:val="HTMLPreformatted"/>
        <w:shd w:val="clear" w:color="auto" w:fill="FFFFFF"/>
        <w:spacing w:after="240"/>
        <w:rPr>
          <w:color w:val="1F2328"/>
        </w:rPr>
      </w:pPr>
    </w:p>
    <w:p w14:paraId="4B6A7EC5" w14:textId="77777777" w:rsidR="004125DB" w:rsidRDefault="004125DB" w:rsidP="004125DB">
      <w:pPr>
        <w:pStyle w:val="HTMLPreformatted"/>
        <w:shd w:val="clear" w:color="auto" w:fill="FFFFFF"/>
        <w:spacing w:after="240"/>
        <w:rPr>
          <w:color w:val="1F2328"/>
        </w:rPr>
      </w:pPr>
      <w:r>
        <w:rPr>
          <w:color w:val="1F2328"/>
        </w:rPr>
        <w:t>// Convert to uppercase</w:t>
      </w:r>
    </w:p>
    <w:p w14:paraId="4F8E3271" w14:textId="77777777" w:rsidR="004125DB" w:rsidRDefault="004125DB" w:rsidP="004125DB">
      <w:pPr>
        <w:pStyle w:val="HTMLPreformatted"/>
        <w:shd w:val="clear" w:color="auto" w:fill="FFFFFF"/>
        <w:spacing w:after="240"/>
        <w:rPr>
          <w:color w:val="1F2328"/>
        </w:rPr>
      </w:pPr>
      <w:r>
        <w:rPr>
          <w:color w:val="1F2328"/>
        </w:rPr>
        <w:t>console.log("Uppercase:", str.toUpperCase()); // Output: HELLO, WORLD!</w:t>
      </w:r>
    </w:p>
    <w:p w14:paraId="1D3201F4" w14:textId="77777777" w:rsidR="004125DB" w:rsidRDefault="004125DB" w:rsidP="004125DB">
      <w:pPr>
        <w:pStyle w:val="HTMLPreformatted"/>
        <w:shd w:val="clear" w:color="auto" w:fill="FFFFFF"/>
        <w:spacing w:after="240"/>
        <w:rPr>
          <w:color w:val="1F2328"/>
        </w:rPr>
      </w:pPr>
    </w:p>
    <w:p w14:paraId="2281AC82" w14:textId="77777777" w:rsidR="004125DB" w:rsidRDefault="004125DB" w:rsidP="004125DB">
      <w:pPr>
        <w:pStyle w:val="HTMLPreformatted"/>
        <w:shd w:val="clear" w:color="auto" w:fill="FFFFFF"/>
        <w:spacing w:after="240"/>
        <w:rPr>
          <w:color w:val="1F2328"/>
        </w:rPr>
      </w:pPr>
      <w:r>
        <w:rPr>
          <w:color w:val="1F2328"/>
        </w:rPr>
        <w:t>// Convert to lowercase</w:t>
      </w:r>
    </w:p>
    <w:p w14:paraId="63C3B9E9" w14:textId="77777777" w:rsidR="004125DB" w:rsidRDefault="004125DB" w:rsidP="004125DB">
      <w:pPr>
        <w:pStyle w:val="HTMLPreformatted"/>
        <w:shd w:val="clear" w:color="auto" w:fill="FFFFFF"/>
        <w:spacing w:after="240"/>
        <w:rPr>
          <w:color w:val="1F2328"/>
        </w:rPr>
      </w:pPr>
      <w:r>
        <w:rPr>
          <w:color w:val="1F2328"/>
        </w:rPr>
        <w:t>console.log("Lowercase:", str.toLowerCase()); // Output: hello, world!</w:t>
      </w:r>
    </w:p>
    <w:p w14:paraId="66C012CF" w14:textId="77777777" w:rsidR="004125DB" w:rsidRDefault="004125DB" w:rsidP="004125DB">
      <w:pPr>
        <w:pStyle w:val="HTMLPreformatted"/>
        <w:shd w:val="clear" w:color="auto" w:fill="FFFFFF"/>
        <w:spacing w:after="240"/>
        <w:rPr>
          <w:color w:val="1F2328"/>
        </w:rPr>
      </w:pPr>
    </w:p>
    <w:p w14:paraId="719E7001" w14:textId="77777777" w:rsidR="004125DB" w:rsidRDefault="004125DB" w:rsidP="004125DB">
      <w:pPr>
        <w:pStyle w:val="HTMLPreformatted"/>
        <w:shd w:val="clear" w:color="auto" w:fill="FFFFFF"/>
        <w:spacing w:after="240"/>
        <w:rPr>
          <w:color w:val="1F2328"/>
        </w:rPr>
      </w:pPr>
      <w:r>
        <w:rPr>
          <w:color w:val="1F2328"/>
        </w:rPr>
        <w:t>// Get a substring</w:t>
      </w:r>
    </w:p>
    <w:p w14:paraId="663BCA46" w14:textId="77777777" w:rsidR="004125DB" w:rsidRDefault="004125DB" w:rsidP="004125DB">
      <w:pPr>
        <w:pStyle w:val="HTMLPreformatted"/>
        <w:shd w:val="clear" w:color="auto" w:fill="FFFFFF"/>
        <w:spacing w:after="240"/>
        <w:rPr>
          <w:color w:val="1F2328"/>
        </w:rPr>
      </w:pPr>
      <w:r>
        <w:rPr>
          <w:color w:val="1F2328"/>
        </w:rPr>
        <w:t>console.log("Substring:", str.substring(7)); // Output: world!</w:t>
      </w:r>
    </w:p>
    <w:p w14:paraId="1ECBDFA2" w14:textId="77777777" w:rsidR="004125DB" w:rsidRDefault="004125DB" w:rsidP="004125DB">
      <w:pPr>
        <w:pStyle w:val="HTMLPreformatted"/>
        <w:shd w:val="clear" w:color="auto" w:fill="FFFFFF"/>
        <w:spacing w:after="240"/>
        <w:rPr>
          <w:color w:val="1F2328"/>
        </w:rPr>
      </w:pPr>
    </w:p>
    <w:p w14:paraId="0E4F1B87" w14:textId="77777777" w:rsidR="004125DB" w:rsidRDefault="004125DB" w:rsidP="004125DB">
      <w:pPr>
        <w:pStyle w:val="HTMLPreformatted"/>
        <w:shd w:val="clear" w:color="auto" w:fill="FFFFFF"/>
        <w:spacing w:after="240"/>
        <w:rPr>
          <w:color w:val="1F2328"/>
        </w:rPr>
      </w:pPr>
      <w:r>
        <w:rPr>
          <w:color w:val="1F2328"/>
        </w:rPr>
        <w:t>// Get a substring with start and end index</w:t>
      </w:r>
    </w:p>
    <w:p w14:paraId="0BDFBD13" w14:textId="77777777" w:rsidR="004125DB" w:rsidRDefault="004125DB" w:rsidP="004125DB">
      <w:pPr>
        <w:pStyle w:val="HTMLPreformatted"/>
        <w:shd w:val="clear" w:color="auto" w:fill="FFFFFF"/>
        <w:spacing w:after="240"/>
        <w:rPr>
          <w:color w:val="1F2328"/>
        </w:rPr>
      </w:pPr>
      <w:r>
        <w:rPr>
          <w:color w:val="1F2328"/>
        </w:rPr>
        <w:t>console.log("Substring with indices:", str.substring(7, 12)); // Output: world</w:t>
      </w:r>
    </w:p>
    <w:p w14:paraId="216529C4" w14:textId="77777777" w:rsidR="004125DB" w:rsidRDefault="004125DB" w:rsidP="004125DB">
      <w:pPr>
        <w:pStyle w:val="HTMLPreformatted"/>
        <w:shd w:val="clear" w:color="auto" w:fill="FFFFFF"/>
        <w:spacing w:after="240"/>
        <w:rPr>
          <w:color w:val="1F2328"/>
        </w:rPr>
      </w:pPr>
    </w:p>
    <w:p w14:paraId="41000FF5" w14:textId="77777777" w:rsidR="004125DB" w:rsidRDefault="004125DB" w:rsidP="004125DB">
      <w:pPr>
        <w:pStyle w:val="HTMLPreformatted"/>
        <w:shd w:val="clear" w:color="auto" w:fill="FFFFFF"/>
        <w:spacing w:after="240"/>
        <w:rPr>
          <w:color w:val="1F2328"/>
        </w:rPr>
      </w:pPr>
      <w:r>
        <w:rPr>
          <w:color w:val="1F2328"/>
        </w:rPr>
        <w:t>// Split a string into an array</w:t>
      </w:r>
    </w:p>
    <w:p w14:paraId="3A70F5FB" w14:textId="77777777" w:rsidR="004125DB" w:rsidRDefault="004125DB" w:rsidP="004125DB">
      <w:pPr>
        <w:pStyle w:val="HTMLPreformatted"/>
        <w:shd w:val="clear" w:color="auto" w:fill="FFFFFF"/>
        <w:spacing w:after="240"/>
        <w:rPr>
          <w:color w:val="1F2328"/>
        </w:rPr>
      </w:pPr>
      <w:r>
        <w:rPr>
          <w:color w:val="1F2328"/>
        </w:rPr>
        <w:t>console.log("Split into array:", str.split(", ")); // Output: ["Hello", "world!"]</w:t>
      </w:r>
    </w:p>
    <w:p w14:paraId="1A997F12" w14:textId="77777777" w:rsidR="004125DB" w:rsidRDefault="004125DB" w:rsidP="004125DB">
      <w:pPr>
        <w:pStyle w:val="HTMLPreformatted"/>
        <w:shd w:val="clear" w:color="auto" w:fill="FFFFFF"/>
        <w:spacing w:after="240"/>
        <w:rPr>
          <w:color w:val="1F2328"/>
        </w:rPr>
      </w:pPr>
    </w:p>
    <w:p w14:paraId="0DAC83B3" w14:textId="77777777" w:rsidR="004125DB" w:rsidRDefault="004125DB" w:rsidP="004125DB">
      <w:pPr>
        <w:pStyle w:val="HTMLPreformatted"/>
        <w:shd w:val="clear" w:color="auto" w:fill="FFFFFF"/>
        <w:spacing w:after="240"/>
        <w:rPr>
          <w:color w:val="1F2328"/>
        </w:rPr>
      </w:pPr>
      <w:r>
        <w:rPr>
          <w:color w:val="1F2328"/>
        </w:rPr>
        <w:t>// Replace a substring</w:t>
      </w:r>
    </w:p>
    <w:p w14:paraId="2E45194F" w14:textId="77777777" w:rsidR="004125DB" w:rsidRDefault="004125DB" w:rsidP="004125DB">
      <w:pPr>
        <w:pStyle w:val="HTMLPreformatted"/>
        <w:shd w:val="clear" w:color="auto" w:fill="FFFFFF"/>
        <w:spacing w:after="240"/>
        <w:rPr>
          <w:color w:val="1F2328"/>
        </w:rPr>
      </w:pPr>
      <w:r>
        <w:rPr>
          <w:color w:val="1F2328"/>
        </w:rPr>
        <w:t>console.log("Replace substring:", str.replace("world", "universe")); // Output: Hello, universe!</w:t>
      </w:r>
    </w:p>
    <w:p w14:paraId="2BE8B6C7" w14:textId="77777777" w:rsidR="004125DB" w:rsidRDefault="004125DB" w:rsidP="004125DB">
      <w:pPr>
        <w:pStyle w:val="HTMLPreformatted"/>
        <w:shd w:val="clear" w:color="auto" w:fill="FFFFFF"/>
        <w:spacing w:after="240"/>
        <w:rPr>
          <w:color w:val="1F2328"/>
        </w:rPr>
      </w:pPr>
    </w:p>
    <w:p w14:paraId="19B8CA49" w14:textId="77777777" w:rsidR="004125DB" w:rsidRDefault="004125DB" w:rsidP="004125DB">
      <w:pPr>
        <w:pStyle w:val="HTMLPreformatted"/>
        <w:shd w:val="clear" w:color="auto" w:fill="FFFFFF"/>
        <w:spacing w:after="240"/>
        <w:rPr>
          <w:color w:val="1F2328"/>
        </w:rPr>
      </w:pPr>
      <w:r>
        <w:rPr>
          <w:color w:val="1F2328"/>
        </w:rPr>
        <w:t>// Check if a string contains a substring</w:t>
      </w:r>
    </w:p>
    <w:p w14:paraId="61350BC3" w14:textId="77777777" w:rsidR="004125DB" w:rsidRDefault="004125DB" w:rsidP="004125DB">
      <w:pPr>
        <w:pStyle w:val="HTMLPreformatted"/>
        <w:shd w:val="clear" w:color="auto" w:fill="FFFFFF"/>
        <w:spacing w:after="240"/>
        <w:rPr>
          <w:color w:val="1F2328"/>
        </w:rPr>
      </w:pPr>
      <w:r>
        <w:rPr>
          <w:color w:val="1F2328"/>
        </w:rPr>
        <w:t>console.log("Contains 'world'?", str.includes("world")); // Output: true</w:t>
      </w:r>
    </w:p>
    <w:p w14:paraId="4B112F5A" w14:textId="77777777" w:rsidR="004125DB" w:rsidRDefault="004125DB" w:rsidP="004125DB">
      <w:pPr>
        <w:pStyle w:val="HTMLPreformatted"/>
        <w:shd w:val="clear" w:color="auto" w:fill="FFFFFF"/>
        <w:spacing w:after="240"/>
        <w:rPr>
          <w:color w:val="1F2328"/>
        </w:rPr>
      </w:pPr>
    </w:p>
    <w:p w14:paraId="6D525EAB" w14:textId="77777777" w:rsidR="004125DB" w:rsidRDefault="004125DB" w:rsidP="004125DB">
      <w:pPr>
        <w:pStyle w:val="HTMLPreformatted"/>
        <w:shd w:val="clear" w:color="auto" w:fill="FFFFFF"/>
        <w:spacing w:after="240"/>
        <w:rPr>
          <w:color w:val="1F2328"/>
        </w:rPr>
      </w:pPr>
      <w:r>
        <w:rPr>
          <w:color w:val="1F2328"/>
        </w:rPr>
        <w:t>// Trim leading and trailing whitespace</w:t>
      </w:r>
    </w:p>
    <w:p w14:paraId="0C06B132" w14:textId="77777777" w:rsidR="004125DB" w:rsidRDefault="004125DB" w:rsidP="004125DB">
      <w:pPr>
        <w:pStyle w:val="HTMLPreformatted"/>
        <w:shd w:val="clear" w:color="auto" w:fill="FFFFFF"/>
        <w:spacing w:after="240"/>
        <w:rPr>
          <w:color w:val="1F2328"/>
        </w:rPr>
      </w:pPr>
      <w:r>
        <w:rPr>
          <w:color w:val="1F2328"/>
        </w:rPr>
        <w:t>let str3 = "   Trimmed string   ";</w:t>
      </w:r>
    </w:p>
    <w:p w14:paraId="77C8945E" w14:textId="77777777" w:rsidR="004125DB" w:rsidRDefault="004125DB" w:rsidP="004125DB">
      <w:pPr>
        <w:pStyle w:val="HTMLPreformatted"/>
        <w:shd w:val="clear" w:color="auto" w:fill="FFFFFF"/>
        <w:spacing w:after="240"/>
        <w:rPr>
          <w:color w:val="1F2328"/>
        </w:rPr>
      </w:pPr>
      <w:r>
        <w:rPr>
          <w:color w:val="1F2328"/>
        </w:rPr>
        <w:t>console.log("Trimmed string:", str3.trim()); // Output: Trimmed string</w:t>
      </w:r>
    </w:p>
    <w:p w14:paraId="64F0C5B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34. JavaScript Operators</w:t>
      </w:r>
    </w:p>
    <w:p w14:paraId="03DF03F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Here are examples of some common JavaScript operators:</w:t>
      </w:r>
    </w:p>
    <w:p w14:paraId="1DA6AF9C" w14:textId="77777777" w:rsidR="004125DB" w:rsidRDefault="004125DB" w:rsidP="004125DB">
      <w:pPr>
        <w:pStyle w:val="NormalWeb"/>
        <w:numPr>
          <w:ilvl w:val="0"/>
          <w:numId w:val="54"/>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Arithmetic Operators</w:t>
      </w:r>
      <w:r>
        <w:rPr>
          <w:rFonts w:ascii="Segoe UI" w:hAnsi="Segoe UI" w:cs="Segoe UI"/>
          <w:color w:val="1F2328"/>
        </w:rPr>
        <w:t>:</w:t>
      </w:r>
    </w:p>
    <w:p w14:paraId="1EABA799"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p>
    <w:p w14:paraId="3A496DB4"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y</w:t>
      </w:r>
      <w:r>
        <w:rPr>
          <w:color w:val="1F2328"/>
        </w:rPr>
        <w:t xml:space="preserve"> </w:t>
      </w:r>
      <w:r>
        <w:rPr>
          <w:rStyle w:val="pl-c1"/>
          <w:color w:val="1F2328"/>
        </w:rPr>
        <w:t>=</w:t>
      </w:r>
      <w:r>
        <w:rPr>
          <w:color w:val="1F2328"/>
        </w:rPr>
        <w:t xml:space="preserve"> </w:t>
      </w:r>
      <w:r>
        <w:rPr>
          <w:rStyle w:val="pl-c1"/>
          <w:color w:val="1F2328"/>
        </w:rPr>
        <w:t>5</w:t>
      </w:r>
      <w:r>
        <w:rPr>
          <w:rStyle w:val="pl-kos"/>
          <w:color w:val="1F2328"/>
        </w:rPr>
        <w:t>;</w:t>
      </w:r>
    </w:p>
    <w:p w14:paraId="2E02530E" w14:textId="77777777" w:rsidR="004125DB" w:rsidRDefault="004125DB" w:rsidP="004125DB">
      <w:pPr>
        <w:pStyle w:val="HTMLPreformatted"/>
        <w:shd w:val="clear" w:color="auto" w:fill="FFFFFF"/>
        <w:rPr>
          <w:color w:val="1F2328"/>
        </w:rPr>
      </w:pPr>
    </w:p>
    <w:p w14:paraId="2A391090"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"Addition:"</w:t>
      </w:r>
      <w:r>
        <w:rPr>
          <w:rStyle w:val="pl-kos"/>
          <w:color w:val="1F2328"/>
        </w:rPr>
        <w: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s1"/>
          <w:color w:val="1F2328"/>
        </w:rPr>
        <w:t>y</w:t>
      </w:r>
      <w:r>
        <w:rPr>
          <w:rStyle w:val="pl-kos"/>
          <w:color w:val="1F2328"/>
        </w:rPr>
        <w:t>);</w:t>
      </w:r>
      <w:r>
        <w:rPr>
          <w:color w:val="1F2328"/>
        </w:rPr>
        <w:t xml:space="preserve">       </w:t>
      </w:r>
      <w:r>
        <w:rPr>
          <w:rStyle w:val="pl-c"/>
          <w:color w:val="1F2328"/>
        </w:rPr>
        <w:t>// Addition: 15</w:t>
      </w:r>
    </w:p>
    <w:p w14:paraId="6A3D1AE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"Subtraction:"</w:t>
      </w:r>
      <w:r>
        <w:rPr>
          <w:rStyle w:val="pl-kos"/>
          <w:color w:val="1F2328"/>
        </w:rPr>
        <w: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s1"/>
          <w:color w:val="1F2328"/>
        </w:rPr>
        <w:t>y</w:t>
      </w:r>
      <w:r>
        <w:rPr>
          <w:rStyle w:val="pl-kos"/>
          <w:color w:val="1F2328"/>
        </w:rPr>
        <w:t>);</w:t>
      </w:r>
      <w:r>
        <w:rPr>
          <w:color w:val="1F2328"/>
        </w:rPr>
        <w:t xml:space="preserve">    </w:t>
      </w:r>
      <w:r>
        <w:rPr>
          <w:rStyle w:val="pl-c"/>
          <w:color w:val="1F2328"/>
        </w:rPr>
        <w:t>// Subtraction: 5</w:t>
      </w:r>
    </w:p>
    <w:p w14:paraId="453F2C9F"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"Multiplication:"</w:t>
      </w:r>
      <w:r>
        <w:rPr>
          <w:rStyle w:val="pl-kos"/>
          <w:color w:val="1F2328"/>
        </w:rPr>
        <w: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s1"/>
          <w:color w:val="1F2328"/>
        </w:rPr>
        <w:t>y</w:t>
      </w:r>
      <w:r>
        <w:rPr>
          <w:rStyle w:val="pl-kos"/>
          <w:color w:val="1F2328"/>
        </w:rPr>
        <w:t>);</w:t>
      </w:r>
      <w:r>
        <w:rPr>
          <w:color w:val="1F2328"/>
        </w:rPr>
        <w:t xml:space="preserve"> </w:t>
      </w:r>
      <w:r>
        <w:rPr>
          <w:rStyle w:val="pl-c"/>
          <w:color w:val="1F2328"/>
        </w:rPr>
        <w:t>// Multiplication: 50</w:t>
      </w:r>
    </w:p>
    <w:p w14:paraId="239FBBE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"Division:"</w:t>
      </w:r>
      <w:r>
        <w:rPr>
          <w:rStyle w:val="pl-kos"/>
          <w:color w:val="1F2328"/>
        </w:rPr>
        <w: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s1"/>
          <w:color w:val="1F2328"/>
        </w:rPr>
        <w:t>y</w:t>
      </w:r>
      <w:r>
        <w:rPr>
          <w:rStyle w:val="pl-kos"/>
          <w:color w:val="1F2328"/>
        </w:rPr>
        <w:t>);</w:t>
      </w:r>
      <w:r>
        <w:rPr>
          <w:color w:val="1F2328"/>
        </w:rPr>
        <w:t xml:space="preserve">       </w:t>
      </w:r>
      <w:r>
        <w:rPr>
          <w:rStyle w:val="pl-c"/>
          <w:color w:val="1F2328"/>
        </w:rPr>
        <w:t>// Division: 2</w:t>
      </w:r>
    </w:p>
    <w:p w14:paraId="41F7AB10"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"Modulus:"</w:t>
      </w:r>
      <w:r>
        <w:rPr>
          <w:rStyle w:val="pl-kos"/>
          <w:color w:val="1F2328"/>
        </w:rPr>
        <w: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s1"/>
          <w:color w:val="1F2328"/>
        </w:rPr>
        <w:t>y</w:t>
      </w:r>
      <w:r>
        <w:rPr>
          <w:rStyle w:val="pl-kos"/>
          <w:color w:val="1F2328"/>
        </w:rPr>
        <w:t>);</w:t>
      </w:r>
      <w:r>
        <w:rPr>
          <w:color w:val="1F2328"/>
        </w:rPr>
        <w:t xml:space="preserve">        </w:t>
      </w:r>
      <w:r>
        <w:rPr>
          <w:rStyle w:val="pl-c"/>
          <w:color w:val="1F2328"/>
        </w:rPr>
        <w:t>// Modulus: 0 (remainder of division)</w:t>
      </w:r>
    </w:p>
    <w:p w14:paraId="556A561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"Increment:"</w:t>
      </w:r>
      <w:r>
        <w:rPr>
          <w:rStyle w:val="pl-kos"/>
          <w:color w:val="1F2328"/>
        </w:rPr>
        <w:t>,</w:t>
      </w:r>
      <w:r>
        <w:rPr>
          <w:color w:val="1F2328"/>
        </w:rPr>
        <w:t xml:space="preserve"> </w:t>
      </w:r>
      <w:r>
        <w:rPr>
          <w:rStyle w:val="pl-c1"/>
          <w:color w:val="1F2328"/>
        </w:rPr>
        <w:t>++</w:t>
      </w:r>
      <w:r>
        <w:rPr>
          <w:rStyle w:val="pl-s1"/>
          <w:color w:val="1F2328"/>
        </w:rPr>
        <w:t>x</w:t>
      </w:r>
      <w:r>
        <w:rPr>
          <w:rStyle w:val="pl-kos"/>
          <w:color w:val="1F2328"/>
        </w:rPr>
        <w:t>);</w:t>
      </w:r>
      <w:r>
        <w:rPr>
          <w:color w:val="1F2328"/>
        </w:rPr>
        <w:t xml:space="preserve">        </w:t>
      </w:r>
      <w:r>
        <w:rPr>
          <w:rStyle w:val="pl-c"/>
          <w:color w:val="1F2328"/>
        </w:rPr>
        <w:t>// Increment: 11</w:t>
      </w:r>
    </w:p>
    <w:p w14:paraId="6B764D15"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"Decrement:"</w:t>
      </w:r>
      <w:r>
        <w:rPr>
          <w:rStyle w:val="pl-kos"/>
          <w:color w:val="1F2328"/>
        </w:rPr>
        <w:t>,</w:t>
      </w:r>
      <w:r>
        <w:rPr>
          <w:color w:val="1F2328"/>
        </w:rPr>
        <w:t xml:space="preserve"> </w:t>
      </w:r>
      <w:r>
        <w:rPr>
          <w:rStyle w:val="pl-c1"/>
          <w:color w:val="1F2328"/>
        </w:rPr>
        <w:t>--</w:t>
      </w:r>
      <w:r>
        <w:rPr>
          <w:rStyle w:val="pl-s1"/>
          <w:color w:val="1F2328"/>
        </w:rPr>
        <w:t>y</w:t>
      </w:r>
      <w:r>
        <w:rPr>
          <w:rStyle w:val="pl-kos"/>
          <w:color w:val="1F2328"/>
        </w:rPr>
        <w:t>);</w:t>
      </w:r>
      <w:r>
        <w:rPr>
          <w:color w:val="1F2328"/>
        </w:rPr>
        <w:t xml:space="preserve">        </w:t>
      </w:r>
      <w:r>
        <w:rPr>
          <w:rStyle w:val="pl-c"/>
          <w:color w:val="1F2328"/>
        </w:rPr>
        <w:t>// Decrement: 4</w:t>
      </w:r>
    </w:p>
    <w:p w14:paraId="34780176" w14:textId="77777777" w:rsidR="004125DB" w:rsidRDefault="004125DB" w:rsidP="004125DB">
      <w:pPr>
        <w:pStyle w:val="NormalWeb"/>
        <w:numPr>
          <w:ilvl w:val="0"/>
          <w:numId w:val="55"/>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Comparison Operators</w:t>
      </w:r>
      <w:r>
        <w:rPr>
          <w:rFonts w:ascii="Segoe UI" w:hAnsi="Segoe UI" w:cs="Segoe UI"/>
          <w:color w:val="1F2328"/>
        </w:rPr>
        <w:t>:</w:t>
      </w:r>
    </w:p>
    <w:p w14:paraId="7ADCD5D1"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c1"/>
          <w:color w:val="1F2328"/>
        </w:rPr>
        <w:t>5</w:t>
      </w:r>
      <w:r>
        <w:rPr>
          <w:rStyle w:val="pl-kos"/>
          <w:color w:val="1F2328"/>
        </w:rPr>
        <w:t>;</w:t>
      </w:r>
    </w:p>
    <w:p w14:paraId="0503BDD9"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b</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p>
    <w:p w14:paraId="7B96D850" w14:textId="77777777" w:rsidR="004125DB" w:rsidRDefault="004125DB" w:rsidP="004125DB">
      <w:pPr>
        <w:pStyle w:val="HTMLPreformatted"/>
        <w:shd w:val="clear" w:color="auto" w:fill="FFFFFF"/>
        <w:rPr>
          <w:color w:val="1F2328"/>
        </w:rPr>
      </w:pPr>
    </w:p>
    <w:p w14:paraId="64F574E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"Equal to:"</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Equal to: false</w:t>
      </w:r>
    </w:p>
    <w:p w14:paraId="3792242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"Not equal to:"</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Not equal to: true</w:t>
      </w:r>
    </w:p>
    <w:p w14:paraId="7C82818D"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"Greater than:"</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&gt;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Greater than: false</w:t>
      </w:r>
    </w:p>
    <w:p w14:paraId="35B0E8B2"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"Less than:"</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&lt;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Less than: true</w:t>
      </w:r>
    </w:p>
    <w:p w14:paraId="5EDBD2D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"Greater than or equal to:"</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&gt;=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Greater than or equal to: false</w:t>
      </w:r>
    </w:p>
    <w:p w14:paraId="3234B50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"Less than or equal to:"</w:t>
      </w:r>
      <w:r>
        <w:rPr>
          <w:rStyle w:val="pl-kos"/>
          <w:color w:val="1F2328"/>
        </w:rPr>
        <w:t>,</w:t>
      </w:r>
      <w:r>
        <w:rPr>
          <w:color w:val="1F2328"/>
        </w:rPr>
        <w:t xml:space="preserve"> </w:t>
      </w:r>
      <w:r>
        <w:rPr>
          <w:rStyle w:val="pl-s1"/>
          <w:color w:val="1F2328"/>
        </w:rPr>
        <w:t>a</w:t>
      </w:r>
      <w:r>
        <w:rPr>
          <w:color w:val="1F2328"/>
        </w:rPr>
        <w:t xml:space="preserve"> </w:t>
      </w:r>
      <w:r>
        <w:rPr>
          <w:rStyle w:val="pl-c1"/>
          <w:color w:val="1F2328"/>
        </w:rPr>
        <w:t>&lt;=</w:t>
      </w:r>
      <w:r>
        <w:rPr>
          <w:color w:val="1F2328"/>
        </w:rPr>
        <w:t xml:space="preserve"> </w:t>
      </w:r>
      <w:r>
        <w:rPr>
          <w:rStyle w:val="pl-s1"/>
          <w:color w:val="1F2328"/>
        </w:rPr>
        <w:t>b</w:t>
      </w:r>
      <w:r>
        <w:rPr>
          <w:rStyle w:val="pl-kos"/>
          <w:color w:val="1F2328"/>
        </w:rPr>
        <w:t>);</w:t>
      </w:r>
      <w:r>
        <w:rPr>
          <w:color w:val="1F2328"/>
        </w:rPr>
        <w:t xml:space="preserve">    </w:t>
      </w:r>
      <w:r>
        <w:rPr>
          <w:rStyle w:val="pl-c"/>
          <w:color w:val="1F2328"/>
        </w:rPr>
        <w:t>// Less than or equal to: true</w:t>
      </w:r>
    </w:p>
    <w:p w14:paraId="2B11EAD2" w14:textId="77777777" w:rsidR="004125DB" w:rsidRDefault="004125DB" w:rsidP="004125DB">
      <w:pPr>
        <w:pStyle w:val="NormalWeb"/>
        <w:numPr>
          <w:ilvl w:val="0"/>
          <w:numId w:val="56"/>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Logical Operators</w:t>
      </w:r>
      <w:r>
        <w:rPr>
          <w:rFonts w:ascii="Segoe UI" w:hAnsi="Segoe UI" w:cs="Segoe UI"/>
          <w:color w:val="1F2328"/>
        </w:rPr>
        <w:t>:</w:t>
      </w:r>
    </w:p>
    <w:p w14:paraId="696A37E1"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p</w:t>
      </w:r>
      <w:r>
        <w:rPr>
          <w:color w:val="1F2328"/>
        </w:rPr>
        <w:t xml:space="preserve"> </w:t>
      </w:r>
      <w:r>
        <w:rPr>
          <w:rStyle w:val="pl-c1"/>
          <w:color w:val="1F2328"/>
        </w:rPr>
        <w:t>=</w:t>
      </w:r>
      <w:r>
        <w:rPr>
          <w:color w:val="1F2328"/>
        </w:rPr>
        <w:t xml:space="preserve"> </w:t>
      </w:r>
      <w:r>
        <w:rPr>
          <w:rStyle w:val="pl-c1"/>
          <w:color w:val="1F2328"/>
        </w:rPr>
        <w:t>true</w:t>
      </w:r>
      <w:r>
        <w:rPr>
          <w:rStyle w:val="pl-kos"/>
          <w:color w:val="1F2328"/>
        </w:rPr>
        <w:t>;</w:t>
      </w:r>
    </w:p>
    <w:p w14:paraId="2AEE986B"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q</w:t>
      </w:r>
      <w:r>
        <w:rPr>
          <w:color w:val="1F2328"/>
        </w:rPr>
        <w:t xml:space="preserve"> </w:t>
      </w:r>
      <w:r>
        <w:rPr>
          <w:rStyle w:val="pl-c1"/>
          <w:color w:val="1F2328"/>
        </w:rPr>
        <w:t>=</w:t>
      </w:r>
      <w:r>
        <w:rPr>
          <w:color w:val="1F2328"/>
        </w:rPr>
        <w:t xml:space="preserve"> </w:t>
      </w:r>
      <w:r>
        <w:rPr>
          <w:rStyle w:val="pl-c1"/>
          <w:color w:val="1F2328"/>
        </w:rPr>
        <w:t>false</w:t>
      </w:r>
      <w:r>
        <w:rPr>
          <w:rStyle w:val="pl-kos"/>
          <w:color w:val="1F2328"/>
        </w:rPr>
        <w:t>;</w:t>
      </w:r>
    </w:p>
    <w:p w14:paraId="1E5A0702" w14:textId="77777777" w:rsidR="004125DB" w:rsidRDefault="004125DB" w:rsidP="004125DB">
      <w:pPr>
        <w:pStyle w:val="HTMLPreformatted"/>
        <w:shd w:val="clear" w:color="auto" w:fill="FFFFFF"/>
        <w:rPr>
          <w:color w:val="1F2328"/>
        </w:rPr>
      </w:pPr>
    </w:p>
    <w:p w14:paraId="7ECB8BC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"Logical AND:"</w:t>
      </w:r>
      <w:r>
        <w:rPr>
          <w:rStyle w:val="pl-kos"/>
          <w:color w:val="1F2328"/>
        </w:rPr>
        <w:t>,</w:t>
      </w:r>
      <w:r>
        <w:rPr>
          <w:color w:val="1F2328"/>
        </w:rPr>
        <w:t xml:space="preserve"> </w:t>
      </w:r>
      <w:r>
        <w:rPr>
          <w:rStyle w:val="pl-s1"/>
          <w:color w:val="1F2328"/>
        </w:rPr>
        <w:t>p</w:t>
      </w:r>
      <w:r>
        <w:rPr>
          <w:color w:val="1F2328"/>
        </w:rPr>
        <w:t xml:space="preserve"> </w:t>
      </w:r>
      <w:r>
        <w:rPr>
          <w:rStyle w:val="pl-c1"/>
          <w:color w:val="1F2328"/>
        </w:rPr>
        <w:t>&amp;&amp;</w:t>
      </w:r>
      <w:r>
        <w:rPr>
          <w:color w:val="1F2328"/>
        </w:rPr>
        <w:t xml:space="preserve"> </w:t>
      </w:r>
      <w:r>
        <w:rPr>
          <w:rStyle w:val="pl-s1"/>
          <w:color w:val="1F2328"/>
        </w:rPr>
        <w:t>q</w:t>
      </w:r>
      <w:r>
        <w:rPr>
          <w:rStyle w:val="pl-kos"/>
          <w:color w:val="1F2328"/>
        </w:rPr>
        <w:t>);</w:t>
      </w:r>
      <w:r>
        <w:rPr>
          <w:color w:val="1F2328"/>
        </w:rPr>
        <w:t xml:space="preserve">    </w:t>
      </w:r>
      <w:r>
        <w:rPr>
          <w:rStyle w:val="pl-c"/>
          <w:color w:val="1F2328"/>
        </w:rPr>
        <w:t>// Logical AND: false</w:t>
      </w:r>
    </w:p>
    <w:p w14:paraId="61BF1A87"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"Logical OR:"</w:t>
      </w:r>
      <w:r>
        <w:rPr>
          <w:rStyle w:val="pl-kos"/>
          <w:color w:val="1F2328"/>
        </w:rPr>
        <w:t>,</w:t>
      </w:r>
      <w:r>
        <w:rPr>
          <w:color w:val="1F2328"/>
        </w:rPr>
        <w:t xml:space="preserve"> </w:t>
      </w:r>
      <w:r>
        <w:rPr>
          <w:rStyle w:val="pl-s1"/>
          <w:color w:val="1F2328"/>
        </w:rPr>
        <w:t>p</w:t>
      </w:r>
      <w:r>
        <w:rPr>
          <w:color w:val="1F2328"/>
        </w:rPr>
        <w:t xml:space="preserve"> </w:t>
      </w:r>
      <w:r>
        <w:rPr>
          <w:rStyle w:val="pl-c1"/>
          <w:color w:val="1F2328"/>
        </w:rPr>
        <w:t>||</w:t>
      </w:r>
      <w:r>
        <w:rPr>
          <w:color w:val="1F2328"/>
        </w:rPr>
        <w:t xml:space="preserve"> </w:t>
      </w:r>
      <w:r>
        <w:rPr>
          <w:rStyle w:val="pl-s1"/>
          <w:color w:val="1F2328"/>
        </w:rPr>
        <w:t>q</w:t>
      </w:r>
      <w:r>
        <w:rPr>
          <w:rStyle w:val="pl-kos"/>
          <w:color w:val="1F2328"/>
        </w:rPr>
        <w:t>);</w:t>
      </w:r>
      <w:r>
        <w:rPr>
          <w:color w:val="1F2328"/>
        </w:rPr>
        <w:t xml:space="preserve">     </w:t>
      </w:r>
      <w:r>
        <w:rPr>
          <w:rStyle w:val="pl-c"/>
          <w:color w:val="1F2328"/>
        </w:rPr>
        <w:t>// Logical OR: true</w:t>
      </w:r>
    </w:p>
    <w:p w14:paraId="7B698BF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"Logical NOT:"</w:t>
      </w:r>
      <w:r>
        <w:rPr>
          <w:rStyle w:val="pl-kos"/>
          <w:color w:val="1F2328"/>
        </w:rPr>
        <w:t>,</w:t>
      </w:r>
      <w:r>
        <w:rPr>
          <w:color w:val="1F2328"/>
        </w:rPr>
        <w:t xml:space="preserve"> </w:t>
      </w:r>
      <w:r>
        <w:rPr>
          <w:rStyle w:val="pl-c1"/>
          <w:color w:val="1F2328"/>
        </w:rPr>
        <w:t>!</w:t>
      </w:r>
      <w:r>
        <w:rPr>
          <w:rStyle w:val="pl-s1"/>
          <w:color w:val="1F2328"/>
        </w:rPr>
        <w:t>p</w:t>
      </w:r>
      <w:r>
        <w:rPr>
          <w:rStyle w:val="pl-kos"/>
          <w:color w:val="1F2328"/>
        </w:rPr>
        <w:t>);</w:t>
      </w:r>
      <w:r>
        <w:rPr>
          <w:color w:val="1F2328"/>
        </w:rPr>
        <w:t xml:space="preserve">       </w:t>
      </w:r>
      <w:r>
        <w:rPr>
          <w:rStyle w:val="pl-c"/>
          <w:color w:val="1F2328"/>
        </w:rPr>
        <w:t>// Logical NOT: false</w:t>
      </w:r>
    </w:p>
    <w:p w14:paraId="1B2BD4FB" w14:textId="77777777" w:rsidR="004125DB" w:rsidRDefault="004125DB" w:rsidP="004125DB">
      <w:pPr>
        <w:pStyle w:val="NormalWeb"/>
        <w:numPr>
          <w:ilvl w:val="0"/>
          <w:numId w:val="57"/>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Assignment Operators</w:t>
      </w:r>
      <w:r>
        <w:rPr>
          <w:rFonts w:ascii="Segoe UI" w:hAnsi="Segoe UI" w:cs="Segoe UI"/>
          <w:color w:val="1F2328"/>
        </w:rPr>
        <w:t>:</w:t>
      </w:r>
    </w:p>
    <w:p w14:paraId="7B966F08"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p>
    <w:p w14:paraId="552E7B8B" w14:textId="77777777" w:rsidR="004125DB" w:rsidRDefault="004125DB" w:rsidP="004125DB">
      <w:pPr>
        <w:pStyle w:val="HTMLPreformatted"/>
        <w:shd w:val="clear" w:color="auto" w:fill="FFFFFF"/>
        <w:rPr>
          <w:color w:val="1F2328"/>
        </w:rPr>
      </w:pPr>
    </w:p>
    <w:p w14:paraId="7346643A" w14:textId="77777777" w:rsidR="004125DB" w:rsidRDefault="004125DB" w:rsidP="004125DB">
      <w:pPr>
        <w:pStyle w:val="HTMLPreformatted"/>
        <w:shd w:val="clear" w:color="auto" w:fill="FFFFFF"/>
        <w:rPr>
          <w:color w:val="1F2328"/>
        </w:rPr>
      </w:pP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5</w:t>
      </w:r>
      <w:r>
        <w:rPr>
          <w:rStyle w:val="pl-kos"/>
          <w:color w:val="1F2328"/>
        </w:rPr>
        <w:t>;</w:t>
      </w:r>
      <w:r>
        <w:rPr>
          <w:color w:val="1F2328"/>
        </w:rPr>
        <w:t xml:space="preserve"> </w:t>
      </w:r>
      <w:r>
        <w:rPr>
          <w:rStyle w:val="pl-c"/>
          <w:color w:val="1F2328"/>
        </w:rPr>
        <w:t>// Equivalent to num = num + 5</w:t>
      </w:r>
    </w:p>
    <w:p w14:paraId="6E7FF20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w:t>
      </w:r>
      <w:r>
        <w:rPr>
          <w:rStyle w:val="pl-kos"/>
          <w:color w:val="1F2328"/>
        </w:rPr>
        <w:t>);</w:t>
      </w:r>
      <w:r>
        <w:rPr>
          <w:color w:val="1F2328"/>
        </w:rPr>
        <w:t xml:space="preserve"> </w:t>
      </w:r>
      <w:r>
        <w:rPr>
          <w:rStyle w:val="pl-c"/>
          <w:color w:val="1F2328"/>
        </w:rPr>
        <w:t>// 15</w:t>
      </w:r>
    </w:p>
    <w:p w14:paraId="3D74617D" w14:textId="77777777" w:rsidR="004125DB" w:rsidRDefault="004125DB" w:rsidP="004125DB">
      <w:pPr>
        <w:pStyle w:val="HTMLPreformatted"/>
        <w:shd w:val="clear" w:color="auto" w:fill="FFFFFF"/>
        <w:rPr>
          <w:color w:val="1F2328"/>
        </w:rPr>
      </w:pPr>
    </w:p>
    <w:p w14:paraId="34CCD0C0" w14:textId="77777777" w:rsidR="004125DB" w:rsidRDefault="004125DB" w:rsidP="004125DB">
      <w:pPr>
        <w:pStyle w:val="HTMLPreformatted"/>
        <w:shd w:val="clear" w:color="auto" w:fill="FFFFFF"/>
        <w:rPr>
          <w:color w:val="1F2328"/>
        </w:rPr>
      </w:pP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
          <w:color w:val="1F2328"/>
        </w:rPr>
        <w:t>// Equivalent to num = num - 3</w:t>
      </w:r>
    </w:p>
    <w:p w14:paraId="30713582"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w:t>
      </w:r>
      <w:r>
        <w:rPr>
          <w:rStyle w:val="pl-kos"/>
          <w:color w:val="1F2328"/>
        </w:rPr>
        <w:t>);</w:t>
      </w:r>
      <w:r>
        <w:rPr>
          <w:color w:val="1F2328"/>
        </w:rPr>
        <w:t xml:space="preserve"> </w:t>
      </w:r>
      <w:r>
        <w:rPr>
          <w:rStyle w:val="pl-c"/>
          <w:color w:val="1F2328"/>
        </w:rPr>
        <w:t>// 12</w:t>
      </w:r>
    </w:p>
    <w:p w14:paraId="021E9B51" w14:textId="77777777" w:rsidR="004125DB" w:rsidRDefault="004125DB" w:rsidP="004125DB">
      <w:pPr>
        <w:pStyle w:val="HTMLPreformatted"/>
        <w:shd w:val="clear" w:color="auto" w:fill="FFFFFF"/>
        <w:rPr>
          <w:color w:val="1F2328"/>
        </w:rPr>
      </w:pPr>
    </w:p>
    <w:p w14:paraId="6B3912CB" w14:textId="77777777" w:rsidR="004125DB" w:rsidRDefault="004125DB" w:rsidP="004125DB">
      <w:pPr>
        <w:pStyle w:val="HTMLPreformatted"/>
        <w:shd w:val="clear" w:color="auto" w:fill="FFFFFF"/>
        <w:rPr>
          <w:color w:val="1F2328"/>
        </w:rPr>
      </w:pP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
          <w:color w:val="1F2328"/>
        </w:rPr>
        <w:t>// Equivalent to num = num * 2</w:t>
      </w:r>
    </w:p>
    <w:p w14:paraId="0792E193"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w:t>
      </w:r>
      <w:r>
        <w:rPr>
          <w:rStyle w:val="pl-kos"/>
          <w:color w:val="1F2328"/>
        </w:rPr>
        <w:t>);</w:t>
      </w:r>
      <w:r>
        <w:rPr>
          <w:color w:val="1F2328"/>
        </w:rPr>
        <w:t xml:space="preserve"> </w:t>
      </w:r>
      <w:r>
        <w:rPr>
          <w:rStyle w:val="pl-c"/>
          <w:color w:val="1F2328"/>
        </w:rPr>
        <w:t>// 24</w:t>
      </w:r>
    </w:p>
    <w:p w14:paraId="28E47721" w14:textId="77777777" w:rsidR="004125DB" w:rsidRDefault="004125DB" w:rsidP="004125DB">
      <w:pPr>
        <w:pStyle w:val="HTMLPreformatted"/>
        <w:shd w:val="clear" w:color="auto" w:fill="FFFFFF"/>
        <w:rPr>
          <w:color w:val="1F2328"/>
        </w:rPr>
      </w:pPr>
    </w:p>
    <w:p w14:paraId="5FBB05B4" w14:textId="77777777" w:rsidR="004125DB" w:rsidRDefault="004125DB" w:rsidP="004125DB">
      <w:pPr>
        <w:pStyle w:val="HTMLPreformatted"/>
        <w:shd w:val="clear" w:color="auto" w:fill="FFFFFF"/>
        <w:rPr>
          <w:color w:val="1F2328"/>
        </w:rPr>
      </w:pP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
          <w:color w:val="1F2328"/>
        </w:rPr>
        <w:t>// Equivalent to num = num / 4</w:t>
      </w:r>
    </w:p>
    <w:p w14:paraId="24D6A6A1"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w:t>
      </w:r>
      <w:r>
        <w:rPr>
          <w:rStyle w:val="pl-kos"/>
          <w:color w:val="1F2328"/>
        </w:rPr>
        <w:t>);</w:t>
      </w:r>
      <w:r>
        <w:rPr>
          <w:color w:val="1F2328"/>
        </w:rPr>
        <w:t xml:space="preserve"> </w:t>
      </w:r>
      <w:r>
        <w:rPr>
          <w:rStyle w:val="pl-c"/>
          <w:color w:val="1F2328"/>
        </w:rPr>
        <w:t>// 6</w:t>
      </w:r>
    </w:p>
    <w:p w14:paraId="59C338F7" w14:textId="77777777" w:rsidR="004125DB" w:rsidRDefault="004125DB" w:rsidP="004125DB">
      <w:pPr>
        <w:pStyle w:val="HTMLPreformatted"/>
        <w:shd w:val="clear" w:color="auto" w:fill="FFFFFF"/>
        <w:rPr>
          <w:color w:val="1F2328"/>
        </w:rPr>
      </w:pPr>
    </w:p>
    <w:p w14:paraId="316D4AB3" w14:textId="77777777" w:rsidR="004125DB" w:rsidRDefault="004125DB" w:rsidP="004125DB">
      <w:pPr>
        <w:pStyle w:val="HTMLPreformatted"/>
        <w:shd w:val="clear" w:color="auto" w:fill="FFFFFF"/>
        <w:rPr>
          <w:color w:val="1F2328"/>
        </w:rPr>
      </w:pPr>
      <w:r>
        <w:rPr>
          <w:rStyle w:val="pl-s1"/>
          <w:color w:val="1F2328"/>
        </w:rPr>
        <w:t>num</w:t>
      </w:r>
      <w:r>
        <w:rPr>
          <w:color w:val="1F2328"/>
        </w:rPr>
        <w:t xml:space="preserve"> </w:t>
      </w:r>
      <w:r>
        <w:rPr>
          <w:rStyle w:val="pl-c1"/>
          <w:color w:val="1F2328"/>
        </w:rPr>
        <w:t>%=</w:t>
      </w:r>
      <w:r>
        <w:rPr>
          <w:color w:val="1F2328"/>
        </w:rPr>
        <w:t xml:space="preserve"> </w:t>
      </w:r>
      <w:r>
        <w:rPr>
          <w:rStyle w:val="pl-c1"/>
          <w:color w:val="1F2328"/>
        </w:rPr>
        <w:t>5</w:t>
      </w:r>
      <w:r>
        <w:rPr>
          <w:rStyle w:val="pl-kos"/>
          <w:color w:val="1F2328"/>
        </w:rPr>
        <w:t>;</w:t>
      </w:r>
      <w:r>
        <w:rPr>
          <w:color w:val="1F2328"/>
        </w:rPr>
        <w:t xml:space="preserve"> </w:t>
      </w:r>
      <w:r>
        <w:rPr>
          <w:rStyle w:val="pl-c"/>
          <w:color w:val="1F2328"/>
        </w:rPr>
        <w:t>// Equivalent to num = num % 5</w:t>
      </w:r>
    </w:p>
    <w:p w14:paraId="48D78F3E" w14:textId="77777777" w:rsidR="004125DB" w:rsidRDefault="004125DB" w:rsidP="004125DB">
      <w:pPr>
        <w:pStyle w:val="HTMLPreformatted"/>
        <w:shd w:val="clear" w:color="auto" w:fill="FFFFFF"/>
        <w:rPr>
          <w:color w:val="1F2328"/>
        </w:rPr>
      </w:pPr>
      <w:r>
        <w:rPr>
          <w:rStyle w:val="pl-smi"/>
          <w:color w:val="1F2328"/>
        </w:rPr>
        <w:lastRenderedPageBreak/>
        <w:t>console</w:t>
      </w:r>
      <w:r>
        <w:rPr>
          <w:rStyle w:val="pl-kos"/>
          <w:color w:val="1F2328"/>
        </w:rPr>
        <w:t>.</w:t>
      </w:r>
      <w:r>
        <w:rPr>
          <w:rStyle w:val="pl-en"/>
          <w:color w:val="1F2328"/>
        </w:rPr>
        <w:t>log</w:t>
      </w:r>
      <w:r>
        <w:rPr>
          <w:rStyle w:val="pl-kos"/>
          <w:color w:val="1F2328"/>
        </w:rPr>
        <w:t>(</w:t>
      </w:r>
      <w:r>
        <w:rPr>
          <w:rStyle w:val="pl-s1"/>
          <w:color w:val="1F2328"/>
        </w:rPr>
        <w:t>num</w:t>
      </w:r>
      <w:r>
        <w:rPr>
          <w:rStyle w:val="pl-kos"/>
          <w:color w:val="1F2328"/>
        </w:rPr>
        <w:t>);</w:t>
      </w:r>
      <w:r>
        <w:rPr>
          <w:color w:val="1F2328"/>
        </w:rPr>
        <w:t xml:space="preserve"> </w:t>
      </w:r>
      <w:r>
        <w:rPr>
          <w:rStyle w:val="pl-c"/>
          <w:color w:val="1F2328"/>
        </w:rPr>
        <w:t>// 1</w:t>
      </w:r>
    </w:p>
    <w:p w14:paraId="109F0BA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examples cover arithmetic, comparison, logical, and assignment operators in JavaScript.</w:t>
      </w:r>
    </w:p>
    <w:p w14:paraId="408FB0A2"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35. Template Literal</w:t>
      </w:r>
    </w:p>
    <w:p w14:paraId="637806F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Certainly! Template literals are a convenient way to create strings in JavaScript, especially when you need to include variables or expressions within the string. Here’s an example:</w:t>
      </w:r>
    </w:p>
    <w:p w14:paraId="0EAF78CA"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name</w:t>
      </w:r>
      <w:r>
        <w:rPr>
          <w:color w:val="1F2328"/>
        </w:rPr>
        <w:t xml:space="preserve"> </w:t>
      </w:r>
      <w:r>
        <w:rPr>
          <w:rStyle w:val="pl-c1"/>
          <w:color w:val="1F2328"/>
        </w:rPr>
        <w:t>=</w:t>
      </w:r>
      <w:r>
        <w:rPr>
          <w:color w:val="1F2328"/>
        </w:rPr>
        <w:t xml:space="preserve"> </w:t>
      </w:r>
      <w:r>
        <w:rPr>
          <w:rStyle w:val="pl-s"/>
          <w:color w:val="1F2328"/>
        </w:rPr>
        <w:t>"Alice"</w:t>
      </w:r>
      <w:r>
        <w:rPr>
          <w:rStyle w:val="pl-kos"/>
          <w:color w:val="1F2328"/>
        </w:rPr>
        <w:t>;</w:t>
      </w:r>
    </w:p>
    <w:p w14:paraId="7CB98F0F"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age</w:t>
      </w:r>
      <w:r>
        <w:rPr>
          <w:color w:val="1F2328"/>
        </w:rPr>
        <w:t xml:space="preserve"> </w:t>
      </w:r>
      <w:r>
        <w:rPr>
          <w:rStyle w:val="pl-c1"/>
          <w:color w:val="1F2328"/>
        </w:rPr>
        <w:t>=</w:t>
      </w:r>
      <w:r>
        <w:rPr>
          <w:color w:val="1F2328"/>
        </w:rPr>
        <w:t xml:space="preserve"> </w:t>
      </w:r>
      <w:r>
        <w:rPr>
          <w:rStyle w:val="pl-c1"/>
          <w:color w:val="1F2328"/>
        </w:rPr>
        <w:t>30</w:t>
      </w:r>
      <w:r>
        <w:rPr>
          <w:rStyle w:val="pl-kos"/>
          <w:color w:val="1F2328"/>
        </w:rPr>
        <w:t>;</w:t>
      </w:r>
    </w:p>
    <w:p w14:paraId="75B21CB2" w14:textId="77777777" w:rsidR="004125DB" w:rsidRDefault="004125DB" w:rsidP="004125DB">
      <w:pPr>
        <w:pStyle w:val="HTMLPreformatted"/>
        <w:shd w:val="clear" w:color="auto" w:fill="FFFFFF"/>
        <w:rPr>
          <w:color w:val="1F2328"/>
        </w:rPr>
      </w:pPr>
    </w:p>
    <w:p w14:paraId="4D03C862" w14:textId="77777777" w:rsidR="004125DB" w:rsidRDefault="004125DB" w:rsidP="004125DB">
      <w:pPr>
        <w:pStyle w:val="HTMLPreformatted"/>
        <w:shd w:val="clear" w:color="auto" w:fill="FFFFFF"/>
        <w:rPr>
          <w:color w:val="1F2328"/>
        </w:rPr>
      </w:pPr>
      <w:r>
        <w:rPr>
          <w:rStyle w:val="pl-c"/>
          <w:color w:val="1F2328"/>
        </w:rPr>
        <w:t>// Using template literals to create a string</w:t>
      </w:r>
    </w:p>
    <w:p w14:paraId="252B2AD9"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greeting</w:t>
      </w:r>
      <w:r>
        <w:rPr>
          <w:color w:val="1F2328"/>
        </w:rPr>
        <w:t xml:space="preserve"> </w:t>
      </w:r>
      <w:r>
        <w:rPr>
          <w:rStyle w:val="pl-c1"/>
          <w:color w:val="1F2328"/>
        </w:rPr>
        <w:t>=</w:t>
      </w:r>
      <w:r>
        <w:rPr>
          <w:color w:val="1F2328"/>
        </w:rPr>
        <w:t xml:space="preserve"> </w:t>
      </w:r>
      <w:r>
        <w:rPr>
          <w:rStyle w:val="pl-s"/>
          <w:color w:val="1F2328"/>
        </w:rPr>
        <w:t xml:space="preserve">`Hello, my name is </w:t>
      </w:r>
      <w:r>
        <w:rPr>
          <w:rStyle w:val="pl-kos"/>
          <w:color w:val="1F2328"/>
        </w:rPr>
        <w:t>${</w:t>
      </w:r>
      <w:r>
        <w:rPr>
          <w:rStyle w:val="pl-s1"/>
          <w:color w:val="1F2328"/>
        </w:rPr>
        <w:t>name</w:t>
      </w:r>
      <w:r>
        <w:rPr>
          <w:rStyle w:val="pl-kos"/>
          <w:color w:val="1F2328"/>
        </w:rPr>
        <w:t>}</w:t>
      </w:r>
      <w:r>
        <w:rPr>
          <w:rStyle w:val="pl-s"/>
          <w:color w:val="1F2328"/>
        </w:rPr>
        <w:t xml:space="preserve"> and I am </w:t>
      </w:r>
      <w:r>
        <w:rPr>
          <w:rStyle w:val="pl-kos"/>
          <w:color w:val="1F2328"/>
        </w:rPr>
        <w:t>${</w:t>
      </w:r>
      <w:r>
        <w:rPr>
          <w:rStyle w:val="pl-s1"/>
          <w:color w:val="1F2328"/>
        </w:rPr>
        <w:t>age</w:t>
      </w:r>
      <w:r>
        <w:rPr>
          <w:rStyle w:val="pl-kos"/>
          <w:color w:val="1F2328"/>
        </w:rPr>
        <w:t>}</w:t>
      </w:r>
      <w:r>
        <w:rPr>
          <w:rStyle w:val="pl-s"/>
          <w:color w:val="1F2328"/>
        </w:rPr>
        <w:t xml:space="preserve"> years old.`</w:t>
      </w:r>
      <w:r>
        <w:rPr>
          <w:rStyle w:val="pl-kos"/>
          <w:color w:val="1F2328"/>
        </w:rPr>
        <w:t>;</w:t>
      </w:r>
    </w:p>
    <w:p w14:paraId="0417991B" w14:textId="77777777" w:rsidR="004125DB" w:rsidRDefault="004125DB" w:rsidP="004125DB">
      <w:pPr>
        <w:pStyle w:val="HTMLPreformatted"/>
        <w:shd w:val="clear" w:color="auto" w:fill="FFFFFF"/>
        <w:rPr>
          <w:color w:val="1F2328"/>
        </w:rPr>
      </w:pPr>
    </w:p>
    <w:p w14:paraId="18596539"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greeting</w:t>
      </w:r>
      <w:r>
        <w:rPr>
          <w:rStyle w:val="pl-kos"/>
          <w:color w:val="1F2328"/>
        </w:rPr>
        <w:t>);</w:t>
      </w:r>
    </w:p>
    <w:p w14:paraId="388CE8F7"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36. Asynchronous JavaScript: Promises, Callbacks, Async Await</w:t>
      </w:r>
    </w:p>
    <w:p w14:paraId="10D21A7C"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36.1. Sync &amp; Async</w:t>
      </w:r>
    </w:p>
    <w:p w14:paraId="674EB6D9" w14:textId="77777777" w:rsidR="004125DB" w:rsidRDefault="004125DB" w:rsidP="004125DB">
      <w:pPr>
        <w:pStyle w:val="HTMLPreformatted"/>
        <w:shd w:val="clear" w:color="auto" w:fill="FFFFFF"/>
        <w:spacing w:after="240"/>
        <w:rPr>
          <w:color w:val="1F2328"/>
        </w:rPr>
      </w:pPr>
      <w:r>
        <w:rPr>
          <w:color w:val="1F2328"/>
        </w:rPr>
        <w:t>function print1() {</w:t>
      </w:r>
    </w:p>
    <w:p w14:paraId="51C99EB0" w14:textId="77777777" w:rsidR="004125DB" w:rsidRDefault="004125DB" w:rsidP="004125DB">
      <w:pPr>
        <w:pStyle w:val="HTMLPreformatted"/>
        <w:shd w:val="clear" w:color="auto" w:fill="FFFFFF"/>
        <w:spacing w:after="240"/>
        <w:rPr>
          <w:color w:val="1F2328"/>
        </w:rPr>
      </w:pPr>
      <w:r>
        <w:rPr>
          <w:color w:val="1F2328"/>
        </w:rPr>
        <w:t xml:space="preserve">    const number1 = 1;</w:t>
      </w:r>
    </w:p>
    <w:p w14:paraId="3ED9A971" w14:textId="77777777" w:rsidR="004125DB" w:rsidRDefault="004125DB" w:rsidP="004125DB">
      <w:pPr>
        <w:pStyle w:val="HTMLPreformatted"/>
        <w:shd w:val="clear" w:color="auto" w:fill="FFFFFF"/>
        <w:spacing w:after="240"/>
        <w:rPr>
          <w:color w:val="1F2328"/>
        </w:rPr>
      </w:pPr>
      <w:r>
        <w:rPr>
          <w:color w:val="1F2328"/>
        </w:rPr>
        <w:t xml:space="preserve">    console.log(number1);</w:t>
      </w:r>
    </w:p>
    <w:p w14:paraId="3F463648" w14:textId="77777777" w:rsidR="004125DB" w:rsidRDefault="004125DB" w:rsidP="004125DB">
      <w:pPr>
        <w:pStyle w:val="HTMLPreformatted"/>
        <w:shd w:val="clear" w:color="auto" w:fill="FFFFFF"/>
        <w:spacing w:after="240"/>
        <w:rPr>
          <w:color w:val="1F2328"/>
        </w:rPr>
      </w:pPr>
      <w:r>
        <w:rPr>
          <w:color w:val="1F2328"/>
        </w:rPr>
        <w:t>}</w:t>
      </w:r>
    </w:p>
    <w:p w14:paraId="039D4705" w14:textId="77777777" w:rsidR="004125DB" w:rsidRDefault="004125DB" w:rsidP="004125DB">
      <w:pPr>
        <w:pStyle w:val="HTMLPreformatted"/>
        <w:shd w:val="clear" w:color="auto" w:fill="FFFFFF"/>
        <w:spacing w:after="240"/>
        <w:rPr>
          <w:color w:val="1F2328"/>
        </w:rPr>
      </w:pPr>
    </w:p>
    <w:p w14:paraId="43BA3CA5" w14:textId="77777777" w:rsidR="004125DB" w:rsidRDefault="004125DB" w:rsidP="004125DB">
      <w:pPr>
        <w:pStyle w:val="HTMLPreformatted"/>
        <w:shd w:val="clear" w:color="auto" w:fill="FFFFFF"/>
        <w:spacing w:after="240"/>
        <w:rPr>
          <w:color w:val="1F2328"/>
        </w:rPr>
      </w:pPr>
    </w:p>
    <w:p w14:paraId="5AB557C3" w14:textId="77777777" w:rsidR="004125DB" w:rsidRDefault="004125DB" w:rsidP="004125DB">
      <w:pPr>
        <w:pStyle w:val="HTMLPreformatted"/>
        <w:shd w:val="clear" w:color="auto" w:fill="FFFFFF"/>
        <w:spacing w:after="240"/>
        <w:rPr>
          <w:color w:val="1F2328"/>
        </w:rPr>
      </w:pPr>
      <w:r>
        <w:rPr>
          <w:color w:val="1F2328"/>
        </w:rPr>
        <w:t>function print2() {</w:t>
      </w:r>
    </w:p>
    <w:p w14:paraId="79F4BB2A" w14:textId="77777777" w:rsidR="004125DB" w:rsidRDefault="004125DB" w:rsidP="004125DB">
      <w:pPr>
        <w:pStyle w:val="HTMLPreformatted"/>
        <w:shd w:val="clear" w:color="auto" w:fill="FFFFFF"/>
        <w:spacing w:after="240"/>
        <w:rPr>
          <w:color w:val="1F2328"/>
        </w:rPr>
      </w:pPr>
      <w:r>
        <w:rPr>
          <w:color w:val="1F2328"/>
        </w:rPr>
        <w:t xml:space="preserve">    function getNumber2() {</w:t>
      </w:r>
    </w:p>
    <w:p w14:paraId="3CBD269B" w14:textId="77777777" w:rsidR="004125DB" w:rsidRDefault="004125DB" w:rsidP="004125DB">
      <w:pPr>
        <w:pStyle w:val="HTMLPreformatted"/>
        <w:shd w:val="clear" w:color="auto" w:fill="FFFFFF"/>
        <w:spacing w:after="240"/>
        <w:rPr>
          <w:color w:val="1F2328"/>
        </w:rPr>
      </w:pPr>
      <w:r>
        <w:rPr>
          <w:color w:val="1F2328"/>
        </w:rPr>
        <w:t xml:space="preserve">        return 2;</w:t>
      </w:r>
    </w:p>
    <w:p w14:paraId="3F7ED4F6" w14:textId="77777777" w:rsidR="004125DB" w:rsidRDefault="004125DB" w:rsidP="004125DB">
      <w:pPr>
        <w:pStyle w:val="HTMLPreformatted"/>
        <w:shd w:val="clear" w:color="auto" w:fill="FFFFFF"/>
        <w:spacing w:after="240"/>
        <w:rPr>
          <w:color w:val="1F2328"/>
        </w:rPr>
      </w:pPr>
      <w:r>
        <w:rPr>
          <w:color w:val="1F2328"/>
        </w:rPr>
        <w:t xml:space="preserve">    }</w:t>
      </w:r>
    </w:p>
    <w:p w14:paraId="7FBCB43C" w14:textId="77777777" w:rsidR="004125DB" w:rsidRDefault="004125DB" w:rsidP="004125DB">
      <w:pPr>
        <w:pStyle w:val="HTMLPreformatted"/>
        <w:shd w:val="clear" w:color="auto" w:fill="FFFFFF"/>
        <w:spacing w:after="240"/>
        <w:rPr>
          <w:color w:val="1F2328"/>
        </w:rPr>
      </w:pPr>
      <w:r>
        <w:rPr>
          <w:color w:val="1F2328"/>
        </w:rPr>
        <w:t xml:space="preserve">    const number2 = getNumber2();</w:t>
      </w:r>
    </w:p>
    <w:p w14:paraId="055B5DF5" w14:textId="77777777" w:rsidR="004125DB" w:rsidRDefault="004125DB" w:rsidP="004125DB">
      <w:pPr>
        <w:pStyle w:val="HTMLPreformatted"/>
        <w:shd w:val="clear" w:color="auto" w:fill="FFFFFF"/>
        <w:spacing w:after="240"/>
        <w:rPr>
          <w:color w:val="1F2328"/>
        </w:rPr>
      </w:pPr>
      <w:r>
        <w:rPr>
          <w:color w:val="1F2328"/>
        </w:rPr>
        <w:t xml:space="preserve">    console.log(number2);</w:t>
      </w:r>
    </w:p>
    <w:p w14:paraId="1D3032BC" w14:textId="77777777" w:rsidR="004125DB" w:rsidRDefault="004125DB" w:rsidP="004125DB">
      <w:pPr>
        <w:pStyle w:val="HTMLPreformatted"/>
        <w:shd w:val="clear" w:color="auto" w:fill="FFFFFF"/>
        <w:spacing w:after="240"/>
        <w:rPr>
          <w:color w:val="1F2328"/>
        </w:rPr>
      </w:pPr>
      <w:r>
        <w:rPr>
          <w:color w:val="1F2328"/>
        </w:rPr>
        <w:t>}</w:t>
      </w:r>
    </w:p>
    <w:p w14:paraId="5D1708A6" w14:textId="77777777" w:rsidR="004125DB" w:rsidRDefault="004125DB" w:rsidP="004125DB">
      <w:pPr>
        <w:pStyle w:val="HTMLPreformatted"/>
        <w:shd w:val="clear" w:color="auto" w:fill="FFFFFF"/>
        <w:spacing w:after="240"/>
        <w:rPr>
          <w:color w:val="1F2328"/>
        </w:rPr>
      </w:pPr>
    </w:p>
    <w:p w14:paraId="57B3A48A" w14:textId="77777777" w:rsidR="004125DB" w:rsidRDefault="004125DB" w:rsidP="004125DB">
      <w:pPr>
        <w:pStyle w:val="HTMLPreformatted"/>
        <w:shd w:val="clear" w:color="auto" w:fill="FFFFFF"/>
        <w:spacing w:after="240"/>
        <w:rPr>
          <w:color w:val="1F2328"/>
        </w:rPr>
      </w:pPr>
    </w:p>
    <w:p w14:paraId="21BC32FA" w14:textId="77777777" w:rsidR="004125DB" w:rsidRDefault="004125DB" w:rsidP="004125DB">
      <w:pPr>
        <w:pStyle w:val="HTMLPreformatted"/>
        <w:shd w:val="clear" w:color="auto" w:fill="FFFFFF"/>
        <w:spacing w:after="240"/>
        <w:rPr>
          <w:color w:val="1F2328"/>
        </w:rPr>
      </w:pPr>
      <w:r>
        <w:rPr>
          <w:color w:val="1F2328"/>
        </w:rPr>
        <w:t>function print3() {</w:t>
      </w:r>
    </w:p>
    <w:p w14:paraId="4BFC696D" w14:textId="77777777" w:rsidR="004125DB" w:rsidRDefault="004125DB" w:rsidP="004125DB">
      <w:pPr>
        <w:pStyle w:val="HTMLPreformatted"/>
        <w:shd w:val="clear" w:color="auto" w:fill="FFFFFF"/>
        <w:spacing w:after="240"/>
        <w:rPr>
          <w:color w:val="1F2328"/>
        </w:rPr>
      </w:pPr>
      <w:r>
        <w:rPr>
          <w:color w:val="1F2328"/>
        </w:rPr>
        <w:lastRenderedPageBreak/>
        <w:t xml:space="preserve">    const fs = require('fs');</w:t>
      </w:r>
    </w:p>
    <w:p w14:paraId="2D6554D0" w14:textId="77777777" w:rsidR="004125DB" w:rsidRDefault="004125DB" w:rsidP="004125DB">
      <w:pPr>
        <w:pStyle w:val="HTMLPreformatted"/>
        <w:shd w:val="clear" w:color="auto" w:fill="FFFFFF"/>
        <w:spacing w:after="240"/>
        <w:rPr>
          <w:color w:val="1F2328"/>
        </w:rPr>
      </w:pPr>
      <w:r>
        <w:rPr>
          <w:color w:val="1F2328"/>
        </w:rPr>
        <w:t xml:space="preserve">    fs.readFile('./number3.txt', 'utf-8', function (err, number3) {</w:t>
      </w:r>
    </w:p>
    <w:p w14:paraId="23737DB7" w14:textId="77777777" w:rsidR="004125DB" w:rsidRDefault="004125DB" w:rsidP="004125DB">
      <w:pPr>
        <w:pStyle w:val="HTMLPreformatted"/>
        <w:shd w:val="clear" w:color="auto" w:fill="FFFFFF"/>
        <w:spacing w:after="240"/>
        <w:rPr>
          <w:color w:val="1F2328"/>
        </w:rPr>
      </w:pPr>
      <w:r>
        <w:rPr>
          <w:color w:val="1F2328"/>
        </w:rPr>
        <w:t xml:space="preserve">        console.log(number3);</w:t>
      </w:r>
    </w:p>
    <w:p w14:paraId="20AA9A44" w14:textId="77777777" w:rsidR="004125DB" w:rsidRDefault="004125DB" w:rsidP="004125DB">
      <w:pPr>
        <w:pStyle w:val="HTMLPreformatted"/>
        <w:shd w:val="clear" w:color="auto" w:fill="FFFFFF"/>
        <w:spacing w:after="240"/>
        <w:rPr>
          <w:color w:val="1F2328"/>
        </w:rPr>
      </w:pPr>
      <w:r>
        <w:rPr>
          <w:color w:val="1F2328"/>
        </w:rPr>
        <w:t xml:space="preserve">    });</w:t>
      </w:r>
    </w:p>
    <w:p w14:paraId="4BECF2CD" w14:textId="77777777" w:rsidR="004125DB" w:rsidRDefault="004125DB" w:rsidP="004125DB">
      <w:pPr>
        <w:pStyle w:val="HTMLPreformatted"/>
        <w:shd w:val="clear" w:color="auto" w:fill="FFFFFF"/>
        <w:spacing w:after="240"/>
        <w:rPr>
          <w:color w:val="1F2328"/>
        </w:rPr>
      </w:pPr>
      <w:r>
        <w:rPr>
          <w:color w:val="1F2328"/>
        </w:rPr>
        <w:t>}</w:t>
      </w:r>
    </w:p>
    <w:p w14:paraId="5C2B82FB" w14:textId="77777777" w:rsidR="004125DB" w:rsidRDefault="004125DB" w:rsidP="004125DB">
      <w:pPr>
        <w:pStyle w:val="HTMLPreformatted"/>
        <w:shd w:val="clear" w:color="auto" w:fill="FFFFFF"/>
        <w:spacing w:after="240"/>
        <w:rPr>
          <w:color w:val="1F2328"/>
        </w:rPr>
      </w:pPr>
    </w:p>
    <w:p w14:paraId="0C4CAF3A" w14:textId="77777777" w:rsidR="004125DB" w:rsidRDefault="004125DB" w:rsidP="004125DB">
      <w:pPr>
        <w:pStyle w:val="HTMLPreformatted"/>
        <w:shd w:val="clear" w:color="auto" w:fill="FFFFFF"/>
        <w:spacing w:after="240"/>
        <w:rPr>
          <w:color w:val="1F2328"/>
        </w:rPr>
      </w:pPr>
    </w:p>
    <w:p w14:paraId="74EB07F4" w14:textId="77777777" w:rsidR="004125DB" w:rsidRDefault="004125DB" w:rsidP="004125DB">
      <w:pPr>
        <w:pStyle w:val="HTMLPreformatted"/>
        <w:shd w:val="clear" w:color="auto" w:fill="FFFFFF"/>
        <w:spacing w:after="240"/>
        <w:rPr>
          <w:color w:val="1F2328"/>
        </w:rPr>
      </w:pPr>
      <w:r>
        <w:rPr>
          <w:color w:val="1F2328"/>
        </w:rPr>
        <w:t>function print4() {</w:t>
      </w:r>
    </w:p>
    <w:p w14:paraId="779D0B35" w14:textId="77777777" w:rsidR="004125DB" w:rsidRDefault="004125DB" w:rsidP="004125DB">
      <w:pPr>
        <w:pStyle w:val="HTMLPreformatted"/>
        <w:shd w:val="clear" w:color="auto" w:fill="FFFFFF"/>
        <w:spacing w:after="240"/>
        <w:rPr>
          <w:color w:val="1F2328"/>
        </w:rPr>
      </w:pPr>
      <w:r>
        <w:rPr>
          <w:color w:val="1F2328"/>
        </w:rPr>
        <w:t xml:space="preserve">    const number4 = 4;</w:t>
      </w:r>
    </w:p>
    <w:p w14:paraId="5EC3DBED" w14:textId="77777777" w:rsidR="004125DB" w:rsidRDefault="004125DB" w:rsidP="004125DB">
      <w:pPr>
        <w:pStyle w:val="HTMLPreformatted"/>
        <w:shd w:val="clear" w:color="auto" w:fill="FFFFFF"/>
        <w:spacing w:after="240"/>
        <w:rPr>
          <w:color w:val="1F2328"/>
        </w:rPr>
      </w:pPr>
      <w:r>
        <w:rPr>
          <w:color w:val="1F2328"/>
        </w:rPr>
        <w:t xml:space="preserve">    console.log(number4);</w:t>
      </w:r>
    </w:p>
    <w:p w14:paraId="1AD8EDB0" w14:textId="77777777" w:rsidR="004125DB" w:rsidRDefault="004125DB" w:rsidP="004125DB">
      <w:pPr>
        <w:pStyle w:val="HTMLPreformatted"/>
        <w:shd w:val="clear" w:color="auto" w:fill="FFFFFF"/>
        <w:spacing w:after="240"/>
        <w:rPr>
          <w:color w:val="1F2328"/>
        </w:rPr>
      </w:pPr>
      <w:r>
        <w:rPr>
          <w:color w:val="1F2328"/>
        </w:rPr>
        <w:t>}</w:t>
      </w:r>
    </w:p>
    <w:p w14:paraId="0F234392" w14:textId="77777777" w:rsidR="004125DB" w:rsidRDefault="004125DB" w:rsidP="004125DB">
      <w:pPr>
        <w:pStyle w:val="HTMLPreformatted"/>
        <w:shd w:val="clear" w:color="auto" w:fill="FFFFFF"/>
        <w:spacing w:after="240"/>
        <w:rPr>
          <w:color w:val="1F2328"/>
        </w:rPr>
      </w:pPr>
    </w:p>
    <w:p w14:paraId="56E3E838" w14:textId="77777777" w:rsidR="004125DB" w:rsidRDefault="004125DB" w:rsidP="004125DB">
      <w:pPr>
        <w:pStyle w:val="HTMLPreformatted"/>
        <w:shd w:val="clear" w:color="auto" w:fill="FFFFFF"/>
        <w:spacing w:after="240"/>
        <w:rPr>
          <w:color w:val="1F2328"/>
        </w:rPr>
      </w:pPr>
      <w:r>
        <w:rPr>
          <w:color w:val="1F2328"/>
        </w:rPr>
        <w:t>print1();</w:t>
      </w:r>
    </w:p>
    <w:p w14:paraId="00507E52" w14:textId="77777777" w:rsidR="004125DB" w:rsidRDefault="004125DB" w:rsidP="004125DB">
      <w:pPr>
        <w:pStyle w:val="HTMLPreformatted"/>
        <w:shd w:val="clear" w:color="auto" w:fill="FFFFFF"/>
        <w:spacing w:after="240"/>
        <w:rPr>
          <w:color w:val="1F2328"/>
        </w:rPr>
      </w:pPr>
      <w:r>
        <w:rPr>
          <w:color w:val="1F2328"/>
        </w:rPr>
        <w:t>print2();</w:t>
      </w:r>
    </w:p>
    <w:p w14:paraId="2B0AB854" w14:textId="77777777" w:rsidR="004125DB" w:rsidRDefault="004125DB" w:rsidP="004125DB">
      <w:pPr>
        <w:pStyle w:val="HTMLPreformatted"/>
        <w:shd w:val="clear" w:color="auto" w:fill="FFFFFF"/>
        <w:spacing w:after="240"/>
        <w:rPr>
          <w:color w:val="1F2328"/>
        </w:rPr>
      </w:pPr>
      <w:r>
        <w:rPr>
          <w:color w:val="1F2328"/>
        </w:rPr>
        <w:t>print3();</w:t>
      </w:r>
    </w:p>
    <w:p w14:paraId="554E2C42" w14:textId="77777777" w:rsidR="004125DB" w:rsidRDefault="004125DB" w:rsidP="004125DB">
      <w:pPr>
        <w:pStyle w:val="HTMLPreformatted"/>
        <w:shd w:val="clear" w:color="auto" w:fill="FFFFFF"/>
        <w:spacing w:after="240"/>
        <w:rPr>
          <w:color w:val="1F2328"/>
        </w:rPr>
      </w:pPr>
      <w:r>
        <w:rPr>
          <w:color w:val="1F2328"/>
        </w:rPr>
        <w:t>print4();</w:t>
      </w:r>
    </w:p>
    <w:p w14:paraId="3304BB9D"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3915FC92">
          <v:rect id="_x0000_i1038" style="width:0;height:3pt" o:hralign="center" o:hrstd="t" o:hr="t" fillcolor="#a0a0a0" stroked="f"/>
        </w:pict>
      </w:r>
    </w:p>
    <w:p w14:paraId="579E557E" w14:textId="10D62F47"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drawing>
          <wp:inline distT="0" distB="0" distL="0" distR="0" wp14:anchorId="1B874B74" wp14:editId="705298C5">
            <wp:extent cx="5731510" cy="3140710"/>
            <wp:effectExtent l="0" t="0" r="2540" b="2540"/>
            <wp:docPr id="129381569" name="Picture 15" descr="async1">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sync1">
                      <a:hlinkClick r:id="rId188" tgtFrame="&quot;_blank&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7042AC58"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30664F86">
          <v:rect id="_x0000_i1039" style="width:0;height:3pt" o:hralign="center" o:hrstd="t" o:hr="t" fillcolor="#a0a0a0" stroked="f"/>
        </w:pict>
      </w:r>
    </w:p>
    <w:p w14:paraId="48DAA98C" w14:textId="351429AA"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60058BDD" wp14:editId="74B21EC0">
            <wp:extent cx="5731510" cy="3140710"/>
            <wp:effectExtent l="0" t="0" r="2540" b="2540"/>
            <wp:docPr id="245154729" name="Picture 14" descr="async2">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sync2">
                      <a:hlinkClick r:id="rId190"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07A74A30"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4FD3825D">
          <v:rect id="_x0000_i1040" style="width:0;height:3pt" o:hralign="center" o:hrstd="t" o:hr="t" fillcolor="#a0a0a0" stroked="f"/>
        </w:pict>
      </w:r>
    </w:p>
    <w:p w14:paraId="37D5BD40"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36.2. Event Loop</w:t>
      </w:r>
    </w:p>
    <w:p w14:paraId="1DCA015D"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36.3. Call Stack</w:t>
      </w:r>
    </w:p>
    <w:p w14:paraId="69A320B4"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36.4. Task Queue</w:t>
      </w:r>
    </w:p>
    <w:p w14:paraId="322A8404"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37. JS-Functions, JavaScript-Functions</w:t>
      </w:r>
    </w:p>
    <w:p w14:paraId="24175323"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37.1. Arrow Functions</w:t>
      </w:r>
    </w:p>
    <w:p w14:paraId="2DDD3CB5"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Arrow Functions / Anonymous Functions / Lambda Functions</w:t>
      </w:r>
    </w:p>
    <w:p w14:paraId="1B6EC12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A</w:t>
      </w:r>
    </w:p>
    <w:p w14:paraId="02F59186" w14:textId="77777777" w:rsidR="004125DB" w:rsidRDefault="004125DB" w:rsidP="004125DB">
      <w:pPr>
        <w:pStyle w:val="HTMLPreformatted"/>
        <w:shd w:val="clear" w:color="auto" w:fill="FFFFFF"/>
        <w:spacing w:after="240"/>
        <w:rPr>
          <w:color w:val="1F2328"/>
        </w:rPr>
      </w:pPr>
      <w:r>
        <w:rPr>
          <w:color w:val="1F2328"/>
        </w:rPr>
        <w:t>function helloWorld() {</w:t>
      </w:r>
    </w:p>
    <w:p w14:paraId="21DC81AC" w14:textId="77777777" w:rsidR="004125DB" w:rsidRDefault="004125DB" w:rsidP="004125DB">
      <w:pPr>
        <w:pStyle w:val="HTMLPreformatted"/>
        <w:shd w:val="clear" w:color="auto" w:fill="FFFFFF"/>
        <w:spacing w:after="240"/>
        <w:rPr>
          <w:color w:val="1F2328"/>
        </w:rPr>
      </w:pPr>
      <w:r>
        <w:rPr>
          <w:color w:val="1F2328"/>
        </w:rPr>
        <w:t xml:space="preserve">  console.log("Hello, World!");</w:t>
      </w:r>
    </w:p>
    <w:p w14:paraId="23675B9C" w14:textId="77777777" w:rsidR="004125DB" w:rsidRDefault="004125DB" w:rsidP="004125DB">
      <w:pPr>
        <w:pStyle w:val="HTMLPreformatted"/>
        <w:shd w:val="clear" w:color="auto" w:fill="FFFFFF"/>
        <w:spacing w:after="240"/>
        <w:rPr>
          <w:color w:val="1F2328"/>
        </w:rPr>
      </w:pPr>
      <w:r>
        <w:rPr>
          <w:color w:val="1F2328"/>
        </w:rPr>
        <w:t>}</w:t>
      </w:r>
    </w:p>
    <w:p w14:paraId="4F323C06" w14:textId="77777777" w:rsidR="004125DB" w:rsidRDefault="004125DB" w:rsidP="004125DB">
      <w:pPr>
        <w:pStyle w:val="HTMLPreformatted"/>
        <w:shd w:val="clear" w:color="auto" w:fill="FFFFFF"/>
        <w:spacing w:after="240"/>
        <w:rPr>
          <w:color w:val="1F2328"/>
        </w:rPr>
      </w:pPr>
    </w:p>
    <w:p w14:paraId="55358F8A" w14:textId="77777777" w:rsidR="004125DB" w:rsidRDefault="004125DB" w:rsidP="004125DB">
      <w:pPr>
        <w:pStyle w:val="HTMLPreformatted"/>
        <w:shd w:val="clear" w:color="auto" w:fill="FFFFFF"/>
        <w:spacing w:after="240"/>
        <w:rPr>
          <w:color w:val="1F2328"/>
        </w:rPr>
      </w:pPr>
      <w:r>
        <w:rPr>
          <w:color w:val="1F2328"/>
        </w:rPr>
        <w:t>const helloWorld = () =&gt; {</w:t>
      </w:r>
    </w:p>
    <w:p w14:paraId="02D0876A" w14:textId="77777777" w:rsidR="004125DB" w:rsidRDefault="004125DB" w:rsidP="004125DB">
      <w:pPr>
        <w:pStyle w:val="HTMLPreformatted"/>
        <w:shd w:val="clear" w:color="auto" w:fill="FFFFFF"/>
        <w:spacing w:after="240"/>
        <w:rPr>
          <w:color w:val="1F2328"/>
        </w:rPr>
      </w:pPr>
      <w:r>
        <w:rPr>
          <w:color w:val="1F2328"/>
        </w:rPr>
        <w:t xml:space="preserve">  console.log("Hello, World!");</w:t>
      </w:r>
    </w:p>
    <w:p w14:paraId="14E79EAA" w14:textId="77777777" w:rsidR="004125DB" w:rsidRDefault="004125DB" w:rsidP="004125DB">
      <w:pPr>
        <w:pStyle w:val="HTMLPreformatted"/>
        <w:shd w:val="clear" w:color="auto" w:fill="FFFFFF"/>
        <w:spacing w:after="240"/>
        <w:rPr>
          <w:color w:val="1F2328"/>
        </w:rPr>
      </w:pPr>
      <w:r>
        <w:rPr>
          <w:color w:val="1F2328"/>
        </w:rPr>
        <w:t>};</w:t>
      </w:r>
    </w:p>
    <w:p w14:paraId="14BE993C"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lastRenderedPageBreak/>
        <w:t>B</w:t>
      </w:r>
    </w:p>
    <w:p w14:paraId="6F094320" w14:textId="77777777" w:rsidR="004125DB" w:rsidRDefault="004125DB" w:rsidP="004125DB">
      <w:pPr>
        <w:pStyle w:val="HTMLPreformatted"/>
        <w:shd w:val="clear" w:color="auto" w:fill="FFFFFF"/>
        <w:spacing w:after="240"/>
        <w:rPr>
          <w:color w:val="1F2328"/>
        </w:rPr>
      </w:pPr>
      <w:r>
        <w:rPr>
          <w:color w:val="1F2328"/>
        </w:rPr>
        <w:t>// Normal function with two integer arguments</w:t>
      </w:r>
    </w:p>
    <w:p w14:paraId="51610288" w14:textId="77777777" w:rsidR="004125DB" w:rsidRDefault="004125DB" w:rsidP="004125DB">
      <w:pPr>
        <w:pStyle w:val="HTMLPreformatted"/>
        <w:shd w:val="clear" w:color="auto" w:fill="FFFFFF"/>
        <w:spacing w:after="240"/>
        <w:rPr>
          <w:color w:val="1F2328"/>
        </w:rPr>
      </w:pPr>
      <w:r>
        <w:rPr>
          <w:color w:val="1F2328"/>
        </w:rPr>
        <w:t>function add(a, b) {</w:t>
      </w:r>
    </w:p>
    <w:p w14:paraId="11AB086E" w14:textId="77777777" w:rsidR="004125DB" w:rsidRDefault="004125DB" w:rsidP="004125DB">
      <w:pPr>
        <w:pStyle w:val="HTMLPreformatted"/>
        <w:shd w:val="clear" w:color="auto" w:fill="FFFFFF"/>
        <w:spacing w:after="240"/>
        <w:rPr>
          <w:color w:val="1F2328"/>
        </w:rPr>
      </w:pPr>
      <w:r>
        <w:rPr>
          <w:color w:val="1F2328"/>
        </w:rPr>
        <w:t xml:space="preserve">  return a + b;</w:t>
      </w:r>
    </w:p>
    <w:p w14:paraId="696F2273" w14:textId="77777777" w:rsidR="004125DB" w:rsidRDefault="004125DB" w:rsidP="004125DB">
      <w:pPr>
        <w:pStyle w:val="HTMLPreformatted"/>
        <w:shd w:val="clear" w:color="auto" w:fill="FFFFFF"/>
        <w:spacing w:after="240"/>
        <w:rPr>
          <w:color w:val="1F2328"/>
        </w:rPr>
      </w:pPr>
      <w:r>
        <w:rPr>
          <w:color w:val="1F2328"/>
        </w:rPr>
        <w:t>}</w:t>
      </w:r>
    </w:p>
    <w:p w14:paraId="67898259" w14:textId="77777777" w:rsidR="004125DB" w:rsidRDefault="004125DB" w:rsidP="004125DB">
      <w:pPr>
        <w:pStyle w:val="HTMLPreformatted"/>
        <w:shd w:val="clear" w:color="auto" w:fill="FFFFFF"/>
        <w:spacing w:after="240"/>
        <w:rPr>
          <w:color w:val="1F2328"/>
        </w:rPr>
      </w:pPr>
    </w:p>
    <w:p w14:paraId="215A71BE" w14:textId="77777777" w:rsidR="004125DB" w:rsidRDefault="004125DB" w:rsidP="004125DB">
      <w:pPr>
        <w:pStyle w:val="HTMLPreformatted"/>
        <w:shd w:val="clear" w:color="auto" w:fill="FFFFFF"/>
        <w:spacing w:after="240"/>
        <w:rPr>
          <w:color w:val="1F2328"/>
        </w:rPr>
      </w:pPr>
      <w:r>
        <w:rPr>
          <w:color w:val="1F2328"/>
        </w:rPr>
        <w:t>// Call the add function with two integer arguments</w:t>
      </w:r>
    </w:p>
    <w:p w14:paraId="25CA3E99" w14:textId="77777777" w:rsidR="004125DB" w:rsidRDefault="004125DB" w:rsidP="004125DB">
      <w:pPr>
        <w:pStyle w:val="HTMLPreformatted"/>
        <w:shd w:val="clear" w:color="auto" w:fill="FFFFFF"/>
        <w:spacing w:after="240"/>
        <w:rPr>
          <w:color w:val="1F2328"/>
        </w:rPr>
      </w:pPr>
      <w:r>
        <w:rPr>
          <w:color w:val="1F2328"/>
        </w:rPr>
        <w:t>let result = add(5, 3);</w:t>
      </w:r>
    </w:p>
    <w:p w14:paraId="5AD02C60" w14:textId="77777777" w:rsidR="004125DB" w:rsidRDefault="004125DB" w:rsidP="004125DB">
      <w:pPr>
        <w:pStyle w:val="HTMLPreformatted"/>
        <w:shd w:val="clear" w:color="auto" w:fill="FFFFFF"/>
        <w:spacing w:after="240"/>
        <w:rPr>
          <w:color w:val="1F2328"/>
        </w:rPr>
      </w:pPr>
      <w:r>
        <w:rPr>
          <w:color w:val="1F2328"/>
        </w:rPr>
        <w:t>console.log("Result:", result); // Output: Result: 8</w:t>
      </w:r>
    </w:p>
    <w:p w14:paraId="7F4352EF" w14:textId="77777777" w:rsidR="004125DB" w:rsidRDefault="004125DB" w:rsidP="004125DB">
      <w:pPr>
        <w:pStyle w:val="HTMLPreformatted"/>
        <w:shd w:val="clear" w:color="auto" w:fill="FFFFFF"/>
        <w:spacing w:after="240"/>
        <w:rPr>
          <w:color w:val="1F2328"/>
        </w:rPr>
      </w:pPr>
    </w:p>
    <w:p w14:paraId="54D1A8E3" w14:textId="77777777" w:rsidR="004125DB" w:rsidRDefault="004125DB" w:rsidP="004125DB">
      <w:pPr>
        <w:pStyle w:val="HTMLPreformatted"/>
        <w:shd w:val="clear" w:color="auto" w:fill="FFFFFF"/>
        <w:spacing w:after="240"/>
        <w:rPr>
          <w:color w:val="1F2328"/>
        </w:rPr>
      </w:pPr>
      <w:r>
        <w:rPr>
          <w:color w:val="1F2328"/>
        </w:rPr>
        <w:t>// Arrow function with two integer arguments</w:t>
      </w:r>
    </w:p>
    <w:p w14:paraId="0A48F54B" w14:textId="77777777" w:rsidR="004125DB" w:rsidRDefault="004125DB" w:rsidP="004125DB">
      <w:pPr>
        <w:pStyle w:val="HTMLPreformatted"/>
        <w:shd w:val="clear" w:color="auto" w:fill="FFFFFF"/>
        <w:spacing w:after="240"/>
        <w:rPr>
          <w:color w:val="1F2328"/>
        </w:rPr>
      </w:pPr>
      <w:r>
        <w:rPr>
          <w:color w:val="1F2328"/>
        </w:rPr>
        <w:t>const add = (a, b) =&gt; {</w:t>
      </w:r>
    </w:p>
    <w:p w14:paraId="2BF6F625" w14:textId="77777777" w:rsidR="004125DB" w:rsidRDefault="004125DB" w:rsidP="004125DB">
      <w:pPr>
        <w:pStyle w:val="HTMLPreformatted"/>
        <w:shd w:val="clear" w:color="auto" w:fill="FFFFFF"/>
        <w:spacing w:after="240"/>
        <w:rPr>
          <w:color w:val="1F2328"/>
        </w:rPr>
      </w:pPr>
      <w:r>
        <w:rPr>
          <w:color w:val="1F2328"/>
        </w:rPr>
        <w:t xml:space="preserve">  return a + b;</w:t>
      </w:r>
    </w:p>
    <w:p w14:paraId="3C4DB040" w14:textId="77777777" w:rsidR="004125DB" w:rsidRDefault="004125DB" w:rsidP="004125DB">
      <w:pPr>
        <w:pStyle w:val="HTMLPreformatted"/>
        <w:shd w:val="clear" w:color="auto" w:fill="FFFFFF"/>
        <w:spacing w:after="240"/>
        <w:rPr>
          <w:color w:val="1F2328"/>
        </w:rPr>
      </w:pPr>
      <w:r>
        <w:rPr>
          <w:color w:val="1F2328"/>
        </w:rPr>
        <w:t>};</w:t>
      </w:r>
    </w:p>
    <w:p w14:paraId="0B6F53AE" w14:textId="77777777" w:rsidR="004125DB" w:rsidRDefault="004125DB" w:rsidP="004125DB">
      <w:pPr>
        <w:pStyle w:val="HTMLPreformatted"/>
        <w:shd w:val="clear" w:color="auto" w:fill="FFFFFF"/>
        <w:spacing w:after="240"/>
        <w:rPr>
          <w:color w:val="1F2328"/>
        </w:rPr>
      </w:pPr>
    </w:p>
    <w:p w14:paraId="48E9F82D" w14:textId="77777777" w:rsidR="004125DB" w:rsidRDefault="004125DB" w:rsidP="004125DB">
      <w:pPr>
        <w:pStyle w:val="HTMLPreformatted"/>
        <w:shd w:val="clear" w:color="auto" w:fill="FFFFFF"/>
        <w:spacing w:after="240"/>
        <w:rPr>
          <w:color w:val="1F2328"/>
        </w:rPr>
      </w:pPr>
      <w:r>
        <w:rPr>
          <w:color w:val="1F2328"/>
        </w:rPr>
        <w:t>// Call the arrow function with two integer arguments</w:t>
      </w:r>
    </w:p>
    <w:p w14:paraId="52E2B881" w14:textId="77777777" w:rsidR="004125DB" w:rsidRDefault="004125DB" w:rsidP="004125DB">
      <w:pPr>
        <w:pStyle w:val="HTMLPreformatted"/>
        <w:shd w:val="clear" w:color="auto" w:fill="FFFFFF"/>
        <w:spacing w:after="240"/>
        <w:rPr>
          <w:color w:val="1F2328"/>
        </w:rPr>
      </w:pPr>
      <w:r>
        <w:rPr>
          <w:color w:val="1F2328"/>
        </w:rPr>
        <w:t>let result = add(5, 3);</w:t>
      </w:r>
    </w:p>
    <w:p w14:paraId="5ECD04C1" w14:textId="77777777" w:rsidR="004125DB" w:rsidRDefault="004125DB" w:rsidP="004125DB">
      <w:pPr>
        <w:pStyle w:val="HTMLPreformatted"/>
        <w:shd w:val="clear" w:color="auto" w:fill="FFFFFF"/>
        <w:spacing w:after="240"/>
        <w:rPr>
          <w:color w:val="1F2328"/>
        </w:rPr>
      </w:pPr>
      <w:r>
        <w:rPr>
          <w:color w:val="1F2328"/>
        </w:rPr>
        <w:t>console.log("Result:", result); // Output: Result: 8</w:t>
      </w:r>
    </w:p>
    <w:p w14:paraId="7A3C3C6C"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37.2. Functions</w:t>
      </w:r>
    </w:p>
    <w:p w14:paraId="73E6F30B"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Named Function and Function Expression (Anonymous Function)</w:t>
      </w:r>
    </w:p>
    <w:p w14:paraId="7E06D7EA" w14:textId="77777777" w:rsidR="004125DB" w:rsidRDefault="004125DB" w:rsidP="004125DB">
      <w:pPr>
        <w:pStyle w:val="HTMLPreformatted"/>
        <w:shd w:val="clear" w:color="auto" w:fill="FFFFFF"/>
        <w:spacing w:after="240"/>
        <w:rPr>
          <w:color w:val="1F2328"/>
        </w:rPr>
      </w:pPr>
      <w:r>
        <w:rPr>
          <w:color w:val="1F2328"/>
        </w:rPr>
        <w:t>// Named function definition</w:t>
      </w:r>
    </w:p>
    <w:p w14:paraId="67963400" w14:textId="77777777" w:rsidR="004125DB" w:rsidRDefault="004125DB" w:rsidP="004125DB">
      <w:pPr>
        <w:pStyle w:val="HTMLPreformatted"/>
        <w:shd w:val="clear" w:color="auto" w:fill="FFFFFF"/>
        <w:spacing w:after="240"/>
        <w:rPr>
          <w:color w:val="1F2328"/>
        </w:rPr>
      </w:pPr>
      <w:r>
        <w:rPr>
          <w:color w:val="1F2328"/>
        </w:rPr>
        <w:t>function greet(name) {</w:t>
      </w:r>
    </w:p>
    <w:p w14:paraId="0855D7EB" w14:textId="77777777" w:rsidR="004125DB" w:rsidRDefault="004125DB" w:rsidP="004125DB">
      <w:pPr>
        <w:pStyle w:val="HTMLPreformatted"/>
        <w:shd w:val="clear" w:color="auto" w:fill="FFFFFF"/>
        <w:spacing w:after="240"/>
        <w:rPr>
          <w:color w:val="1F2328"/>
        </w:rPr>
      </w:pPr>
      <w:r>
        <w:rPr>
          <w:color w:val="1F2328"/>
        </w:rPr>
        <w:t xml:space="preserve">  console.log("Hello, " + name + "!");</w:t>
      </w:r>
    </w:p>
    <w:p w14:paraId="604905C5" w14:textId="77777777" w:rsidR="004125DB" w:rsidRDefault="004125DB" w:rsidP="004125DB">
      <w:pPr>
        <w:pStyle w:val="HTMLPreformatted"/>
        <w:shd w:val="clear" w:color="auto" w:fill="FFFFFF"/>
        <w:spacing w:after="240"/>
        <w:rPr>
          <w:color w:val="1F2328"/>
        </w:rPr>
      </w:pPr>
      <w:r>
        <w:rPr>
          <w:color w:val="1F2328"/>
        </w:rPr>
        <w:t>}</w:t>
      </w:r>
    </w:p>
    <w:p w14:paraId="6C6F47A1" w14:textId="77777777" w:rsidR="004125DB" w:rsidRDefault="004125DB" w:rsidP="004125DB">
      <w:pPr>
        <w:pStyle w:val="HTMLPreformatted"/>
        <w:shd w:val="clear" w:color="auto" w:fill="FFFFFF"/>
        <w:spacing w:after="240"/>
        <w:rPr>
          <w:color w:val="1F2328"/>
        </w:rPr>
      </w:pPr>
    </w:p>
    <w:p w14:paraId="041BEF5E" w14:textId="77777777" w:rsidR="004125DB" w:rsidRDefault="004125DB" w:rsidP="004125DB">
      <w:pPr>
        <w:pStyle w:val="HTMLPreformatted"/>
        <w:shd w:val="clear" w:color="auto" w:fill="FFFFFF"/>
        <w:spacing w:after="240"/>
        <w:rPr>
          <w:color w:val="1F2328"/>
        </w:rPr>
      </w:pPr>
      <w:r>
        <w:rPr>
          <w:color w:val="1F2328"/>
        </w:rPr>
        <w:t>// Call the named function</w:t>
      </w:r>
    </w:p>
    <w:p w14:paraId="3EBA90A3" w14:textId="77777777" w:rsidR="004125DB" w:rsidRDefault="004125DB" w:rsidP="004125DB">
      <w:pPr>
        <w:pStyle w:val="HTMLPreformatted"/>
        <w:shd w:val="clear" w:color="auto" w:fill="FFFFFF"/>
        <w:spacing w:after="240"/>
        <w:rPr>
          <w:color w:val="1F2328"/>
        </w:rPr>
      </w:pPr>
      <w:r>
        <w:rPr>
          <w:color w:val="1F2328"/>
        </w:rPr>
        <w:t>greet("Alice"); // Output: Hello, Alice!</w:t>
      </w:r>
    </w:p>
    <w:p w14:paraId="164B8C7E" w14:textId="77777777" w:rsidR="004125DB" w:rsidRDefault="004125DB" w:rsidP="004125DB">
      <w:pPr>
        <w:pStyle w:val="HTMLPreformatted"/>
        <w:shd w:val="clear" w:color="auto" w:fill="FFFFFF"/>
        <w:spacing w:after="240"/>
        <w:rPr>
          <w:color w:val="1F2328"/>
        </w:rPr>
      </w:pPr>
    </w:p>
    <w:p w14:paraId="6B5977FE" w14:textId="77777777" w:rsidR="004125DB" w:rsidRDefault="004125DB" w:rsidP="004125DB">
      <w:pPr>
        <w:pStyle w:val="HTMLPreformatted"/>
        <w:shd w:val="clear" w:color="auto" w:fill="FFFFFF"/>
        <w:spacing w:after="240"/>
        <w:rPr>
          <w:color w:val="1F2328"/>
        </w:rPr>
      </w:pPr>
      <w:r>
        <w:rPr>
          <w:color w:val="1F2328"/>
        </w:rPr>
        <w:t>// Function expression (anonymous function)</w:t>
      </w:r>
    </w:p>
    <w:p w14:paraId="625D2A48" w14:textId="77777777" w:rsidR="004125DB" w:rsidRDefault="004125DB" w:rsidP="004125DB">
      <w:pPr>
        <w:pStyle w:val="HTMLPreformatted"/>
        <w:shd w:val="clear" w:color="auto" w:fill="FFFFFF"/>
        <w:spacing w:after="240"/>
        <w:rPr>
          <w:color w:val="1F2328"/>
        </w:rPr>
      </w:pPr>
      <w:r>
        <w:rPr>
          <w:color w:val="1F2328"/>
        </w:rPr>
        <w:lastRenderedPageBreak/>
        <w:t>let greet = function(name) {</w:t>
      </w:r>
    </w:p>
    <w:p w14:paraId="2B2BF249" w14:textId="77777777" w:rsidR="004125DB" w:rsidRDefault="004125DB" w:rsidP="004125DB">
      <w:pPr>
        <w:pStyle w:val="HTMLPreformatted"/>
        <w:shd w:val="clear" w:color="auto" w:fill="FFFFFF"/>
        <w:spacing w:after="240"/>
        <w:rPr>
          <w:color w:val="1F2328"/>
        </w:rPr>
      </w:pPr>
      <w:r>
        <w:rPr>
          <w:color w:val="1F2328"/>
        </w:rPr>
        <w:t xml:space="preserve">  console.log("Hello, " + name + "!");</w:t>
      </w:r>
    </w:p>
    <w:p w14:paraId="4FFAA419" w14:textId="77777777" w:rsidR="004125DB" w:rsidRDefault="004125DB" w:rsidP="004125DB">
      <w:pPr>
        <w:pStyle w:val="HTMLPreformatted"/>
        <w:shd w:val="clear" w:color="auto" w:fill="FFFFFF"/>
        <w:spacing w:after="240"/>
        <w:rPr>
          <w:color w:val="1F2328"/>
        </w:rPr>
      </w:pPr>
      <w:r>
        <w:rPr>
          <w:color w:val="1F2328"/>
        </w:rPr>
        <w:t>};</w:t>
      </w:r>
    </w:p>
    <w:p w14:paraId="5D763B28" w14:textId="77777777" w:rsidR="004125DB" w:rsidRDefault="004125DB" w:rsidP="004125DB">
      <w:pPr>
        <w:pStyle w:val="HTMLPreformatted"/>
        <w:shd w:val="clear" w:color="auto" w:fill="FFFFFF"/>
        <w:spacing w:after="240"/>
        <w:rPr>
          <w:color w:val="1F2328"/>
        </w:rPr>
      </w:pPr>
    </w:p>
    <w:p w14:paraId="1BC852D6" w14:textId="77777777" w:rsidR="004125DB" w:rsidRDefault="004125DB" w:rsidP="004125DB">
      <w:pPr>
        <w:pStyle w:val="HTMLPreformatted"/>
        <w:shd w:val="clear" w:color="auto" w:fill="FFFFFF"/>
        <w:spacing w:after="240"/>
        <w:rPr>
          <w:color w:val="1F2328"/>
        </w:rPr>
      </w:pPr>
      <w:r>
        <w:rPr>
          <w:color w:val="1F2328"/>
        </w:rPr>
        <w:t>// Call the function expression</w:t>
      </w:r>
    </w:p>
    <w:p w14:paraId="6F1EA565" w14:textId="77777777" w:rsidR="004125DB" w:rsidRDefault="004125DB" w:rsidP="004125DB">
      <w:pPr>
        <w:pStyle w:val="HTMLPreformatted"/>
        <w:shd w:val="clear" w:color="auto" w:fill="FFFFFF"/>
        <w:spacing w:after="240"/>
        <w:rPr>
          <w:color w:val="1F2328"/>
        </w:rPr>
      </w:pPr>
      <w:r>
        <w:rPr>
          <w:color w:val="1F2328"/>
        </w:rPr>
        <w:t>greet("Bob"); // Output: Hello, Bob</w:t>
      </w:r>
    </w:p>
    <w:tbl>
      <w:tblPr>
        <w:tblW w:w="0" w:type="auto"/>
        <w:tblCellMar>
          <w:top w:w="15" w:type="dxa"/>
          <w:left w:w="15" w:type="dxa"/>
          <w:bottom w:w="15" w:type="dxa"/>
          <w:right w:w="15" w:type="dxa"/>
        </w:tblCellMar>
        <w:tblLook w:val="04A0" w:firstRow="1" w:lastRow="0" w:firstColumn="1" w:lastColumn="0" w:noHBand="0" w:noVBand="1"/>
      </w:tblPr>
      <w:tblGrid>
        <w:gridCol w:w="1630"/>
        <w:gridCol w:w="3121"/>
        <w:gridCol w:w="4275"/>
      </w:tblGrid>
      <w:tr w:rsidR="004125DB" w14:paraId="6D6C9C6B" w14:textId="77777777" w:rsidTr="004125DB">
        <w:trPr>
          <w:tblHeader/>
        </w:trPr>
        <w:tc>
          <w:tcPr>
            <w:tcW w:w="0" w:type="auto"/>
            <w:tcMar>
              <w:top w:w="90" w:type="dxa"/>
              <w:left w:w="195" w:type="dxa"/>
              <w:bottom w:w="90" w:type="dxa"/>
              <w:right w:w="195" w:type="dxa"/>
            </w:tcMar>
            <w:vAlign w:val="center"/>
            <w:hideMark/>
          </w:tcPr>
          <w:p w14:paraId="05BC02BD" w14:textId="77777777" w:rsidR="004125DB" w:rsidRDefault="004125DB">
            <w:pPr>
              <w:spacing w:after="240"/>
              <w:jc w:val="center"/>
              <w:rPr>
                <w:b/>
                <w:bCs/>
              </w:rPr>
            </w:pPr>
            <w:r>
              <w:rPr>
                <w:b/>
                <w:bCs/>
              </w:rPr>
              <w:t>Characteristic</w:t>
            </w:r>
          </w:p>
        </w:tc>
        <w:tc>
          <w:tcPr>
            <w:tcW w:w="0" w:type="auto"/>
            <w:tcMar>
              <w:top w:w="90" w:type="dxa"/>
              <w:left w:w="195" w:type="dxa"/>
              <w:bottom w:w="90" w:type="dxa"/>
              <w:right w:w="195" w:type="dxa"/>
            </w:tcMar>
            <w:vAlign w:val="center"/>
            <w:hideMark/>
          </w:tcPr>
          <w:p w14:paraId="18C1C7A2" w14:textId="77777777" w:rsidR="004125DB" w:rsidRDefault="004125DB">
            <w:pPr>
              <w:spacing w:after="240"/>
              <w:jc w:val="center"/>
              <w:rPr>
                <w:b/>
                <w:bCs/>
              </w:rPr>
            </w:pPr>
            <w:r>
              <w:rPr>
                <w:b/>
                <w:bCs/>
              </w:rPr>
              <w:t>Named Functions</w:t>
            </w:r>
          </w:p>
        </w:tc>
        <w:tc>
          <w:tcPr>
            <w:tcW w:w="0" w:type="auto"/>
            <w:tcMar>
              <w:top w:w="90" w:type="dxa"/>
              <w:left w:w="195" w:type="dxa"/>
              <w:bottom w:w="90" w:type="dxa"/>
              <w:right w:w="195" w:type="dxa"/>
            </w:tcMar>
            <w:vAlign w:val="center"/>
            <w:hideMark/>
          </w:tcPr>
          <w:p w14:paraId="5D144374" w14:textId="77777777" w:rsidR="004125DB" w:rsidRDefault="004125DB">
            <w:pPr>
              <w:spacing w:after="240"/>
              <w:jc w:val="center"/>
              <w:rPr>
                <w:b/>
                <w:bCs/>
              </w:rPr>
            </w:pPr>
            <w:r>
              <w:rPr>
                <w:b/>
                <w:bCs/>
              </w:rPr>
              <w:t>Function Expressions</w:t>
            </w:r>
          </w:p>
        </w:tc>
      </w:tr>
      <w:tr w:rsidR="004125DB" w14:paraId="4D282AFB" w14:textId="77777777" w:rsidTr="004125DB">
        <w:tc>
          <w:tcPr>
            <w:tcW w:w="0" w:type="auto"/>
            <w:tcMar>
              <w:top w:w="90" w:type="dxa"/>
              <w:left w:w="195" w:type="dxa"/>
              <w:bottom w:w="90" w:type="dxa"/>
              <w:right w:w="195" w:type="dxa"/>
            </w:tcMar>
            <w:vAlign w:val="center"/>
            <w:hideMark/>
          </w:tcPr>
          <w:p w14:paraId="7AB9A88F" w14:textId="77777777" w:rsidR="004125DB" w:rsidRDefault="004125DB">
            <w:pPr>
              <w:pStyle w:val="NormalWeb"/>
              <w:spacing w:before="0" w:beforeAutospacing="0" w:after="0" w:afterAutospacing="0"/>
            </w:pPr>
            <w:r>
              <w:t>Clarity</w:t>
            </w:r>
          </w:p>
        </w:tc>
        <w:tc>
          <w:tcPr>
            <w:tcW w:w="0" w:type="auto"/>
            <w:tcMar>
              <w:top w:w="90" w:type="dxa"/>
              <w:left w:w="195" w:type="dxa"/>
              <w:bottom w:w="90" w:type="dxa"/>
              <w:right w:w="195" w:type="dxa"/>
            </w:tcMar>
            <w:vAlign w:val="center"/>
            <w:hideMark/>
          </w:tcPr>
          <w:p w14:paraId="3F84612C" w14:textId="77777777" w:rsidR="004125DB" w:rsidRDefault="004125DB">
            <w:pPr>
              <w:pStyle w:val="NormalWeb"/>
              <w:spacing w:before="0" w:beforeAutospacing="0" w:after="0" w:afterAutospacing="0"/>
            </w:pPr>
            <w:r>
              <w:t>Provides a clear and descriptive name for the function.</w:t>
            </w:r>
          </w:p>
        </w:tc>
        <w:tc>
          <w:tcPr>
            <w:tcW w:w="0" w:type="auto"/>
            <w:tcMar>
              <w:top w:w="90" w:type="dxa"/>
              <w:left w:w="195" w:type="dxa"/>
              <w:bottom w:w="90" w:type="dxa"/>
              <w:right w:w="195" w:type="dxa"/>
            </w:tcMar>
            <w:vAlign w:val="center"/>
            <w:hideMark/>
          </w:tcPr>
          <w:p w14:paraId="5490AC20" w14:textId="77777777" w:rsidR="004125DB" w:rsidRDefault="004125DB">
            <w:pPr>
              <w:pStyle w:val="NormalWeb"/>
              <w:spacing w:before="0" w:beforeAutospacing="0" w:after="0" w:afterAutospacing="0"/>
            </w:pPr>
            <w:r>
              <w:t>Offers flexibility in defining functions without necessarily giving them a name.</w:t>
            </w:r>
          </w:p>
        </w:tc>
      </w:tr>
      <w:tr w:rsidR="004125DB" w14:paraId="1FB959B7" w14:textId="77777777" w:rsidTr="004125DB">
        <w:tc>
          <w:tcPr>
            <w:tcW w:w="0" w:type="auto"/>
            <w:tcMar>
              <w:top w:w="90" w:type="dxa"/>
              <w:left w:w="195" w:type="dxa"/>
              <w:bottom w:w="90" w:type="dxa"/>
              <w:right w:w="195" w:type="dxa"/>
            </w:tcMar>
            <w:vAlign w:val="center"/>
            <w:hideMark/>
          </w:tcPr>
          <w:p w14:paraId="1905B37B" w14:textId="77777777" w:rsidR="004125DB" w:rsidRDefault="004125DB">
            <w:pPr>
              <w:pStyle w:val="NormalWeb"/>
              <w:spacing w:before="0" w:beforeAutospacing="0" w:after="0" w:afterAutospacing="0"/>
            </w:pPr>
            <w:r>
              <w:t>Recursion</w:t>
            </w:r>
          </w:p>
        </w:tc>
        <w:tc>
          <w:tcPr>
            <w:tcW w:w="0" w:type="auto"/>
            <w:tcMar>
              <w:top w:w="90" w:type="dxa"/>
              <w:left w:w="195" w:type="dxa"/>
              <w:bottom w:w="90" w:type="dxa"/>
              <w:right w:w="195" w:type="dxa"/>
            </w:tcMar>
            <w:vAlign w:val="center"/>
            <w:hideMark/>
          </w:tcPr>
          <w:p w14:paraId="0AC3366D" w14:textId="77777777" w:rsidR="004125DB" w:rsidRDefault="004125DB">
            <w:pPr>
              <w:pStyle w:val="NormalWeb"/>
              <w:spacing w:before="0" w:beforeAutospacing="0" w:after="0" w:afterAutospacing="0"/>
            </w:pPr>
            <w:r>
              <w:t>Suitable for recursion as they can refer to themselves by name.</w:t>
            </w:r>
          </w:p>
        </w:tc>
        <w:tc>
          <w:tcPr>
            <w:tcW w:w="0" w:type="auto"/>
            <w:tcMar>
              <w:top w:w="90" w:type="dxa"/>
              <w:left w:w="195" w:type="dxa"/>
              <w:bottom w:w="90" w:type="dxa"/>
              <w:right w:w="195" w:type="dxa"/>
            </w:tcMar>
            <w:vAlign w:val="center"/>
            <w:hideMark/>
          </w:tcPr>
          <w:p w14:paraId="7E0BA4AC" w14:textId="77777777" w:rsidR="004125DB" w:rsidRDefault="004125DB">
            <w:pPr>
              <w:pStyle w:val="NormalWeb"/>
              <w:spacing w:before="0" w:beforeAutospacing="0" w:after="0" w:afterAutospacing="0"/>
            </w:pPr>
            <w:r>
              <w:t>Can also support recursion if assigned to a variable, but it’s not as straightforward.</w:t>
            </w:r>
          </w:p>
        </w:tc>
      </w:tr>
      <w:tr w:rsidR="004125DB" w14:paraId="7891D8FE" w14:textId="77777777" w:rsidTr="004125DB">
        <w:tc>
          <w:tcPr>
            <w:tcW w:w="0" w:type="auto"/>
            <w:tcMar>
              <w:top w:w="90" w:type="dxa"/>
              <w:left w:w="195" w:type="dxa"/>
              <w:bottom w:w="90" w:type="dxa"/>
              <w:right w:w="195" w:type="dxa"/>
            </w:tcMar>
            <w:vAlign w:val="center"/>
            <w:hideMark/>
          </w:tcPr>
          <w:p w14:paraId="24B38571" w14:textId="77777777" w:rsidR="004125DB" w:rsidRDefault="004125DB">
            <w:pPr>
              <w:pStyle w:val="NormalWeb"/>
              <w:spacing w:before="0" w:beforeAutospacing="0" w:after="0" w:afterAutospacing="0"/>
            </w:pPr>
            <w:r>
              <w:t>Hoisting</w:t>
            </w:r>
          </w:p>
        </w:tc>
        <w:tc>
          <w:tcPr>
            <w:tcW w:w="0" w:type="auto"/>
            <w:tcMar>
              <w:top w:w="90" w:type="dxa"/>
              <w:left w:w="195" w:type="dxa"/>
              <w:bottom w:w="90" w:type="dxa"/>
              <w:right w:w="195" w:type="dxa"/>
            </w:tcMar>
            <w:vAlign w:val="center"/>
            <w:hideMark/>
          </w:tcPr>
          <w:p w14:paraId="1613103A" w14:textId="77777777" w:rsidR="004125DB" w:rsidRDefault="004125DB">
            <w:pPr>
              <w:pStyle w:val="NormalWeb"/>
              <w:spacing w:before="0" w:beforeAutospacing="0" w:after="0" w:afterAutospacing="0"/>
            </w:pPr>
            <w:r>
              <w:t>The entire function is hoisted to the top of its scope.</w:t>
            </w:r>
          </w:p>
        </w:tc>
        <w:tc>
          <w:tcPr>
            <w:tcW w:w="0" w:type="auto"/>
            <w:tcMar>
              <w:top w:w="90" w:type="dxa"/>
              <w:left w:w="195" w:type="dxa"/>
              <w:bottom w:w="90" w:type="dxa"/>
              <w:right w:w="195" w:type="dxa"/>
            </w:tcMar>
            <w:vAlign w:val="center"/>
            <w:hideMark/>
          </w:tcPr>
          <w:p w14:paraId="7462422E" w14:textId="77777777" w:rsidR="004125DB" w:rsidRDefault="004125DB">
            <w:pPr>
              <w:pStyle w:val="NormalWeb"/>
              <w:spacing w:before="0" w:beforeAutospacing="0" w:after="0" w:afterAutospacing="0"/>
            </w:pPr>
            <w:r>
              <w:t>Only the variable declaration (if any) is hoisted, not the function definition.</w:t>
            </w:r>
          </w:p>
        </w:tc>
      </w:tr>
      <w:tr w:rsidR="004125DB" w14:paraId="64FF657A" w14:textId="77777777" w:rsidTr="004125DB">
        <w:tc>
          <w:tcPr>
            <w:tcW w:w="0" w:type="auto"/>
            <w:tcMar>
              <w:top w:w="90" w:type="dxa"/>
              <w:left w:w="195" w:type="dxa"/>
              <w:bottom w:w="90" w:type="dxa"/>
              <w:right w:w="195" w:type="dxa"/>
            </w:tcMar>
            <w:vAlign w:val="center"/>
            <w:hideMark/>
          </w:tcPr>
          <w:p w14:paraId="0E3E72E6" w14:textId="77777777" w:rsidR="004125DB" w:rsidRDefault="004125DB">
            <w:pPr>
              <w:pStyle w:val="NormalWeb"/>
              <w:spacing w:before="0" w:beforeAutospacing="0" w:after="0" w:afterAutospacing="0"/>
            </w:pPr>
            <w:r>
              <w:t>Flexibility</w:t>
            </w:r>
          </w:p>
        </w:tc>
        <w:tc>
          <w:tcPr>
            <w:tcW w:w="0" w:type="auto"/>
            <w:tcMar>
              <w:top w:w="90" w:type="dxa"/>
              <w:left w:w="195" w:type="dxa"/>
              <w:bottom w:w="90" w:type="dxa"/>
              <w:right w:w="195" w:type="dxa"/>
            </w:tcMar>
            <w:vAlign w:val="center"/>
            <w:hideMark/>
          </w:tcPr>
          <w:p w14:paraId="0CCAA751" w14:textId="77777777" w:rsidR="004125DB" w:rsidRDefault="004125DB">
            <w:pPr>
              <w:pStyle w:val="NormalWeb"/>
              <w:spacing w:before="0" w:beforeAutospacing="0" w:after="0" w:afterAutospacing="0"/>
            </w:pPr>
            <w:r>
              <w:t>Limited flexibility as the function must have a name.</w:t>
            </w:r>
          </w:p>
        </w:tc>
        <w:tc>
          <w:tcPr>
            <w:tcW w:w="0" w:type="auto"/>
            <w:tcMar>
              <w:top w:w="90" w:type="dxa"/>
              <w:left w:w="195" w:type="dxa"/>
              <w:bottom w:w="90" w:type="dxa"/>
              <w:right w:w="195" w:type="dxa"/>
            </w:tcMar>
            <w:vAlign w:val="center"/>
            <w:hideMark/>
          </w:tcPr>
          <w:p w14:paraId="55818606" w14:textId="77777777" w:rsidR="004125DB" w:rsidRDefault="004125DB">
            <w:pPr>
              <w:pStyle w:val="NormalWeb"/>
              <w:spacing w:before="0" w:beforeAutospacing="0" w:after="0" w:afterAutospacing="0"/>
            </w:pPr>
            <w:r>
              <w:t>Offers more flexibility, especially when creating functions dynamically or anonymously.</w:t>
            </w:r>
          </w:p>
        </w:tc>
      </w:tr>
    </w:tbl>
    <w:p w14:paraId="34E4D63B" w14:textId="77777777" w:rsidR="004125DB" w:rsidRDefault="004125DB" w:rsidP="004125DB">
      <w:pPr>
        <w:pStyle w:val="Heading4"/>
        <w:shd w:val="clear" w:color="auto" w:fill="FFFFFF"/>
        <w:spacing w:before="360" w:beforeAutospacing="0" w:after="240" w:afterAutospacing="0"/>
        <w:rPr>
          <w:rFonts w:ascii="Segoe UI" w:hAnsi="Segoe UI" w:cs="Segoe UI"/>
          <w:color w:val="1F2328"/>
        </w:rPr>
      </w:pPr>
      <w:r>
        <w:rPr>
          <w:rFonts w:ascii="Segoe UI" w:hAnsi="Segoe UI" w:cs="Segoe UI"/>
          <w:color w:val="1F2328"/>
        </w:rPr>
        <w:t>37.3. Hoisting</w:t>
      </w:r>
    </w:p>
    <w:p w14:paraId="49FB784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JavaScript hoisting is a behavior where variable and function declarations are moved to the top of their containing scope during the compilation phase, before the code is executed. This means that regardless of where variables and functions are declared in the code, they are effectively "hoisted" to the top of their containing scope, making them accessible throughout the entire scope.</w:t>
      </w:r>
    </w:p>
    <w:p w14:paraId="4F419295"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Here’s an example to illustrate hoisting with function declarations and </w:t>
      </w:r>
      <w:r>
        <w:rPr>
          <w:rStyle w:val="HTMLCode"/>
          <w:color w:val="1F2328"/>
        </w:rPr>
        <w:t>let</w:t>
      </w:r>
      <w:r>
        <w:rPr>
          <w:rFonts w:ascii="Segoe UI" w:hAnsi="Segoe UI" w:cs="Segoe UI"/>
          <w:color w:val="1F2328"/>
        </w:rPr>
        <w:t> variables:</w:t>
      </w:r>
    </w:p>
    <w:p w14:paraId="21A13BB7" w14:textId="77777777" w:rsidR="004125DB" w:rsidRDefault="004125DB" w:rsidP="004125DB">
      <w:pPr>
        <w:pStyle w:val="HTMLPreformatted"/>
        <w:shd w:val="clear" w:color="auto" w:fill="FFFFFF"/>
        <w:rPr>
          <w:color w:val="1F2328"/>
        </w:rPr>
      </w:pPr>
      <w:r>
        <w:rPr>
          <w:rStyle w:val="pl-c"/>
          <w:color w:val="1F2328"/>
        </w:rPr>
        <w:t>// Function declaration</w:t>
      </w:r>
    </w:p>
    <w:p w14:paraId="417CB04D" w14:textId="77777777" w:rsidR="004125DB" w:rsidRDefault="004125DB" w:rsidP="004125DB">
      <w:pPr>
        <w:pStyle w:val="HTMLPreformatted"/>
        <w:shd w:val="clear" w:color="auto" w:fill="FFFFFF"/>
        <w:rPr>
          <w:color w:val="1F2328"/>
        </w:rPr>
      </w:pPr>
      <w:r>
        <w:rPr>
          <w:rStyle w:val="pl-en"/>
          <w:color w:val="1F2328"/>
        </w:rPr>
        <w:t>greet</w:t>
      </w:r>
      <w:r>
        <w:rPr>
          <w:rStyle w:val="pl-kos"/>
          <w:color w:val="1F2328"/>
        </w:rPr>
        <w:t>();</w:t>
      </w:r>
      <w:r>
        <w:rPr>
          <w:color w:val="1F2328"/>
        </w:rPr>
        <w:t xml:space="preserve"> </w:t>
      </w:r>
      <w:r>
        <w:rPr>
          <w:rStyle w:val="pl-c"/>
          <w:color w:val="1F2328"/>
        </w:rPr>
        <w:t>// Output: Hello!</w:t>
      </w:r>
    </w:p>
    <w:p w14:paraId="67844520" w14:textId="77777777" w:rsidR="004125DB" w:rsidRDefault="004125DB" w:rsidP="004125DB">
      <w:pPr>
        <w:pStyle w:val="HTMLPreformatted"/>
        <w:shd w:val="clear" w:color="auto" w:fill="FFFFFF"/>
        <w:rPr>
          <w:color w:val="1F2328"/>
        </w:rPr>
      </w:pPr>
    </w:p>
    <w:p w14:paraId="585CBD95"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greet</w:t>
      </w:r>
      <w:r>
        <w:rPr>
          <w:rStyle w:val="pl-kos"/>
          <w:color w:val="1F2328"/>
        </w:rPr>
        <w:t>()</w:t>
      </w:r>
      <w:r>
        <w:rPr>
          <w:color w:val="1F2328"/>
        </w:rPr>
        <w:t xml:space="preserve"> </w:t>
      </w:r>
      <w:r>
        <w:rPr>
          <w:rStyle w:val="pl-kos"/>
          <w:color w:val="1F2328"/>
        </w:rPr>
        <w:t>{</w:t>
      </w:r>
    </w:p>
    <w:p w14:paraId="78E1D89D"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"Hello!"</w:t>
      </w:r>
      <w:r>
        <w:rPr>
          <w:rStyle w:val="pl-kos"/>
          <w:color w:val="1F2328"/>
        </w:rPr>
        <w:t>);</w:t>
      </w:r>
    </w:p>
    <w:p w14:paraId="0B3FF6ED" w14:textId="77777777" w:rsidR="004125DB" w:rsidRDefault="004125DB" w:rsidP="004125DB">
      <w:pPr>
        <w:pStyle w:val="HTMLPreformatted"/>
        <w:shd w:val="clear" w:color="auto" w:fill="FFFFFF"/>
        <w:rPr>
          <w:color w:val="1F2328"/>
        </w:rPr>
      </w:pPr>
      <w:r>
        <w:rPr>
          <w:rStyle w:val="pl-kos"/>
          <w:color w:val="1F2328"/>
        </w:rPr>
        <w:t>}</w:t>
      </w:r>
    </w:p>
    <w:p w14:paraId="2FF08730" w14:textId="77777777" w:rsidR="004125DB" w:rsidRDefault="004125DB" w:rsidP="004125DB">
      <w:pPr>
        <w:pStyle w:val="HTMLPreformatted"/>
        <w:shd w:val="clear" w:color="auto" w:fill="FFFFFF"/>
        <w:rPr>
          <w:color w:val="1F2328"/>
        </w:rPr>
      </w:pPr>
    </w:p>
    <w:p w14:paraId="397F12E8" w14:textId="77777777" w:rsidR="004125DB" w:rsidRDefault="004125DB" w:rsidP="004125DB">
      <w:pPr>
        <w:pStyle w:val="HTMLPreformatted"/>
        <w:shd w:val="clear" w:color="auto" w:fill="FFFFFF"/>
        <w:rPr>
          <w:color w:val="1F2328"/>
        </w:rPr>
      </w:pPr>
      <w:r>
        <w:rPr>
          <w:rStyle w:val="pl-c"/>
          <w:color w:val="1F2328"/>
        </w:rPr>
        <w:t>// Variable declaration with let</w:t>
      </w:r>
    </w:p>
    <w:p w14:paraId="5B051948"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x</w:t>
      </w:r>
      <w:r>
        <w:rPr>
          <w:rStyle w:val="pl-kos"/>
          <w:color w:val="1F2328"/>
        </w:rPr>
        <w:t>);</w:t>
      </w:r>
      <w:r>
        <w:rPr>
          <w:color w:val="1F2328"/>
        </w:rPr>
        <w:t xml:space="preserve"> </w:t>
      </w:r>
      <w:r>
        <w:rPr>
          <w:rStyle w:val="pl-c"/>
          <w:color w:val="1F2328"/>
        </w:rPr>
        <w:t>// Error: Cannot access 'x' before initialization</w:t>
      </w:r>
    </w:p>
    <w:p w14:paraId="6DA7D88A"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x</w:t>
      </w:r>
      <w:r>
        <w:rPr>
          <w:color w:val="1F2328"/>
        </w:rPr>
        <w:t xml:space="preserve"> </w:t>
      </w:r>
      <w:r>
        <w:rPr>
          <w:rStyle w:val="pl-c1"/>
          <w:color w:val="1F2328"/>
        </w:rPr>
        <w:t>=</w:t>
      </w:r>
      <w:r>
        <w:rPr>
          <w:color w:val="1F2328"/>
        </w:rPr>
        <w:t xml:space="preserve"> </w:t>
      </w:r>
      <w:r>
        <w:rPr>
          <w:rStyle w:val="pl-c1"/>
          <w:color w:val="1F2328"/>
        </w:rPr>
        <w:t>5</w:t>
      </w:r>
      <w:r>
        <w:rPr>
          <w:rStyle w:val="pl-kos"/>
          <w:color w:val="1F2328"/>
        </w:rPr>
        <w:t>;</w:t>
      </w:r>
    </w:p>
    <w:p w14:paraId="5B2B09D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x</w:t>
      </w:r>
      <w:r>
        <w:rPr>
          <w:rStyle w:val="pl-kos"/>
          <w:color w:val="1F2328"/>
        </w:rPr>
        <w:t>);</w:t>
      </w:r>
      <w:r>
        <w:rPr>
          <w:color w:val="1F2328"/>
        </w:rPr>
        <w:t xml:space="preserve"> </w:t>
      </w:r>
      <w:r>
        <w:rPr>
          <w:rStyle w:val="pl-c"/>
          <w:color w:val="1F2328"/>
        </w:rPr>
        <w:t>// Output: 5</w:t>
      </w:r>
    </w:p>
    <w:p w14:paraId="1D263423"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5DAAD5D1" w14:textId="77777777" w:rsidR="004125DB" w:rsidRDefault="004125DB" w:rsidP="004125DB">
      <w:pPr>
        <w:pStyle w:val="NormalWeb"/>
        <w:numPr>
          <w:ilvl w:val="0"/>
          <w:numId w:val="58"/>
        </w:numPr>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The function </w:t>
      </w:r>
      <w:r>
        <w:rPr>
          <w:rStyle w:val="HTMLCode"/>
          <w:color w:val="1F2328"/>
        </w:rPr>
        <w:t>greet</w:t>
      </w:r>
      <w:r>
        <w:rPr>
          <w:rFonts w:ascii="Segoe UI" w:hAnsi="Segoe UI" w:cs="Segoe UI"/>
          <w:color w:val="1F2328"/>
        </w:rPr>
        <w:t> is declared using the </w:t>
      </w:r>
      <w:r>
        <w:rPr>
          <w:rStyle w:val="HTMLCode"/>
          <w:color w:val="1F2328"/>
        </w:rPr>
        <w:t>function</w:t>
      </w:r>
      <w:r>
        <w:rPr>
          <w:rFonts w:ascii="Segoe UI" w:hAnsi="Segoe UI" w:cs="Segoe UI"/>
          <w:color w:val="1F2328"/>
        </w:rPr>
        <w:t> keyword before it’s called. Even though the function is called before its declaration in the code, JavaScript hoisting moves the function declaration to the top of its containing scope during the compilation phase. As a result, </w:t>
      </w:r>
      <w:r>
        <w:rPr>
          <w:rStyle w:val="HTMLCode"/>
          <w:color w:val="1F2328"/>
        </w:rPr>
        <w:t>greet</w:t>
      </w:r>
      <w:r>
        <w:rPr>
          <w:rFonts w:ascii="Segoe UI" w:hAnsi="Segoe UI" w:cs="Segoe UI"/>
          <w:color w:val="1F2328"/>
        </w:rPr>
        <w:t> is accessible and can be called before its actual declaration.</w:t>
      </w:r>
    </w:p>
    <w:p w14:paraId="7DD9881E" w14:textId="77777777" w:rsidR="004125DB" w:rsidRDefault="004125DB" w:rsidP="004125DB">
      <w:pPr>
        <w:pStyle w:val="NormalWeb"/>
        <w:numPr>
          <w:ilvl w:val="0"/>
          <w:numId w:val="58"/>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variable </w:t>
      </w:r>
      <w:r>
        <w:rPr>
          <w:rStyle w:val="HTMLCode"/>
          <w:color w:val="1F2328"/>
        </w:rPr>
        <w:t>x</w:t>
      </w:r>
      <w:r>
        <w:rPr>
          <w:rFonts w:ascii="Segoe UI" w:hAnsi="Segoe UI" w:cs="Segoe UI"/>
          <w:color w:val="1F2328"/>
        </w:rPr>
        <w:t> is declared with </w:t>
      </w:r>
      <w:r>
        <w:rPr>
          <w:rStyle w:val="HTMLCode"/>
          <w:color w:val="1F2328"/>
        </w:rPr>
        <w:t>let</w:t>
      </w:r>
      <w:r>
        <w:rPr>
          <w:rFonts w:ascii="Segoe UI" w:hAnsi="Segoe UI" w:cs="Segoe UI"/>
          <w:color w:val="1F2328"/>
        </w:rPr>
        <w:t> but not initialized before it’s used. Therefore, trying to access it before the declaration results in a </w:t>
      </w:r>
      <w:r>
        <w:rPr>
          <w:rStyle w:val="HTMLCode"/>
          <w:color w:val="1F2328"/>
        </w:rPr>
        <w:t>ReferenceError</w:t>
      </w:r>
      <w:r>
        <w:rPr>
          <w:rFonts w:ascii="Segoe UI" w:hAnsi="Segoe UI" w:cs="Segoe UI"/>
          <w:color w:val="1F2328"/>
        </w:rPr>
        <w:t>. Once </w:t>
      </w:r>
      <w:r>
        <w:rPr>
          <w:rStyle w:val="HTMLCode"/>
          <w:color w:val="1F2328"/>
        </w:rPr>
        <w:t>x</w:t>
      </w:r>
      <w:r>
        <w:rPr>
          <w:rFonts w:ascii="Segoe UI" w:hAnsi="Segoe UI" w:cs="Segoe UI"/>
          <w:color w:val="1F2328"/>
        </w:rPr>
        <w:t> is declared and initialized with </w:t>
      </w:r>
      <w:r>
        <w:rPr>
          <w:rStyle w:val="HTMLCode"/>
          <w:color w:val="1F2328"/>
        </w:rPr>
        <w:t>let x = 5;</w:t>
      </w:r>
      <w:r>
        <w:rPr>
          <w:rFonts w:ascii="Segoe UI" w:hAnsi="Segoe UI" w:cs="Segoe UI"/>
          <w:color w:val="1F2328"/>
        </w:rPr>
        <w:t>, it can be accessed and used normally within its scope.</w:t>
      </w:r>
    </w:p>
    <w:p w14:paraId="1D47D4E5"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Hoisting applies to both function and variable declarations but behaves differently for variables declared with </w:t>
      </w:r>
      <w:r>
        <w:rPr>
          <w:rStyle w:val="HTMLCode"/>
          <w:color w:val="1F2328"/>
        </w:rPr>
        <w:t>let</w:t>
      </w:r>
      <w:r>
        <w:rPr>
          <w:rFonts w:ascii="Segoe UI" w:hAnsi="Segoe UI" w:cs="Segoe UI"/>
          <w:color w:val="1F2328"/>
        </w:rPr>
        <w:t> and </w:t>
      </w:r>
      <w:r>
        <w:rPr>
          <w:rStyle w:val="HTMLCode"/>
          <w:color w:val="1F2328"/>
        </w:rPr>
        <w:t>const</w:t>
      </w:r>
      <w:r>
        <w:rPr>
          <w:rFonts w:ascii="Segoe UI" w:hAnsi="Segoe UI" w:cs="Segoe UI"/>
          <w:color w:val="1F2328"/>
        </w:rPr>
        <w:t> compared to </w:t>
      </w:r>
      <w:r>
        <w:rPr>
          <w:rStyle w:val="HTMLCode"/>
          <w:color w:val="1F2328"/>
        </w:rPr>
        <w:t>var</w:t>
      </w:r>
      <w:r>
        <w:rPr>
          <w:rFonts w:ascii="Segoe UI" w:hAnsi="Segoe UI" w:cs="Segoe UI"/>
          <w:color w:val="1F2328"/>
        </w:rPr>
        <w:t>. With </w:t>
      </w:r>
      <w:r>
        <w:rPr>
          <w:rStyle w:val="HTMLCode"/>
          <w:color w:val="1F2328"/>
        </w:rPr>
        <w:t>let</w:t>
      </w:r>
      <w:r>
        <w:rPr>
          <w:rFonts w:ascii="Segoe UI" w:hAnsi="Segoe UI" w:cs="Segoe UI"/>
          <w:color w:val="1F2328"/>
        </w:rPr>
        <w:t> and </w:t>
      </w:r>
      <w:r>
        <w:rPr>
          <w:rStyle w:val="HTMLCode"/>
          <w:color w:val="1F2328"/>
        </w:rPr>
        <w:t>const</w:t>
      </w:r>
      <w:r>
        <w:rPr>
          <w:rFonts w:ascii="Segoe UI" w:hAnsi="Segoe UI" w:cs="Segoe UI"/>
          <w:color w:val="1F2328"/>
        </w:rPr>
        <w:t>, the variable is hoisted to the top of its containing block but remains uninitialized (in a "temporal dead zone") until its actual declaration in the code.</w:t>
      </w:r>
    </w:p>
    <w:p w14:paraId="67BF218B"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38. Try, Catch, Finally</w:t>
      </w:r>
    </w:p>
    <w:p w14:paraId="2A76AEDC"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Here’s a simple example of using </w:t>
      </w:r>
      <w:r>
        <w:rPr>
          <w:rStyle w:val="HTMLCode"/>
          <w:color w:val="1F2328"/>
        </w:rPr>
        <w:t>try</w:t>
      </w:r>
      <w:r>
        <w:rPr>
          <w:rFonts w:ascii="Segoe UI" w:hAnsi="Segoe UI" w:cs="Segoe UI"/>
          <w:color w:val="1F2328"/>
        </w:rPr>
        <w:t> and </w:t>
      </w:r>
      <w:r>
        <w:rPr>
          <w:rStyle w:val="HTMLCode"/>
          <w:color w:val="1F2328"/>
        </w:rPr>
        <w:t>catch</w:t>
      </w:r>
      <w:r>
        <w:rPr>
          <w:rFonts w:ascii="Segoe UI" w:hAnsi="Segoe UI" w:cs="Segoe UI"/>
          <w:color w:val="1F2328"/>
        </w:rPr>
        <w:t> in JavaScript:</w:t>
      </w:r>
    </w:p>
    <w:p w14:paraId="261EEDD6" w14:textId="77777777" w:rsidR="004125DB" w:rsidRDefault="004125DB" w:rsidP="004125DB">
      <w:pPr>
        <w:pStyle w:val="HTMLPreformatted"/>
        <w:shd w:val="clear" w:color="auto" w:fill="FFFFFF"/>
        <w:rPr>
          <w:color w:val="1F2328"/>
        </w:rPr>
      </w:pPr>
      <w:r>
        <w:rPr>
          <w:rStyle w:val="pl-k"/>
          <w:color w:val="1F2328"/>
        </w:rPr>
        <w:t>try</w:t>
      </w:r>
      <w:r>
        <w:rPr>
          <w:color w:val="1F2328"/>
        </w:rPr>
        <w:t xml:space="preserve"> </w:t>
      </w:r>
      <w:r>
        <w:rPr>
          <w:rStyle w:val="pl-kos"/>
          <w:color w:val="1F2328"/>
        </w:rPr>
        <w:t>{</w:t>
      </w:r>
    </w:p>
    <w:p w14:paraId="0B970243"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Code that might throw an error</w:t>
      </w:r>
    </w:p>
    <w:p w14:paraId="3B3E7DCF"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let</w:t>
      </w:r>
      <w:r>
        <w:rPr>
          <w:color w:val="1F2328"/>
        </w:rPr>
        <w:t xml:space="preserve"> </w:t>
      </w:r>
      <w:r>
        <w:rPr>
          <w:rStyle w:val="pl-s1"/>
          <w:color w:val="1F2328"/>
        </w:rPr>
        <w:t>result</w:t>
      </w:r>
      <w:r>
        <w:rPr>
          <w:color w:val="1F2328"/>
        </w:rPr>
        <w:t xml:space="preserve"> </w:t>
      </w:r>
      <w:r>
        <w:rPr>
          <w:rStyle w:val="pl-c1"/>
          <w:color w:val="1F2328"/>
        </w:rPr>
        <w:t>=</w:t>
      </w:r>
      <w:r>
        <w:rPr>
          <w:color w:val="1F2328"/>
        </w:rPr>
        <w:t xml:space="preserve"> </w:t>
      </w:r>
      <w:r>
        <w:rPr>
          <w:rStyle w:val="pl-c1"/>
          <w:color w:val="1F2328"/>
        </w:rPr>
        <w:t>10</w:t>
      </w:r>
      <w:r>
        <w:rPr>
          <w:color w:val="1F2328"/>
        </w:rPr>
        <w:t xml:space="preserve"> </w:t>
      </w:r>
      <w:r>
        <w:rPr>
          <w:rStyle w:val="pl-c1"/>
          <w:color w:val="1F2328"/>
        </w:rPr>
        <w:t>/</w:t>
      </w:r>
      <w:r>
        <w:rPr>
          <w:color w:val="1F2328"/>
        </w:rPr>
        <w:t xml:space="preserve"> </w:t>
      </w:r>
      <w:r>
        <w:rPr>
          <w:rStyle w:val="pl-c1"/>
          <w:color w:val="1F2328"/>
        </w:rPr>
        <w:t>0</w:t>
      </w:r>
      <w:r>
        <w:rPr>
          <w:rStyle w:val="pl-kos"/>
          <w:color w:val="1F2328"/>
        </w:rPr>
        <w:t>;</w:t>
      </w:r>
      <w:r>
        <w:rPr>
          <w:color w:val="1F2328"/>
        </w:rPr>
        <w:t xml:space="preserve"> </w:t>
      </w:r>
      <w:r>
        <w:rPr>
          <w:rStyle w:val="pl-c"/>
          <w:color w:val="1F2328"/>
        </w:rPr>
        <w:t>// This will throw a division by zero error</w:t>
      </w:r>
    </w:p>
    <w:p w14:paraId="676D5440"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"Result:"</w:t>
      </w:r>
      <w:r>
        <w:rPr>
          <w:rStyle w:val="pl-kos"/>
          <w:color w:val="1F2328"/>
        </w:rPr>
        <w:t>,</w:t>
      </w:r>
      <w:r>
        <w:rPr>
          <w:color w:val="1F2328"/>
        </w:rPr>
        <w:t xml:space="preserve"> </w:t>
      </w:r>
      <w:r>
        <w:rPr>
          <w:rStyle w:val="pl-s1"/>
          <w:color w:val="1F2328"/>
        </w:rPr>
        <w:t>result</w:t>
      </w:r>
      <w:r>
        <w:rPr>
          <w:rStyle w:val="pl-kos"/>
          <w:color w:val="1F2328"/>
        </w:rPr>
        <w:t>);</w:t>
      </w:r>
      <w:r>
        <w:rPr>
          <w:color w:val="1F2328"/>
        </w:rPr>
        <w:t xml:space="preserve"> </w:t>
      </w:r>
      <w:r>
        <w:rPr>
          <w:rStyle w:val="pl-c"/>
          <w:color w:val="1F2328"/>
        </w:rPr>
        <w:t>// This line won't be executed</w:t>
      </w:r>
    </w:p>
    <w:p w14:paraId="68460439" w14:textId="77777777" w:rsidR="004125DB" w:rsidRDefault="004125DB" w:rsidP="004125DB">
      <w:pPr>
        <w:pStyle w:val="HTMLPreformatted"/>
        <w:shd w:val="clear" w:color="auto" w:fill="FFFFFF"/>
        <w:rPr>
          <w:color w:val="1F2328"/>
        </w:rPr>
      </w:pPr>
      <w:r>
        <w:rPr>
          <w:rStyle w:val="pl-kos"/>
          <w:color w:val="1F2328"/>
        </w:rPr>
        <w:t>}</w:t>
      </w:r>
      <w:r>
        <w:rPr>
          <w:color w:val="1F2328"/>
        </w:rPr>
        <w:t xml:space="preserve"> </w:t>
      </w:r>
      <w:r>
        <w:rPr>
          <w:rStyle w:val="pl-k"/>
          <w:color w:val="1F2328"/>
        </w:rPr>
        <w:t>catch</w:t>
      </w:r>
      <w:r>
        <w:rPr>
          <w:color w:val="1F2328"/>
        </w:rPr>
        <w:t xml:space="preserve"> </w:t>
      </w:r>
      <w:r>
        <w:rPr>
          <w:rStyle w:val="pl-kos"/>
          <w:color w:val="1F2328"/>
        </w:rPr>
        <w:t>(</w:t>
      </w:r>
      <w:r>
        <w:rPr>
          <w:rStyle w:val="pl-s1"/>
          <w:color w:val="1F2328"/>
        </w:rPr>
        <w:t>error</w:t>
      </w:r>
      <w:r>
        <w:rPr>
          <w:rStyle w:val="pl-kos"/>
          <w:color w:val="1F2328"/>
        </w:rPr>
        <w:t>)</w:t>
      </w:r>
      <w:r>
        <w:rPr>
          <w:color w:val="1F2328"/>
        </w:rPr>
        <w:t xml:space="preserve"> </w:t>
      </w:r>
      <w:r>
        <w:rPr>
          <w:rStyle w:val="pl-kos"/>
          <w:color w:val="1F2328"/>
        </w:rPr>
        <w:t>{</w:t>
      </w:r>
    </w:p>
    <w:p w14:paraId="611CEAE7"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Code to handle the error</w:t>
      </w:r>
    </w:p>
    <w:p w14:paraId="2D6C84D9"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"An error occurred:"</w:t>
      </w:r>
      <w:r>
        <w:rPr>
          <w:rStyle w:val="pl-kos"/>
          <w:color w:val="1F2328"/>
        </w:rPr>
        <w:t>,</w:t>
      </w:r>
      <w:r>
        <w:rPr>
          <w:color w:val="1F2328"/>
        </w:rPr>
        <w:t xml:space="preserve"> </w:t>
      </w:r>
      <w:r>
        <w:rPr>
          <w:rStyle w:val="pl-s1"/>
          <w:color w:val="1F2328"/>
        </w:rPr>
        <w:t>error</w:t>
      </w:r>
      <w:r>
        <w:rPr>
          <w:rStyle w:val="pl-kos"/>
          <w:color w:val="1F2328"/>
        </w:rPr>
        <w:t>.</w:t>
      </w:r>
      <w:r>
        <w:rPr>
          <w:rStyle w:val="pl-c1"/>
          <w:color w:val="1F2328"/>
        </w:rPr>
        <w:t>message</w:t>
      </w:r>
      <w:r>
        <w:rPr>
          <w:rStyle w:val="pl-kos"/>
          <w:color w:val="1F2328"/>
        </w:rPr>
        <w:t>);</w:t>
      </w:r>
    </w:p>
    <w:p w14:paraId="37314602" w14:textId="77777777" w:rsidR="004125DB" w:rsidRDefault="004125DB" w:rsidP="004125DB">
      <w:pPr>
        <w:pStyle w:val="HTMLPreformatted"/>
        <w:shd w:val="clear" w:color="auto" w:fill="FFFFFF"/>
        <w:rPr>
          <w:color w:val="1F2328"/>
        </w:rPr>
      </w:pPr>
      <w:r>
        <w:rPr>
          <w:rStyle w:val="pl-kos"/>
          <w:color w:val="1F2328"/>
        </w:rPr>
        <w:t>}</w:t>
      </w:r>
      <w:r>
        <w:rPr>
          <w:color w:val="1F2328"/>
        </w:rPr>
        <w:t xml:space="preserve"> </w:t>
      </w:r>
      <w:r>
        <w:rPr>
          <w:rStyle w:val="pl-k"/>
          <w:color w:val="1F2328"/>
        </w:rPr>
        <w:t>finally</w:t>
      </w:r>
      <w:r>
        <w:rPr>
          <w:color w:val="1F2328"/>
        </w:rPr>
        <w:t xml:space="preserve"> </w:t>
      </w:r>
      <w:r>
        <w:rPr>
          <w:rStyle w:val="pl-kos"/>
          <w:color w:val="1F2328"/>
        </w:rPr>
        <w:t>{</w:t>
      </w:r>
    </w:p>
    <w:p w14:paraId="78579802" w14:textId="77777777" w:rsidR="004125DB" w:rsidRDefault="004125DB" w:rsidP="004125DB">
      <w:pPr>
        <w:pStyle w:val="HTMLPreformatted"/>
        <w:shd w:val="clear" w:color="auto" w:fill="FFFFFF"/>
        <w:rPr>
          <w:color w:val="1F2328"/>
        </w:rPr>
      </w:pPr>
      <w:r>
        <w:rPr>
          <w:color w:val="1F2328"/>
        </w:rPr>
        <w:t xml:space="preserve">  </w:t>
      </w:r>
      <w:r>
        <w:rPr>
          <w:rStyle w:val="pl-c"/>
          <w:color w:val="1F2328"/>
        </w:rPr>
        <w:t>// Code that will always execute, regardless of whether an error occurred or not</w:t>
      </w:r>
    </w:p>
    <w:p w14:paraId="536F8A66"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"Finally block executed."</w:t>
      </w:r>
      <w:r>
        <w:rPr>
          <w:rStyle w:val="pl-kos"/>
          <w:color w:val="1F2328"/>
        </w:rPr>
        <w:t>);</w:t>
      </w:r>
    </w:p>
    <w:p w14:paraId="791D46B0" w14:textId="77777777" w:rsidR="004125DB" w:rsidRDefault="004125DB" w:rsidP="004125DB">
      <w:pPr>
        <w:pStyle w:val="HTMLPreformatted"/>
        <w:shd w:val="clear" w:color="auto" w:fill="FFFFFF"/>
        <w:rPr>
          <w:color w:val="1F2328"/>
        </w:rPr>
      </w:pPr>
      <w:r>
        <w:rPr>
          <w:rStyle w:val="pl-kos"/>
          <w:color w:val="1F2328"/>
        </w:rPr>
        <w:t>}</w:t>
      </w:r>
    </w:p>
    <w:p w14:paraId="732DD3C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4021A333" w14:textId="77777777" w:rsidR="004125DB" w:rsidRDefault="004125DB" w:rsidP="004125DB">
      <w:pPr>
        <w:pStyle w:val="NormalWeb"/>
        <w:numPr>
          <w:ilvl w:val="0"/>
          <w:numId w:val="59"/>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have a </w:t>
      </w:r>
      <w:r>
        <w:rPr>
          <w:rStyle w:val="HTMLCode"/>
          <w:color w:val="1F2328"/>
        </w:rPr>
        <w:t>try</w:t>
      </w:r>
      <w:r>
        <w:rPr>
          <w:rFonts w:ascii="Segoe UI" w:hAnsi="Segoe UI" w:cs="Segoe UI"/>
          <w:color w:val="1F2328"/>
        </w:rPr>
        <w:t> block containing the code that might throw an error. In this case, we attempt to divide </w:t>
      </w:r>
      <w:r>
        <w:rPr>
          <w:rStyle w:val="HTMLCode"/>
          <w:color w:val="1F2328"/>
        </w:rPr>
        <w:t>10</w:t>
      </w:r>
      <w:r>
        <w:rPr>
          <w:rFonts w:ascii="Segoe UI" w:hAnsi="Segoe UI" w:cs="Segoe UI"/>
          <w:color w:val="1F2328"/>
        </w:rPr>
        <w:t> by </w:t>
      </w:r>
      <w:r>
        <w:rPr>
          <w:rStyle w:val="HTMLCode"/>
          <w:color w:val="1F2328"/>
        </w:rPr>
        <w:t>0</w:t>
      </w:r>
      <w:r>
        <w:rPr>
          <w:rFonts w:ascii="Segoe UI" w:hAnsi="Segoe UI" w:cs="Segoe UI"/>
          <w:color w:val="1F2328"/>
        </w:rPr>
        <w:t>, which results in a division by zero error.</w:t>
      </w:r>
    </w:p>
    <w:p w14:paraId="657EC0C1" w14:textId="77777777" w:rsidR="004125DB" w:rsidRDefault="004125DB" w:rsidP="004125DB">
      <w:pPr>
        <w:pStyle w:val="NormalWeb"/>
        <w:numPr>
          <w:ilvl w:val="0"/>
          <w:numId w:val="59"/>
        </w:numPr>
        <w:shd w:val="clear" w:color="auto" w:fill="FFFFFF"/>
        <w:spacing w:before="0" w:beforeAutospacing="0" w:after="0" w:afterAutospacing="0"/>
        <w:rPr>
          <w:rFonts w:ascii="Segoe UI" w:hAnsi="Segoe UI" w:cs="Segoe UI"/>
          <w:color w:val="1F2328"/>
        </w:rPr>
      </w:pPr>
      <w:r>
        <w:rPr>
          <w:rFonts w:ascii="Segoe UI" w:hAnsi="Segoe UI" w:cs="Segoe UI"/>
          <w:color w:val="1F2328"/>
        </w:rPr>
        <w:t>If an error occurs within the </w:t>
      </w:r>
      <w:r>
        <w:rPr>
          <w:rStyle w:val="HTMLCode"/>
          <w:color w:val="1F2328"/>
        </w:rPr>
        <w:t>try</w:t>
      </w:r>
      <w:r>
        <w:rPr>
          <w:rFonts w:ascii="Segoe UI" w:hAnsi="Segoe UI" w:cs="Segoe UI"/>
          <w:color w:val="1F2328"/>
        </w:rPr>
        <w:t> block, the control is transferred to the </w:t>
      </w:r>
      <w:r>
        <w:rPr>
          <w:rStyle w:val="HTMLCode"/>
          <w:color w:val="1F2328"/>
        </w:rPr>
        <w:t>catch</w:t>
      </w:r>
      <w:r>
        <w:rPr>
          <w:rFonts w:ascii="Segoe UI" w:hAnsi="Segoe UI" w:cs="Segoe UI"/>
          <w:color w:val="1F2328"/>
        </w:rPr>
        <w:t> block. The </w:t>
      </w:r>
      <w:r>
        <w:rPr>
          <w:rStyle w:val="HTMLCode"/>
          <w:color w:val="1F2328"/>
        </w:rPr>
        <w:t>catch</w:t>
      </w:r>
      <w:r>
        <w:rPr>
          <w:rFonts w:ascii="Segoe UI" w:hAnsi="Segoe UI" w:cs="Segoe UI"/>
          <w:color w:val="1F2328"/>
        </w:rPr>
        <w:t> block contains code to handle the error. In this example, we log the error message to the console.</w:t>
      </w:r>
    </w:p>
    <w:p w14:paraId="4AB5952A" w14:textId="77777777" w:rsidR="004125DB" w:rsidRDefault="004125DB" w:rsidP="004125DB">
      <w:pPr>
        <w:pStyle w:val="NormalWeb"/>
        <w:numPr>
          <w:ilvl w:val="0"/>
          <w:numId w:val="59"/>
        </w:numPr>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finally</w:t>
      </w:r>
      <w:r>
        <w:rPr>
          <w:rFonts w:ascii="Segoe UI" w:hAnsi="Segoe UI" w:cs="Segoe UI"/>
          <w:color w:val="1F2328"/>
        </w:rPr>
        <w:t> block contains code that will always execute, regardless of whether an error occurred or not. In this example, we log a message indicating that the </w:t>
      </w:r>
      <w:r>
        <w:rPr>
          <w:rStyle w:val="HTMLCode"/>
          <w:color w:val="1F2328"/>
        </w:rPr>
        <w:t>finally</w:t>
      </w:r>
      <w:r>
        <w:rPr>
          <w:rFonts w:ascii="Segoe UI" w:hAnsi="Segoe UI" w:cs="Segoe UI"/>
          <w:color w:val="1F2328"/>
        </w:rPr>
        <w:t> block is executed.</w:t>
      </w:r>
    </w:p>
    <w:p w14:paraId="3328390F" w14:textId="77777777" w:rsidR="004125DB" w:rsidRDefault="004125DB" w:rsidP="004125DB">
      <w:pPr>
        <w:pStyle w:val="NormalWeb"/>
        <w:numPr>
          <w:ilvl w:val="0"/>
          <w:numId w:val="59"/>
        </w:numPr>
        <w:shd w:val="clear" w:color="auto" w:fill="FFFFFF"/>
        <w:spacing w:before="0" w:beforeAutospacing="0" w:after="0" w:afterAutospacing="0"/>
        <w:rPr>
          <w:rFonts w:ascii="Segoe UI" w:hAnsi="Segoe UI" w:cs="Segoe UI"/>
          <w:color w:val="1F2328"/>
        </w:rPr>
      </w:pPr>
      <w:r>
        <w:rPr>
          <w:rFonts w:ascii="Segoe UI" w:hAnsi="Segoe UI" w:cs="Segoe UI"/>
          <w:color w:val="1F2328"/>
        </w:rPr>
        <w:t>If no error occurs within the </w:t>
      </w:r>
      <w:r>
        <w:rPr>
          <w:rStyle w:val="HTMLCode"/>
          <w:color w:val="1F2328"/>
        </w:rPr>
        <w:t>try</w:t>
      </w:r>
      <w:r>
        <w:rPr>
          <w:rFonts w:ascii="Segoe UI" w:hAnsi="Segoe UI" w:cs="Segoe UI"/>
          <w:color w:val="1F2328"/>
        </w:rPr>
        <w:t> block, the </w:t>
      </w:r>
      <w:r>
        <w:rPr>
          <w:rStyle w:val="HTMLCode"/>
          <w:color w:val="1F2328"/>
        </w:rPr>
        <w:t>catch</w:t>
      </w:r>
      <w:r>
        <w:rPr>
          <w:rFonts w:ascii="Segoe UI" w:hAnsi="Segoe UI" w:cs="Segoe UI"/>
          <w:color w:val="1F2328"/>
        </w:rPr>
        <w:t> block is skipped, and the control moves directly to the </w:t>
      </w:r>
      <w:r>
        <w:rPr>
          <w:rStyle w:val="HTMLCode"/>
          <w:color w:val="1F2328"/>
        </w:rPr>
        <w:t>finally</w:t>
      </w:r>
      <w:r>
        <w:rPr>
          <w:rFonts w:ascii="Segoe UI" w:hAnsi="Segoe UI" w:cs="Segoe UI"/>
          <w:color w:val="1F2328"/>
        </w:rPr>
        <w:t> block.</w:t>
      </w:r>
    </w:p>
    <w:p w14:paraId="2921D54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structure allows you to gracefully handle errors in your JavaScript code and execute cleanup tasks even if an error occurs.</w:t>
      </w:r>
    </w:p>
    <w:p w14:paraId="11FF1288"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39. Local V/s Global</w:t>
      </w:r>
    </w:p>
    <w:p w14:paraId="01769ED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In JavaScript, variables can have either local scope or global scope, depending on where they are declared.</w:t>
      </w:r>
    </w:p>
    <w:p w14:paraId="3EB735E7"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40. Local Scope:</w:t>
      </w:r>
    </w:p>
    <w:p w14:paraId="159BBC6F"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Variables declared inside a function have local scope. This means they can only be accessed within the function in which they are declared.</w:t>
      </w:r>
    </w:p>
    <w:p w14:paraId="1298A147"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myFunction</w:t>
      </w:r>
      <w:r>
        <w:rPr>
          <w:rStyle w:val="pl-kos"/>
          <w:color w:val="1F2328"/>
        </w:rPr>
        <w:t>()</w:t>
      </w:r>
      <w:r>
        <w:rPr>
          <w:color w:val="1F2328"/>
        </w:rPr>
        <w:t xml:space="preserve"> </w:t>
      </w:r>
      <w:r>
        <w:rPr>
          <w:rStyle w:val="pl-kos"/>
          <w:color w:val="1F2328"/>
        </w:rPr>
        <w:t>{</w:t>
      </w:r>
    </w:p>
    <w:p w14:paraId="046FE80E" w14:textId="77777777" w:rsidR="004125DB" w:rsidRDefault="004125DB" w:rsidP="004125DB">
      <w:pPr>
        <w:pStyle w:val="HTMLPreformatted"/>
        <w:shd w:val="clear" w:color="auto" w:fill="FFFFFF"/>
        <w:rPr>
          <w:color w:val="1F2328"/>
        </w:rPr>
      </w:pPr>
      <w:r>
        <w:rPr>
          <w:color w:val="1F2328"/>
        </w:rPr>
        <w:t xml:space="preserve">  </w:t>
      </w:r>
      <w:r>
        <w:rPr>
          <w:rStyle w:val="pl-k"/>
          <w:color w:val="1F2328"/>
        </w:rPr>
        <w:t>let</w:t>
      </w:r>
      <w:r>
        <w:rPr>
          <w:color w:val="1F2328"/>
        </w:rPr>
        <w:t xml:space="preserve"> </w:t>
      </w:r>
      <w:r>
        <w:rPr>
          <w:rStyle w:val="pl-s1"/>
          <w:color w:val="1F2328"/>
        </w:rPr>
        <w:t>localVar</w:t>
      </w:r>
      <w:r>
        <w:rPr>
          <w:color w:val="1F2328"/>
        </w:rPr>
        <w:t xml:space="preserve"> </w:t>
      </w:r>
      <w:r>
        <w:rPr>
          <w:rStyle w:val="pl-c1"/>
          <w:color w:val="1F2328"/>
        </w:rPr>
        <w:t>=</w:t>
      </w:r>
      <w:r>
        <w:rPr>
          <w:color w:val="1F2328"/>
        </w:rPr>
        <w:t xml:space="preserve"> </w:t>
      </w:r>
      <w:r>
        <w:rPr>
          <w:rStyle w:val="pl-s"/>
          <w:color w:val="1F2328"/>
        </w:rPr>
        <w:t>"I'm a local variable"</w:t>
      </w:r>
      <w:r>
        <w:rPr>
          <w:rStyle w:val="pl-kos"/>
          <w:color w:val="1F2328"/>
        </w:rPr>
        <w:t>;</w:t>
      </w:r>
    </w:p>
    <w:p w14:paraId="54260A98"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localVar</w:t>
      </w:r>
      <w:r>
        <w:rPr>
          <w:rStyle w:val="pl-kos"/>
          <w:color w:val="1F2328"/>
        </w:rPr>
        <w:t>);</w:t>
      </w:r>
      <w:r>
        <w:rPr>
          <w:color w:val="1F2328"/>
        </w:rPr>
        <w:t xml:space="preserve"> </w:t>
      </w:r>
      <w:r>
        <w:rPr>
          <w:rStyle w:val="pl-c"/>
          <w:color w:val="1F2328"/>
        </w:rPr>
        <w:t>// Accessible within the function</w:t>
      </w:r>
    </w:p>
    <w:p w14:paraId="52715B2F" w14:textId="77777777" w:rsidR="004125DB" w:rsidRDefault="004125DB" w:rsidP="004125DB">
      <w:pPr>
        <w:pStyle w:val="HTMLPreformatted"/>
        <w:shd w:val="clear" w:color="auto" w:fill="FFFFFF"/>
        <w:rPr>
          <w:color w:val="1F2328"/>
        </w:rPr>
      </w:pPr>
      <w:r>
        <w:rPr>
          <w:rStyle w:val="pl-kos"/>
          <w:color w:val="1F2328"/>
        </w:rPr>
        <w:t>}</w:t>
      </w:r>
    </w:p>
    <w:p w14:paraId="61C3FE7A" w14:textId="77777777" w:rsidR="004125DB" w:rsidRDefault="004125DB" w:rsidP="004125DB">
      <w:pPr>
        <w:pStyle w:val="HTMLPreformatted"/>
        <w:shd w:val="clear" w:color="auto" w:fill="FFFFFF"/>
        <w:rPr>
          <w:color w:val="1F2328"/>
        </w:rPr>
      </w:pPr>
    </w:p>
    <w:p w14:paraId="37067772" w14:textId="77777777" w:rsidR="004125DB" w:rsidRDefault="004125DB" w:rsidP="004125DB">
      <w:pPr>
        <w:pStyle w:val="HTMLPreformatted"/>
        <w:shd w:val="clear" w:color="auto" w:fill="FFFFFF"/>
        <w:rPr>
          <w:color w:val="1F2328"/>
        </w:rPr>
      </w:pPr>
      <w:r>
        <w:rPr>
          <w:rStyle w:val="pl-en"/>
          <w:color w:val="1F2328"/>
        </w:rPr>
        <w:t>myFunction</w:t>
      </w:r>
      <w:r>
        <w:rPr>
          <w:rStyle w:val="pl-kos"/>
          <w:color w:val="1F2328"/>
        </w:rPr>
        <w:t>();</w:t>
      </w:r>
      <w:r>
        <w:rPr>
          <w:color w:val="1F2328"/>
        </w:rPr>
        <w:t xml:space="preserve"> </w:t>
      </w:r>
      <w:r>
        <w:rPr>
          <w:rStyle w:val="pl-c"/>
          <w:color w:val="1F2328"/>
        </w:rPr>
        <w:t>// Output: I'm a local variable</w:t>
      </w:r>
    </w:p>
    <w:p w14:paraId="0E212430"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localVar</w:t>
      </w:r>
      <w:r>
        <w:rPr>
          <w:rStyle w:val="pl-kos"/>
          <w:color w:val="1F2328"/>
        </w:rPr>
        <w:t>);</w:t>
      </w:r>
      <w:r>
        <w:rPr>
          <w:color w:val="1F2328"/>
        </w:rPr>
        <w:t xml:space="preserve"> </w:t>
      </w:r>
      <w:r>
        <w:rPr>
          <w:rStyle w:val="pl-c"/>
          <w:color w:val="1F2328"/>
        </w:rPr>
        <w:t>// Error: localVar is not defined (outside the function)</w:t>
      </w:r>
    </w:p>
    <w:p w14:paraId="2875FBC3"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w:t>
      </w:r>
      <w:r>
        <w:rPr>
          <w:rStyle w:val="HTMLCode"/>
          <w:color w:val="1F2328"/>
        </w:rPr>
        <w:t>localVar</w:t>
      </w:r>
      <w:r>
        <w:rPr>
          <w:rFonts w:ascii="Segoe UI" w:hAnsi="Segoe UI" w:cs="Segoe UI"/>
          <w:color w:val="1F2328"/>
        </w:rPr>
        <w:t> is a local variable defined inside the </w:t>
      </w:r>
      <w:r>
        <w:rPr>
          <w:rStyle w:val="HTMLCode"/>
          <w:color w:val="1F2328"/>
        </w:rPr>
        <w:t>myFunction</w:t>
      </w:r>
      <w:r>
        <w:rPr>
          <w:rFonts w:ascii="Segoe UI" w:hAnsi="Segoe UI" w:cs="Segoe UI"/>
          <w:color w:val="1F2328"/>
        </w:rPr>
        <w:t> function. It can be accessed and used only within the </w:t>
      </w:r>
      <w:r>
        <w:rPr>
          <w:rStyle w:val="HTMLCode"/>
          <w:color w:val="1F2328"/>
        </w:rPr>
        <w:t>myFunction</w:t>
      </w:r>
      <w:r>
        <w:rPr>
          <w:rFonts w:ascii="Segoe UI" w:hAnsi="Segoe UI" w:cs="Segoe UI"/>
          <w:color w:val="1F2328"/>
        </w:rPr>
        <w:t> function. Attempting to access it outside of the function results in a </w:t>
      </w:r>
      <w:r>
        <w:rPr>
          <w:rStyle w:val="HTMLCode"/>
          <w:color w:val="1F2328"/>
        </w:rPr>
        <w:t>ReferenceError</w:t>
      </w:r>
      <w:r>
        <w:rPr>
          <w:rFonts w:ascii="Segoe UI" w:hAnsi="Segoe UI" w:cs="Segoe UI"/>
          <w:color w:val="1F2328"/>
        </w:rPr>
        <w:t>.</w:t>
      </w:r>
    </w:p>
    <w:p w14:paraId="514835C4"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41. Global Scope:</w:t>
      </w:r>
    </w:p>
    <w:p w14:paraId="5A437672"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Variables declared outside of any function have global scope. This means they can be accessed from anywhere in the script.</w:t>
      </w:r>
    </w:p>
    <w:p w14:paraId="6923CFE0" w14:textId="77777777" w:rsidR="004125DB" w:rsidRDefault="004125DB" w:rsidP="004125DB">
      <w:pPr>
        <w:pStyle w:val="HTMLPreformatted"/>
        <w:shd w:val="clear" w:color="auto" w:fill="FFFFFF"/>
        <w:rPr>
          <w:color w:val="1F2328"/>
        </w:rPr>
      </w:pPr>
      <w:r>
        <w:rPr>
          <w:rStyle w:val="pl-k"/>
          <w:color w:val="1F2328"/>
        </w:rPr>
        <w:t>let</w:t>
      </w:r>
      <w:r>
        <w:rPr>
          <w:color w:val="1F2328"/>
        </w:rPr>
        <w:t xml:space="preserve"> </w:t>
      </w:r>
      <w:r>
        <w:rPr>
          <w:rStyle w:val="pl-s1"/>
          <w:color w:val="1F2328"/>
        </w:rPr>
        <w:t>globalVar</w:t>
      </w:r>
      <w:r>
        <w:rPr>
          <w:color w:val="1F2328"/>
        </w:rPr>
        <w:t xml:space="preserve"> </w:t>
      </w:r>
      <w:r>
        <w:rPr>
          <w:rStyle w:val="pl-c1"/>
          <w:color w:val="1F2328"/>
        </w:rPr>
        <w:t>=</w:t>
      </w:r>
      <w:r>
        <w:rPr>
          <w:color w:val="1F2328"/>
        </w:rPr>
        <w:t xml:space="preserve"> </w:t>
      </w:r>
      <w:r>
        <w:rPr>
          <w:rStyle w:val="pl-s"/>
          <w:color w:val="1F2328"/>
        </w:rPr>
        <w:t>"I'm a global variable"</w:t>
      </w:r>
      <w:r>
        <w:rPr>
          <w:rStyle w:val="pl-kos"/>
          <w:color w:val="1F2328"/>
        </w:rPr>
        <w:t>;</w:t>
      </w:r>
    </w:p>
    <w:p w14:paraId="1DEAA3C3" w14:textId="77777777" w:rsidR="004125DB" w:rsidRDefault="004125DB" w:rsidP="004125DB">
      <w:pPr>
        <w:pStyle w:val="HTMLPreformatted"/>
        <w:shd w:val="clear" w:color="auto" w:fill="FFFFFF"/>
        <w:rPr>
          <w:color w:val="1F2328"/>
        </w:rPr>
      </w:pPr>
    </w:p>
    <w:p w14:paraId="4D992C15"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myFunction</w:t>
      </w:r>
      <w:r>
        <w:rPr>
          <w:rStyle w:val="pl-kos"/>
          <w:color w:val="1F2328"/>
        </w:rPr>
        <w:t>()</w:t>
      </w:r>
      <w:r>
        <w:rPr>
          <w:color w:val="1F2328"/>
        </w:rPr>
        <w:t xml:space="preserve"> </w:t>
      </w:r>
      <w:r>
        <w:rPr>
          <w:rStyle w:val="pl-kos"/>
          <w:color w:val="1F2328"/>
        </w:rPr>
        <w:t>{</w:t>
      </w:r>
    </w:p>
    <w:p w14:paraId="083CFCF8"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globalVar</w:t>
      </w:r>
      <w:r>
        <w:rPr>
          <w:rStyle w:val="pl-kos"/>
          <w:color w:val="1F2328"/>
        </w:rPr>
        <w:t>);</w:t>
      </w:r>
      <w:r>
        <w:rPr>
          <w:color w:val="1F2328"/>
        </w:rPr>
        <w:t xml:space="preserve"> </w:t>
      </w:r>
      <w:r>
        <w:rPr>
          <w:rStyle w:val="pl-c"/>
          <w:color w:val="1F2328"/>
        </w:rPr>
        <w:t>// Accessible within the function</w:t>
      </w:r>
    </w:p>
    <w:p w14:paraId="26C179AE" w14:textId="77777777" w:rsidR="004125DB" w:rsidRDefault="004125DB" w:rsidP="004125DB">
      <w:pPr>
        <w:pStyle w:val="HTMLPreformatted"/>
        <w:shd w:val="clear" w:color="auto" w:fill="FFFFFF"/>
        <w:rPr>
          <w:color w:val="1F2328"/>
        </w:rPr>
      </w:pPr>
      <w:r>
        <w:rPr>
          <w:rStyle w:val="pl-kos"/>
          <w:color w:val="1F2328"/>
        </w:rPr>
        <w:t>}</w:t>
      </w:r>
    </w:p>
    <w:p w14:paraId="6765DBE7" w14:textId="77777777" w:rsidR="004125DB" w:rsidRDefault="004125DB" w:rsidP="004125DB">
      <w:pPr>
        <w:pStyle w:val="HTMLPreformatted"/>
        <w:shd w:val="clear" w:color="auto" w:fill="FFFFFF"/>
        <w:rPr>
          <w:color w:val="1F2328"/>
        </w:rPr>
      </w:pPr>
    </w:p>
    <w:p w14:paraId="49B22900" w14:textId="77777777" w:rsidR="004125DB" w:rsidRDefault="004125DB" w:rsidP="004125DB">
      <w:pPr>
        <w:pStyle w:val="HTMLPreformatted"/>
        <w:shd w:val="clear" w:color="auto" w:fill="FFFFFF"/>
        <w:rPr>
          <w:color w:val="1F2328"/>
        </w:rPr>
      </w:pPr>
      <w:r>
        <w:rPr>
          <w:rStyle w:val="pl-en"/>
          <w:color w:val="1F2328"/>
        </w:rPr>
        <w:t>myFunction</w:t>
      </w:r>
      <w:r>
        <w:rPr>
          <w:rStyle w:val="pl-kos"/>
          <w:color w:val="1F2328"/>
        </w:rPr>
        <w:t>();</w:t>
      </w:r>
      <w:r>
        <w:rPr>
          <w:color w:val="1F2328"/>
        </w:rPr>
        <w:t xml:space="preserve"> </w:t>
      </w:r>
      <w:r>
        <w:rPr>
          <w:rStyle w:val="pl-c"/>
          <w:color w:val="1F2328"/>
        </w:rPr>
        <w:t>// Output: I'm a global variable</w:t>
      </w:r>
    </w:p>
    <w:p w14:paraId="52DBB70C"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globalVar</w:t>
      </w:r>
      <w:r>
        <w:rPr>
          <w:rStyle w:val="pl-kos"/>
          <w:color w:val="1F2328"/>
        </w:rPr>
        <w:t>);</w:t>
      </w:r>
      <w:r>
        <w:rPr>
          <w:color w:val="1F2328"/>
        </w:rPr>
        <w:t xml:space="preserve"> </w:t>
      </w:r>
      <w:r>
        <w:rPr>
          <w:rStyle w:val="pl-c"/>
          <w:color w:val="1F2328"/>
        </w:rPr>
        <w:t>// Output: I'm a global variable</w:t>
      </w:r>
    </w:p>
    <w:p w14:paraId="520A1D3A"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this example, </w:t>
      </w:r>
      <w:r>
        <w:rPr>
          <w:rStyle w:val="HTMLCode"/>
          <w:color w:val="1F2328"/>
        </w:rPr>
        <w:t>globalVar</w:t>
      </w:r>
      <w:r>
        <w:rPr>
          <w:rFonts w:ascii="Segoe UI" w:hAnsi="Segoe UI" w:cs="Segoe UI"/>
          <w:color w:val="1F2328"/>
        </w:rPr>
        <w:t> is a global variable declared outside of any function. It can be accessed from both inside and outside of the </w:t>
      </w:r>
      <w:r>
        <w:rPr>
          <w:rStyle w:val="HTMLCode"/>
          <w:color w:val="1F2328"/>
        </w:rPr>
        <w:t>myFunction</w:t>
      </w:r>
      <w:r>
        <w:rPr>
          <w:rFonts w:ascii="Segoe UI" w:hAnsi="Segoe UI" w:cs="Segoe UI"/>
          <w:color w:val="1F2328"/>
        </w:rPr>
        <w:t> function.</w:t>
      </w:r>
    </w:p>
    <w:p w14:paraId="69101A0D"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It’s important to be cautious when using global variables, as they can lead to naming conflicts and make it harder to debug and maintain your code. It’s generally recommended to limit the use of global variables and prefer local variables whenever possible to encapsulate logic and prevent unintended side effects.</w:t>
      </w:r>
    </w:p>
    <w:p w14:paraId="29C458B7"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42. This Keyword</w:t>
      </w:r>
    </w:p>
    <w:p w14:paraId="6C8C1ED9"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JavaScript, the </w:t>
      </w:r>
      <w:r>
        <w:rPr>
          <w:rStyle w:val="HTMLCode"/>
          <w:color w:val="1F2328"/>
        </w:rPr>
        <w:t>this</w:t>
      </w:r>
      <w:r>
        <w:rPr>
          <w:rFonts w:ascii="Segoe UI" w:hAnsi="Segoe UI" w:cs="Segoe UI"/>
          <w:color w:val="1F2328"/>
        </w:rPr>
        <w:t> keyword refers to the context within which a function is executed, while an object is a collection of key-value pairs where each value can be accessed using its corresponding key.</w:t>
      </w:r>
    </w:p>
    <w:p w14:paraId="60761829" w14:textId="77777777" w:rsidR="007F58C1"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To demonstrate that </w:t>
      </w:r>
      <w:r>
        <w:rPr>
          <w:rStyle w:val="HTMLCode"/>
          <w:color w:val="1F2328"/>
        </w:rPr>
        <w:t>this</w:t>
      </w:r>
      <w:r>
        <w:rPr>
          <w:rFonts w:ascii="Segoe UI" w:hAnsi="Segoe UI" w:cs="Segoe UI"/>
          <w:color w:val="1F2328"/>
        </w:rPr>
        <w:t> can refer to an object, you can define a method within an object and access properties of that object using </w:t>
      </w:r>
      <w:r>
        <w:rPr>
          <w:rStyle w:val="HTMLCode"/>
          <w:color w:val="1F2328"/>
        </w:rPr>
        <w:t>this</w:t>
      </w:r>
      <w:r>
        <w:rPr>
          <w:rFonts w:ascii="Segoe UI" w:hAnsi="Segoe UI" w:cs="Segoe UI"/>
          <w:color w:val="1F2328"/>
        </w:rPr>
        <w:t>.</w:t>
      </w:r>
    </w:p>
    <w:p w14:paraId="1BA0A904" w14:textId="656280B1" w:rsidR="007F58C1" w:rsidRDefault="007F58C1"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With out this in object creation </w:t>
      </w:r>
      <w:r w:rsidR="0019278E">
        <w:rPr>
          <w:rFonts w:ascii="Segoe UI" w:hAnsi="Segoe UI" w:cs="Segoe UI"/>
          <w:color w:val="1F2328"/>
        </w:rPr>
        <w:t>in function we cannot use it.</w:t>
      </w:r>
    </w:p>
    <w:p w14:paraId="2622B7F9" w14:textId="175BD086" w:rsidR="0019278E" w:rsidRDefault="0019278E"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Eg:</w:t>
      </w:r>
    </w:p>
    <w:p w14:paraId="7FFBF717"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const person = {</w:t>
      </w:r>
    </w:p>
    <w:p w14:paraId="00433175"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firstName: "John",</w:t>
      </w:r>
    </w:p>
    <w:p w14:paraId="2CCD11F9"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lastName: "Doe",</w:t>
      </w:r>
    </w:p>
    <w:p w14:paraId="52374756"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id: 5566,</w:t>
      </w:r>
    </w:p>
    <w:p w14:paraId="2DB89A37"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fullName : function() {</w:t>
      </w:r>
    </w:p>
    <w:p w14:paraId="1E010002"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return firstName + " " + lastName;</w:t>
      </w:r>
    </w:p>
    <w:p w14:paraId="2769FFE8" w14:textId="77777777" w:rsidR="00BB6B98" w:rsidRPr="00BB6B98" w:rsidRDefault="00BB6B98" w:rsidP="00BB6B98">
      <w:pPr>
        <w:pStyle w:val="NormalWeb"/>
        <w:shd w:val="clear" w:color="auto" w:fill="FFFFFF"/>
        <w:spacing w:after="0"/>
        <w:rPr>
          <w:rFonts w:ascii="Segoe UI" w:hAnsi="Segoe UI" w:cs="Segoe UI"/>
          <w:color w:val="1F2328"/>
        </w:rPr>
      </w:pPr>
      <w:r w:rsidRPr="00BB6B98">
        <w:rPr>
          <w:rFonts w:ascii="Segoe UI" w:hAnsi="Segoe UI" w:cs="Segoe UI"/>
          <w:color w:val="1F2328"/>
        </w:rPr>
        <w:t xml:space="preserve">  }</w:t>
      </w:r>
    </w:p>
    <w:p w14:paraId="26E6BEF3" w14:textId="288B1D15" w:rsidR="0019278E" w:rsidRDefault="00BB6B98" w:rsidP="00BB6B98">
      <w:pPr>
        <w:pStyle w:val="NormalWeb"/>
        <w:shd w:val="clear" w:color="auto" w:fill="FFFFFF"/>
        <w:spacing w:before="0" w:beforeAutospacing="0" w:after="0" w:afterAutospacing="0"/>
        <w:rPr>
          <w:rFonts w:ascii="Segoe UI" w:hAnsi="Segoe UI" w:cs="Segoe UI"/>
          <w:color w:val="1F2328"/>
        </w:rPr>
      </w:pPr>
      <w:r w:rsidRPr="00BB6B98">
        <w:rPr>
          <w:rFonts w:ascii="Segoe UI" w:hAnsi="Segoe UI" w:cs="Segoe UI"/>
          <w:color w:val="1F2328"/>
        </w:rPr>
        <w:t>};</w:t>
      </w:r>
    </w:p>
    <w:p w14:paraId="7995F310" w14:textId="28CFDFCF" w:rsidR="00BB6B98" w:rsidRDefault="00BB6B98" w:rsidP="00BB6B9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 o/p</w:t>
      </w:r>
    </w:p>
    <w:p w14:paraId="5EA9E58E" w14:textId="4A2000A2" w:rsidR="00BB6B98" w:rsidRDefault="00D3160A" w:rsidP="00BB6B98">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Eg2:</w:t>
      </w:r>
    </w:p>
    <w:p w14:paraId="51FFA47E"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var firstName;</w:t>
      </w:r>
    </w:p>
    <w:p w14:paraId="57565801"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var lastName;</w:t>
      </w:r>
    </w:p>
    <w:p w14:paraId="267AFD39"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const person = {</w:t>
      </w:r>
    </w:p>
    <w:p w14:paraId="57514BE6"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firstName: "John",</w:t>
      </w:r>
    </w:p>
    <w:p w14:paraId="64D98860"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lastName: "Doe",</w:t>
      </w:r>
    </w:p>
    <w:p w14:paraId="0851B234"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id: 5566,</w:t>
      </w:r>
    </w:p>
    <w:p w14:paraId="412E3AE0"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fullName : function() {</w:t>
      </w:r>
    </w:p>
    <w:p w14:paraId="25956FE1"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return firstName + " " + lastName;</w:t>
      </w:r>
    </w:p>
    <w:p w14:paraId="70F1CFAB" w14:textId="77777777" w:rsidR="00D3160A" w:rsidRPr="00D3160A" w:rsidRDefault="00D3160A" w:rsidP="00D3160A">
      <w:pPr>
        <w:pStyle w:val="NormalWeb"/>
        <w:shd w:val="clear" w:color="auto" w:fill="FFFFFF"/>
        <w:spacing w:after="0"/>
        <w:rPr>
          <w:rFonts w:ascii="Segoe UI" w:hAnsi="Segoe UI" w:cs="Segoe UI"/>
          <w:color w:val="1F2328"/>
        </w:rPr>
      </w:pPr>
      <w:r w:rsidRPr="00D3160A">
        <w:rPr>
          <w:rFonts w:ascii="Segoe UI" w:hAnsi="Segoe UI" w:cs="Segoe UI"/>
          <w:color w:val="1F2328"/>
        </w:rPr>
        <w:t xml:space="preserve">  }</w:t>
      </w:r>
    </w:p>
    <w:p w14:paraId="4F80C115" w14:textId="07B8D786" w:rsidR="00D3160A" w:rsidRDefault="00D3160A" w:rsidP="00D3160A">
      <w:pPr>
        <w:pStyle w:val="NormalWeb"/>
        <w:shd w:val="clear" w:color="auto" w:fill="FFFFFF"/>
        <w:spacing w:before="0" w:beforeAutospacing="0" w:after="0" w:afterAutospacing="0"/>
        <w:rPr>
          <w:rFonts w:ascii="Segoe UI" w:hAnsi="Segoe UI" w:cs="Segoe UI"/>
          <w:color w:val="1F2328"/>
        </w:rPr>
      </w:pPr>
      <w:r w:rsidRPr="00D3160A">
        <w:rPr>
          <w:rFonts w:ascii="Segoe UI" w:hAnsi="Segoe UI" w:cs="Segoe UI"/>
          <w:color w:val="1F2328"/>
        </w:rPr>
        <w:t>};</w:t>
      </w:r>
    </w:p>
    <w:p w14:paraId="33B8E04E" w14:textId="0671ECC0" w:rsidR="00D3160A" w:rsidRDefault="00D3160A" w:rsidP="00D3160A">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o/p:</w:t>
      </w:r>
    </w:p>
    <w:p w14:paraId="60044127" w14:textId="436DBAFC" w:rsidR="00D3160A" w:rsidRDefault="00D3160A" w:rsidP="00D3160A">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undefined undefined</w:t>
      </w:r>
    </w:p>
    <w:p w14:paraId="2E95930B" w14:textId="77777777" w:rsidR="00D3160A" w:rsidRDefault="00D3160A" w:rsidP="00D3160A">
      <w:pPr>
        <w:pStyle w:val="NormalWeb"/>
        <w:shd w:val="clear" w:color="auto" w:fill="FFFFFF"/>
        <w:spacing w:before="0" w:beforeAutospacing="0" w:after="0" w:afterAutospacing="0"/>
        <w:rPr>
          <w:rFonts w:ascii="Segoe UI" w:hAnsi="Segoe UI" w:cs="Segoe UI"/>
          <w:color w:val="1F2328"/>
        </w:rPr>
      </w:pPr>
    </w:p>
    <w:p w14:paraId="568857C7" w14:textId="2D89D442"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 xml:space="preserve"> Here’s an example:</w:t>
      </w:r>
    </w:p>
    <w:p w14:paraId="479C4B54"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myObject</w:t>
      </w:r>
      <w:r>
        <w:rPr>
          <w:color w:val="1F2328"/>
        </w:rPr>
        <w:t xml:space="preserve"> </w:t>
      </w:r>
      <w:r>
        <w:rPr>
          <w:rStyle w:val="pl-c1"/>
          <w:color w:val="1F2328"/>
        </w:rPr>
        <w:t>=</w:t>
      </w:r>
      <w:r>
        <w:rPr>
          <w:color w:val="1F2328"/>
        </w:rPr>
        <w:t xml:space="preserve"> </w:t>
      </w:r>
      <w:r>
        <w:rPr>
          <w:rStyle w:val="pl-kos"/>
          <w:color w:val="1F2328"/>
        </w:rPr>
        <w:t>{</w:t>
      </w:r>
    </w:p>
    <w:p w14:paraId="5202ADC8"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property1</w:t>
      </w:r>
      <w:r>
        <w:rPr>
          <w:color w:val="1F2328"/>
        </w:rPr>
        <w:t xml:space="preserve">: </w:t>
      </w:r>
      <w:r>
        <w:rPr>
          <w:rStyle w:val="pl-s"/>
          <w:color w:val="1F2328"/>
        </w:rPr>
        <w:t>'value1'</w:t>
      </w:r>
      <w:r>
        <w:rPr>
          <w:rStyle w:val="pl-kos"/>
          <w:color w:val="1F2328"/>
        </w:rPr>
        <w:t>,</w:t>
      </w:r>
    </w:p>
    <w:p w14:paraId="4BD1AA72" w14:textId="77777777" w:rsidR="004125DB" w:rsidRDefault="004125DB" w:rsidP="004125DB">
      <w:pPr>
        <w:pStyle w:val="HTMLPreformatted"/>
        <w:shd w:val="clear" w:color="auto" w:fill="FFFFFF"/>
        <w:rPr>
          <w:color w:val="1F2328"/>
        </w:rPr>
      </w:pPr>
      <w:r>
        <w:rPr>
          <w:color w:val="1F2328"/>
        </w:rPr>
        <w:t xml:space="preserve">  </w:t>
      </w:r>
      <w:r>
        <w:rPr>
          <w:rStyle w:val="pl-c1"/>
          <w:color w:val="1F2328"/>
        </w:rPr>
        <w:t>property2</w:t>
      </w:r>
      <w:r>
        <w:rPr>
          <w:color w:val="1F2328"/>
        </w:rPr>
        <w:t xml:space="preserve">: </w:t>
      </w:r>
      <w:r>
        <w:rPr>
          <w:rStyle w:val="pl-s"/>
          <w:color w:val="1F2328"/>
        </w:rPr>
        <w:t>'value2'</w:t>
      </w:r>
      <w:r>
        <w:rPr>
          <w:rStyle w:val="pl-kos"/>
          <w:color w:val="1F2328"/>
        </w:rPr>
        <w:t>,</w:t>
      </w:r>
    </w:p>
    <w:p w14:paraId="4584BA9E" w14:textId="77777777" w:rsidR="004125DB" w:rsidRDefault="004125DB" w:rsidP="004125DB">
      <w:pPr>
        <w:pStyle w:val="HTMLPreformatted"/>
        <w:shd w:val="clear" w:color="auto" w:fill="FFFFFF"/>
        <w:rPr>
          <w:color w:val="1F2328"/>
        </w:rPr>
      </w:pPr>
      <w:r>
        <w:rPr>
          <w:color w:val="1F2328"/>
        </w:rPr>
        <w:t xml:space="preserve">  </w:t>
      </w:r>
      <w:r>
        <w:rPr>
          <w:rStyle w:val="pl-en"/>
          <w:color w:val="1F2328"/>
        </w:rPr>
        <w:t>method</w:t>
      </w:r>
      <w:r>
        <w:rPr>
          <w:color w:val="1F2328"/>
        </w:rPr>
        <w:t xml:space="preserve">: </w:t>
      </w:r>
      <w:r>
        <w:rPr>
          <w:rStyle w:val="pl-k"/>
          <w:color w:val="1F2328"/>
        </w:rPr>
        <w:t>function</w:t>
      </w:r>
      <w:r>
        <w:rPr>
          <w:rStyle w:val="pl-kos"/>
          <w:color w:val="1F2328"/>
        </w:rPr>
        <w:t>()</w:t>
      </w:r>
      <w:r>
        <w:rPr>
          <w:color w:val="1F2328"/>
        </w:rPr>
        <w:t xml:space="preserve"> </w:t>
      </w:r>
      <w:r>
        <w:rPr>
          <w:rStyle w:val="pl-kos"/>
          <w:color w:val="1F2328"/>
        </w:rPr>
        <w:t>{</w:t>
      </w:r>
    </w:p>
    <w:p w14:paraId="0FF82C1F" w14:textId="77777777" w:rsidR="004125DB" w:rsidRDefault="004125DB" w:rsidP="004125DB">
      <w:pPr>
        <w:pStyle w:val="HTMLPreformatted"/>
        <w:shd w:val="clear" w:color="auto" w:fill="FFFFFF"/>
        <w:rPr>
          <w:color w:val="1F2328"/>
        </w:rPr>
      </w:pPr>
      <w:r>
        <w:rPr>
          <w:color w:val="1F2328"/>
        </w:rPr>
        <w:lastRenderedPageBreak/>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mi"/>
          <w:color w:val="1F2328"/>
        </w:rPr>
        <w:t>this</w:t>
      </w:r>
      <w:r>
        <w:rPr>
          <w:rStyle w:val="pl-kos"/>
          <w:color w:val="1F2328"/>
        </w:rPr>
        <w:t>.</w:t>
      </w:r>
      <w:r>
        <w:rPr>
          <w:rStyle w:val="pl-c1"/>
          <w:color w:val="1F2328"/>
        </w:rPr>
        <w:t>property1</w:t>
      </w:r>
      <w:r>
        <w:rPr>
          <w:rStyle w:val="pl-kos"/>
          <w:color w:val="1F2328"/>
        </w:rPr>
        <w:t>);</w:t>
      </w:r>
      <w:r>
        <w:rPr>
          <w:color w:val="1F2328"/>
        </w:rPr>
        <w:t xml:space="preserve"> </w:t>
      </w:r>
      <w:r>
        <w:rPr>
          <w:rStyle w:val="pl-c"/>
          <w:color w:val="1F2328"/>
        </w:rPr>
        <w:t>// accessing property1 using this</w:t>
      </w:r>
    </w:p>
    <w:p w14:paraId="3EC16A3E"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mi"/>
          <w:color w:val="1F2328"/>
        </w:rPr>
        <w:t>this</w:t>
      </w:r>
      <w:r>
        <w:rPr>
          <w:rStyle w:val="pl-kos"/>
          <w:color w:val="1F2328"/>
        </w:rPr>
        <w:t>.</w:t>
      </w:r>
      <w:r>
        <w:rPr>
          <w:rStyle w:val="pl-c1"/>
          <w:color w:val="1F2328"/>
        </w:rPr>
        <w:t>property2</w:t>
      </w:r>
      <w:r>
        <w:rPr>
          <w:rStyle w:val="pl-kos"/>
          <w:color w:val="1F2328"/>
        </w:rPr>
        <w:t>);</w:t>
      </w:r>
      <w:r>
        <w:rPr>
          <w:color w:val="1F2328"/>
        </w:rPr>
        <w:t xml:space="preserve"> </w:t>
      </w:r>
      <w:r>
        <w:rPr>
          <w:rStyle w:val="pl-c"/>
          <w:color w:val="1F2328"/>
        </w:rPr>
        <w:t>// accessing property2 using this</w:t>
      </w:r>
    </w:p>
    <w:p w14:paraId="1D15A338" w14:textId="77777777" w:rsidR="004125DB" w:rsidRDefault="004125DB" w:rsidP="004125DB">
      <w:pPr>
        <w:pStyle w:val="HTMLPreformatted"/>
        <w:shd w:val="clear" w:color="auto" w:fill="FFFFFF"/>
        <w:rPr>
          <w:color w:val="1F2328"/>
        </w:rPr>
      </w:pPr>
      <w:r>
        <w:rPr>
          <w:color w:val="1F2328"/>
        </w:rPr>
        <w:t xml:space="preserve">  </w:t>
      </w:r>
      <w:r>
        <w:rPr>
          <w:rStyle w:val="pl-kos"/>
          <w:color w:val="1F2328"/>
        </w:rPr>
        <w:t>}</w:t>
      </w:r>
    </w:p>
    <w:p w14:paraId="622354E3" w14:textId="77777777" w:rsidR="004125DB" w:rsidRDefault="004125DB" w:rsidP="004125DB">
      <w:pPr>
        <w:pStyle w:val="HTMLPreformatted"/>
        <w:shd w:val="clear" w:color="auto" w:fill="FFFFFF"/>
        <w:rPr>
          <w:color w:val="1F2328"/>
        </w:rPr>
      </w:pPr>
      <w:r>
        <w:rPr>
          <w:rStyle w:val="pl-kos"/>
          <w:color w:val="1F2328"/>
        </w:rPr>
        <w:t>};</w:t>
      </w:r>
    </w:p>
    <w:p w14:paraId="007C757D" w14:textId="77777777" w:rsidR="004125DB" w:rsidRDefault="004125DB" w:rsidP="004125DB">
      <w:pPr>
        <w:pStyle w:val="HTMLPreformatted"/>
        <w:shd w:val="clear" w:color="auto" w:fill="FFFFFF"/>
        <w:rPr>
          <w:color w:val="1F2328"/>
        </w:rPr>
      </w:pPr>
    </w:p>
    <w:p w14:paraId="41B3FAE7" w14:textId="77777777" w:rsidR="004125DB" w:rsidRDefault="004125DB" w:rsidP="004125DB">
      <w:pPr>
        <w:pStyle w:val="HTMLPreformatted"/>
        <w:shd w:val="clear" w:color="auto" w:fill="FFFFFF"/>
        <w:rPr>
          <w:color w:val="1F2328"/>
        </w:rPr>
      </w:pPr>
      <w:r>
        <w:rPr>
          <w:rStyle w:val="pl-s1"/>
          <w:color w:val="1F2328"/>
        </w:rPr>
        <w:t>myObject</w:t>
      </w:r>
      <w:r>
        <w:rPr>
          <w:rStyle w:val="pl-kos"/>
          <w:color w:val="1F2328"/>
        </w:rPr>
        <w:t>.</w:t>
      </w:r>
      <w:r>
        <w:rPr>
          <w:rStyle w:val="pl-en"/>
          <w:color w:val="1F2328"/>
        </w:rPr>
        <w:t>method</w:t>
      </w:r>
      <w:r>
        <w:rPr>
          <w:rStyle w:val="pl-kos"/>
          <w:color w:val="1F2328"/>
        </w:rPr>
        <w:t>();</w:t>
      </w:r>
      <w:r>
        <w:rPr>
          <w:color w:val="1F2328"/>
        </w:rPr>
        <w:t xml:space="preserve"> </w:t>
      </w:r>
      <w:r>
        <w:rPr>
          <w:rStyle w:val="pl-c"/>
          <w:color w:val="1F2328"/>
        </w:rPr>
        <w:t>// calling the method</w:t>
      </w:r>
    </w:p>
    <w:p w14:paraId="30AD3621"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00025680" w14:textId="77777777" w:rsidR="004125DB" w:rsidRDefault="004125DB" w:rsidP="004125DB">
      <w:pPr>
        <w:pStyle w:val="NormalWeb"/>
        <w:numPr>
          <w:ilvl w:val="0"/>
          <w:numId w:val="60"/>
        </w:numPr>
        <w:shd w:val="clear" w:color="auto" w:fill="FFFFFF"/>
        <w:spacing w:before="0" w:beforeAutospacing="0" w:after="0" w:afterAutospacing="0"/>
        <w:rPr>
          <w:rFonts w:ascii="Segoe UI" w:hAnsi="Segoe UI" w:cs="Segoe UI"/>
          <w:color w:val="1F2328"/>
        </w:rPr>
      </w:pPr>
      <w:r>
        <w:rPr>
          <w:rStyle w:val="HTMLCode"/>
          <w:color w:val="1F2328"/>
        </w:rPr>
        <w:t>myObject</w:t>
      </w:r>
      <w:r>
        <w:rPr>
          <w:rFonts w:ascii="Segoe UI" w:hAnsi="Segoe UI" w:cs="Segoe UI"/>
          <w:color w:val="1F2328"/>
        </w:rPr>
        <w:t> is an object containing properties </w:t>
      </w:r>
      <w:r>
        <w:rPr>
          <w:rStyle w:val="HTMLCode"/>
          <w:color w:val="1F2328"/>
        </w:rPr>
        <w:t>property1</w:t>
      </w:r>
      <w:r>
        <w:rPr>
          <w:rFonts w:ascii="Segoe UI" w:hAnsi="Segoe UI" w:cs="Segoe UI"/>
          <w:color w:val="1F2328"/>
        </w:rPr>
        <w:t> and </w:t>
      </w:r>
      <w:r>
        <w:rPr>
          <w:rStyle w:val="HTMLCode"/>
          <w:color w:val="1F2328"/>
        </w:rPr>
        <w:t>property2</w:t>
      </w:r>
      <w:r>
        <w:rPr>
          <w:rFonts w:ascii="Segoe UI" w:hAnsi="Segoe UI" w:cs="Segoe UI"/>
          <w:color w:val="1F2328"/>
        </w:rPr>
        <w:t>, as well as a method </w:t>
      </w:r>
      <w:r>
        <w:rPr>
          <w:rStyle w:val="HTMLCode"/>
          <w:color w:val="1F2328"/>
        </w:rPr>
        <w:t>method</w:t>
      </w:r>
      <w:r>
        <w:rPr>
          <w:rFonts w:ascii="Segoe UI" w:hAnsi="Segoe UI" w:cs="Segoe UI"/>
          <w:color w:val="1F2328"/>
        </w:rPr>
        <w:t>.</w:t>
      </w:r>
    </w:p>
    <w:p w14:paraId="74BD1D0D" w14:textId="77777777" w:rsidR="004125DB" w:rsidRDefault="004125DB" w:rsidP="004125DB">
      <w:pPr>
        <w:pStyle w:val="NormalWeb"/>
        <w:numPr>
          <w:ilvl w:val="0"/>
          <w:numId w:val="60"/>
        </w:numPr>
        <w:shd w:val="clear" w:color="auto" w:fill="FFFFFF"/>
        <w:spacing w:before="0" w:beforeAutospacing="0" w:after="0" w:afterAutospacing="0"/>
        <w:rPr>
          <w:rFonts w:ascii="Segoe UI" w:hAnsi="Segoe UI" w:cs="Segoe UI"/>
          <w:color w:val="1F2328"/>
        </w:rPr>
      </w:pPr>
      <w:r>
        <w:rPr>
          <w:rFonts w:ascii="Segoe UI" w:hAnsi="Segoe UI" w:cs="Segoe UI"/>
          <w:color w:val="1F2328"/>
        </w:rPr>
        <w:t>Inside the </w:t>
      </w:r>
      <w:r>
        <w:rPr>
          <w:rStyle w:val="HTMLCode"/>
          <w:color w:val="1F2328"/>
        </w:rPr>
        <w:t>method</w:t>
      </w:r>
      <w:r>
        <w:rPr>
          <w:rFonts w:ascii="Segoe UI" w:hAnsi="Segoe UI" w:cs="Segoe UI"/>
          <w:color w:val="1F2328"/>
        </w:rPr>
        <w:t>, </w:t>
      </w:r>
      <w:r>
        <w:rPr>
          <w:rStyle w:val="HTMLCode"/>
          <w:color w:val="1F2328"/>
        </w:rPr>
        <w:t>this</w:t>
      </w:r>
      <w:r>
        <w:rPr>
          <w:rFonts w:ascii="Segoe UI" w:hAnsi="Segoe UI" w:cs="Segoe UI"/>
          <w:color w:val="1F2328"/>
        </w:rPr>
        <w:t> refers to the </w:t>
      </w:r>
      <w:r>
        <w:rPr>
          <w:rStyle w:val="HTMLCode"/>
          <w:color w:val="1F2328"/>
        </w:rPr>
        <w:t>myObject</w:t>
      </w:r>
      <w:r>
        <w:rPr>
          <w:rFonts w:ascii="Segoe UI" w:hAnsi="Segoe UI" w:cs="Segoe UI"/>
          <w:color w:val="1F2328"/>
        </w:rPr>
        <w:t> itself.</w:t>
      </w:r>
    </w:p>
    <w:p w14:paraId="1610708A" w14:textId="77777777" w:rsidR="004125DB" w:rsidRDefault="004125DB" w:rsidP="004125DB">
      <w:pPr>
        <w:pStyle w:val="NormalWeb"/>
        <w:numPr>
          <w:ilvl w:val="0"/>
          <w:numId w:val="60"/>
        </w:numPr>
        <w:shd w:val="clear" w:color="auto" w:fill="FFFFFF"/>
        <w:spacing w:before="0" w:beforeAutospacing="0" w:after="0" w:afterAutospacing="0"/>
        <w:rPr>
          <w:rFonts w:ascii="Segoe UI" w:hAnsi="Segoe UI" w:cs="Segoe UI"/>
          <w:color w:val="1F2328"/>
        </w:rPr>
      </w:pPr>
      <w:r>
        <w:rPr>
          <w:rFonts w:ascii="Segoe UI" w:hAnsi="Segoe UI" w:cs="Segoe UI"/>
          <w:color w:val="1F2328"/>
        </w:rPr>
        <w:t>By using </w:t>
      </w:r>
      <w:r>
        <w:rPr>
          <w:rStyle w:val="HTMLCode"/>
          <w:color w:val="1F2328"/>
        </w:rPr>
        <w:t>this</w:t>
      </w:r>
      <w:r>
        <w:rPr>
          <w:rFonts w:ascii="Segoe UI" w:hAnsi="Segoe UI" w:cs="Segoe UI"/>
          <w:color w:val="1F2328"/>
        </w:rPr>
        <w:t>, you can access properties (</w:t>
      </w:r>
      <w:r>
        <w:rPr>
          <w:rStyle w:val="HTMLCode"/>
          <w:color w:val="1F2328"/>
        </w:rPr>
        <w:t>property1</w:t>
      </w:r>
      <w:r>
        <w:rPr>
          <w:rFonts w:ascii="Segoe UI" w:hAnsi="Segoe UI" w:cs="Segoe UI"/>
          <w:color w:val="1F2328"/>
        </w:rPr>
        <w:t> and </w:t>
      </w:r>
      <w:r>
        <w:rPr>
          <w:rStyle w:val="HTMLCode"/>
          <w:color w:val="1F2328"/>
        </w:rPr>
        <w:t>property2</w:t>
      </w:r>
      <w:r>
        <w:rPr>
          <w:rFonts w:ascii="Segoe UI" w:hAnsi="Segoe UI" w:cs="Segoe UI"/>
          <w:color w:val="1F2328"/>
        </w:rPr>
        <w:t>) of the </w:t>
      </w:r>
      <w:r>
        <w:rPr>
          <w:rStyle w:val="HTMLCode"/>
          <w:color w:val="1F2328"/>
        </w:rPr>
        <w:t>myObject</w:t>
      </w:r>
      <w:r>
        <w:rPr>
          <w:rFonts w:ascii="Segoe UI" w:hAnsi="Segoe UI" w:cs="Segoe UI"/>
          <w:color w:val="1F2328"/>
        </w:rPr>
        <w:t> from within the method.</w:t>
      </w:r>
    </w:p>
    <w:p w14:paraId="0FBA264B"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When you call </w:t>
      </w:r>
      <w:r>
        <w:rPr>
          <w:rStyle w:val="HTMLCode"/>
          <w:color w:val="1F2328"/>
        </w:rPr>
        <w:t>myObject.method()</w:t>
      </w:r>
      <w:r>
        <w:rPr>
          <w:rFonts w:ascii="Segoe UI" w:hAnsi="Segoe UI" w:cs="Segoe UI"/>
          <w:color w:val="1F2328"/>
        </w:rPr>
        <w:t>, it logs the values of </w:t>
      </w:r>
      <w:r>
        <w:rPr>
          <w:rStyle w:val="HTMLCode"/>
          <w:color w:val="1F2328"/>
        </w:rPr>
        <w:t>property1</w:t>
      </w:r>
      <w:r>
        <w:rPr>
          <w:rFonts w:ascii="Segoe UI" w:hAnsi="Segoe UI" w:cs="Segoe UI"/>
          <w:color w:val="1F2328"/>
        </w:rPr>
        <w:t> and </w:t>
      </w:r>
      <w:r>
        <w:rPr>
          <w:rStyle w:val="HTMLCode"/>
          <w:color w:val="1F2328"/>
        </w:rPr>
        <w:t>property2</w:t>
      </w:r>
      <w:r>
        <w:rPr>
          <w:rFonts w:ascii="Segoe UI" w:hAnsi="Segoe UI" w:cs="Segoe UI"/>
          <w:color w:val="1F2328"/>
        </w:rPr>
        <w:t> to the console, proving that </w:t>
      </w:r>
      <w:r>
        <w:rPr>
          <w:rStyle w:val="HTMLCode"/>
          <w:color w:val="1F2328"/>
        </w:rPr>
        <w:t>this</w:t>
      </w:r>
      <w:r>
        <w:rPr>
          <w:rFonts w:ascii="Segoe UI" w:hAnsi="Segoe UI" w:cs="Segoe UI"/>
          <w:color w:val="1F2328"/>
        </w:rPr>
        <w:t> refers to the object itself.</w:t>
      </w:r>
    </w:p>
    <w:p w14:paraId="735BBBA6"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This demonstrates that </w:t>
      </w:r>
      <w:r>
        <w:rPr>
          <w:rStyle w:val="HTMLCode"/>
          <w:color w:val="1F2328"/>
        </w:rPr>
        <w:t>this</w:t>
      </w:r>
      <w:r>
        <w:rPr>
          <w:rFonts w:ascii="Segoe UI" w:hAnsi="Segoe UI" w:cs="Segoe UI"/>
          <w:color w:val="1F2328"/>
        </w:rPr>
        <w:t> can indeed refer to the object in which it is used.</w:t>
      </w:r>
    </w:p>
    <w:p w14:paraId="213AB62F"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003D04E7">
          <v:rect id="_x0000_i1041" style="width:0;height:3pt" o:hralign="center" o:hrstd="t" o:hr="t" fillcolor="#a0a0a0" stroked="f"/>
        </w:pict>
      </w:r>
    </w:p>
    <w:p w14:paraId="646BEBAF"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Certainly! In the global context, </w:t>
      </w:r>
      <w:r>
        <w:rPr>
          <w:rStyle w:val="HTMLCode"/>
          <w:color w:val="1F2328"/>
        </w:rPr>
        <w:t>this</w:t>
      </w:r>
      <w:r>
        <w:rPr>
          <w:rFonts w:ascii="Segoe UI" w:hAnsi="Segoe UI" w:cs="Segoe UI"/>
          <w:color w:val="1F2328"/>
        </w:rPr>
        <w:t> typically refers to the global object, which is </w:t>
      </w:r>
      <w:r>
        <w:rPr>
          <w:rStyle w:val="HTMLCode"/>
          <w:color w:val="1F2328"/>
        </w:rPr>
        <w:t>window</w:t>
      </w:r>
      <w:r>
        <w:rPr>
          <w:rFonts w:ascii="Segoe UI" w:hAnsi="Segoe UI" w:cs="Segoe UI"/>
          <w:color w:val="1F2328"/>
        </w:rPr>
        <w:t> in browsers and </w:t>
      </w:r>
      <w:r>
        <w:rPr>
          <w:rStyle w:val="HTMLCode"/>
          <w:color w:val="1F2328"/>
        </w:rPr>
        <w:t>global</w:t>
      </w:r>
      <w:r>
        <w:rPr>
          <w:rFonts w:ascii="Segoe UI" w:hAnsi="Segoe UI" w:cs="Segoe UI"/>
          <w:color w:val="1F2328"/>
        </w:rPr>
        <w:t> in Node.js. Here’s an example in a browser environment:</w:t>
      </w:r>
    </w:p>
    <w:p w14:paraId="1B3D84C6" w14:textId="77777777" w:rsidR="004125DB" w:rsidRDefault="004125DB" w:rsidP="004125DB">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mi"/>
          <w:color w:val="1F2328"/>
        </w:rPr>
        <w:t>this</w:t>
      </w:r>
      <w:r>
        <w:rPr>
          <w:color w:val="1F2328"/>
        </w:rPr>
        <w:t xml:space="preserve"> </w:t>
      </w:r>
      <w:r>
        <w:rPr>
          <w:rStyle w:val="pl-c1"/>
          <w:color w:val="1F2328"/>
        </w:rPr>
        <w:t>===</w:t>
      </w:r>
      <w:r>
        <w:rPr>
          <w:color w:val="1F2328"/>
        </w:rPr>
        <w:t xml:space="preserve"> </w:t>
      </w:r>
      <w:r>
        <w:rPr>
          <w:rStyle w:val="pl-smi"/>
          <w:color w:val="1F2328"/>
        </w:rPr>
        <w:t>window</w:t>
      </w:r>
      <w:r>
        <w:rPr>
          <w:rStyle w:val="pl-kos"/>
          <w:color w:val="1F2328"/>
        </w:rPr>
        <w:t>);</w:t>
      </w:r>
      <w:r>
        <w:rPr>
          <w:color w:val="1F2328"/>
        </w:rPr>
        <w:t xml:space="preserve"> </w:t>
      </w:r>
      <w:r>
        <w:rPr>
          <w:rStyle w:val="pl-c"/>
          <w:color w:val="1F2328"/>
        </w:rPr>
        <w:t>// true</w:t>
      </w:r>
    </w:p>
    <w:p w14:paraId="221B5E7F" w14:textId="77777777" w:rsidR="004125DB" w:rsidRDefault="004125DB" w:rsidP="004125DB">
      <w:pPr>
        <w:pStyle w:val="HTMLPreformatted"/>
        <w:shd w:val="clear" w:color="auto" w:fill="FFFFFF"/>
        <w:rPr>
          <w:color w:val="1F2328"/>
        </w:rPr>
      </w:pPr>
    </w:p>
    <w:p w14:paraId="0F04FB51" w14:textId="77777777" w:rsidR="004125DB" w:rsidRDefault="004125DB" w:rsidP="004125DB">
      <w:pPr>
        <w:pStyle w:val="HTMLPreformatted"/>
        <w:shd w:val="clear" w:color="auto" w:fill="FFFFFF"/>
        <w:rPr>
          <w:color w:val="1F2328"/>
        </w:rPr>
      </w:pPr>
      <w:r>
        <w:rPr>
          <w:rStyle w:val="pl-k"/>
          <w:color w:val="1F2328"/>
        </w:rPr>
        <w:t>function</w:t>
      </w:r>
      <w:r>
        <w:rPr>
          <w:color w:val="1F2328"/>
        </w:rPr>
        <w:t xml:space="preserve"> </w:t>
      </w:r>
      <w:r>
        <w:rPr>
          <w:rStyle w:val="pl-en"/>
          <w:color w:val="1F2328"/>
        </w:rPr>
        <w:t>test</w:t>
      </w:r>
      <w:r>
        <w:rPr>
          <w:rStyle w:val="pl-kos"/>
          <w:color w:val="1F2328"/>
        </w:rPr>
        <w:t>()</w:t>
      </w:r>
      <w:r>
        <w:rPr>
          <w:color w:val="1F2328"/>
        </w:rPr>
        <w:t xml:space="preserve"> </w:t>
      </w:r>
      <w:r>
        <w:rPr>
          <w:rStyle w:val="pl-kos"/>
          <w:color w:val="1F2328"/>
        </w:rPr>
        <w:t>{</w:t>
      </w:r>
    </w:p>
    <w:p w14:paraId="4D2A0959" w14:textId="77777777" w:rsidR="004125DB" w:rsidRDefault="004125DB" w:rsidP="004125DB">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mi"/>
          <w:color w:val="1F2328"/>
        </w:rPr>
        <w:t>this</w:t>
      </w:r>
      <w:r>
        <w:rPr>
          <w:color w:val="1F2328"/>
        </w:rPr>
        <w:t xml:space="preserve"> </w:t>
      </w:r>
      <w:r>
        <w:rPr>
          <w:rStyle w:val="pl-c1"/>
          <w:color w:val="1F2328"/>
        </w:rPr>
        <w:t>===</w:t>
      </w:r>
      <w:r>
        <w:rPr>
          <w:color w:val="1F2328"/>
        </w:rPr>
        <w:t xml:space="preserve"> </w:t>
      </w:r>
      <w:r>
        <w:rPr>
          <w:rStyle w:val="pl-smi"/>
          <w:color w:val="1F2328"/>
        </w:rPr>
        <w:t>window</w:t>
      </w:r>
      <w:r>
        <w:rPr>
          <w:rStyle w:val="pl-kos"/>
          <w:color w:val="1F2328"/>
        </w:rPr>
        <w:t>);</w:t>
      </w:r>
      <w:r>
        <w:rPr>
          <w:color w:val="1F2328"/>
        </w:rPr>
        <w:t xml:space="preserve"> </w:t>
      </w:r>
      <w:r>
        <w:rPr>
          <w:rStyle w:val="pl-c"/>
          <w:color w:val="1F2328"/>
        </w:rPr>
        <w:t>// true</w:t>
      </w:r>
    </w:p>
    <w:p w14:paraId="60B57AA4" w14:textId="77777777" w:rsidR="004125DB" w:rsidRDefault="004125DB" w:rsidP="004125DB">
      <w:pPr>
        <w:pStyle w:val="HTMLPreformatted"/>
        <w:shd w:val="clear" w:color="auto" w:fill="FFFFFF"/>
        <w:rPr>
          <w:color w:val="1F2328"/>
        </w:rPr>
      </w:pPr>
      <w:r>
        <w:rPr>
          <w:rStyle w:val="pl-kos"/>
          <w:color w:val="1F2328"/>
        </w:rPr>
        <w:t>}</w:t>
      </w:r>
    </w:p>
    <w:p w14:paraId="2D2EC138" w14:textId="77777777" w:rsidR="004125DB" w:rsidRDefault="004125DB" w:rsidP="004125DB">
      <w:pPr>
        <w:pStyle w:val="HTMLPreformatted"/>
        <w:shd w:val="clear" w:color="auto" w:fill="FFFFFF"/>
        <w:rPr>
          <w:color w:val="1F2328"/>
        </w:rPr>
      </w:pPr>
    </w:p>
    <w:p w14:paraId="75B73A70" w14:textId="77777777" w:rsidR="004125DB" w:rsidRDefault="004125DB" w:rsidP="004125DB">
      <w:pPr>
        <w:pStyle w:val="HTMLPreformatted"/>
        <w:shd w:val="clear" w:color="auto" w:fill="FFFFFF"/>
        <w:rPr>
          <w:color w:val="1F2328"/>
        </w:rPr>
      </w:pPr>
      <w:r>
        <w:rPr>
          <w:rStyle w:val="pl-en"/>
          <w:color w:val="1F2328"/>
        </w:rPr>
        <w:t>test</w:t>
      </w:r>
      <w:r>
        <w:rPr>
          <w:rStyle w:val="pl-kos"/>
          <w:color w:val="1F2328"/>
        </w:rPr>
        <w:t>();</w:t>
      </w:r>
    </w:p>
    <w:p w14:paraId="1149C44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example:</w:t>
      </w:r>
    </w:p>
    <w:p w14:paraId="55FB15A1" w14:textId="77777777" w:rsidR="004125DB" w:rsidRDefault="004125DB" w:rsidP="004125DB">
      <w:pPr>
        <w:pStyle w:val="NormalWeb"/>
        <w:numPr>
          <w:ilvl w:val="0"/>
          <w:numId w:val="61"/>
        </w:numPr>
        <w:shd w:val="clear" w:color="auto" w:fill="FFFFFF"/>
        <w:spacing w:before="0" w:beforeAutospacing="0" w:after="0" w:afterAutospacing="0"/>
        <w:rPr>
          <w:rFonts w:ascii="Segoe UI" w:hAnsi="Segoe UI" w:cs="Segoe UI"/>
          <w:color w:val="1F2328"/>
        </w:rPr>
      </w:pPr>
      <w:r>
        <w:rPr>
          <w:rFonts w:ascii="Segoe UI" w:hAnsi="Segoe UI" w:cs="Segoe UI"/>
          <w:color w:val="1F2328"/>
        </w:rPr>
        <w:t>Outside of any function or object, </w:t>
      </w:r>
      <w:r>
        <w:rPr>
          <w:rStyle w:val="HTMLCode"/>
          <w:color w:val="1F2328"/>
        </w:rPr>
        <w:t>this</w:t>
      </w:r>
      <w:r>
        <w:rPr>
          <w:rFonts w:ascii="Segoe UI" w:hAnsi="Segoe UI" w:cs="Segoe UI"/>
          <w:color w:val="1F2328"/>
        </w:rPr>
        <w:t> refers to the global object (</w:t>
      </w:r>
      <w:r>
        <w:rPr>
          <w:rStyle w:val="HTMLCode"/>
          <w:color w:val="1F2328"/>
        </w:rPr>
        <w:t>window</w:t>
      </w:r>
      <w:r>
        <w:rPr>
          <w:rFonts w:ascii="Segoe UI" w:hAnsi="Segoe UI" w:cs="Segoe UI"/>
          <w:color w:val="1F2328"/>
        </w:rPr>
        <w:t> in browsers).</w:t>
      </w:r>
    </w:p>
    <w:p w14:paraId="1C79B2C8" w14:textId="77777777" w:rsidR="004125DB" w:rsidRDefault="004125DB" w:rsidP="004125DB">
      <w:pPr>
        <w:pStyle w:val="NormalWeb"/>
        <w:numPr>
          <w:ilvl w:val="0"/>
          <w:numId w:val="61"/>
        </w:numPr>
        <w:shd w:val="clear" w:color="auto" w:fill="FFFFFF"/>
        <w:spacing w:before="0" w:beforeAutospacing="0" w:after="0" w:afterAutospacing="0"/>
        <w:rPr>
          <w:rFonts w:ascii="Segoe UI" w:hAnsi="Segoe UI" w:cs="Segoe UI"/>
          <w:color w:val="1F2328"/>
        </w:rPr>
      </w:pPr>
      <w:r>
        <w:rPr>
          <w:rFonts w:ascii="Segoe UI" w:hAnsi="Segoe UI" w:cs="Segoe UI"/>
          <w:color w:val="1F2328"/>
        </w:rPr>
        <w:t>Inside the </w:t>
      </w:r>
      <w:r>
        <w:rPr>
          <w:rStyle w:val="HTMLCode"/>
          <w:color w:val="1F2328"/>
        </w:rPr>
        <w:t>test</w:t>
      </w:r>
      <w:r>
        <w:rPr>
          <w:rFonts w:ascii="Segoe UI" w:hAnsi="Segoe UI" w:cs="Segoe UI"/>
          <w:color w:val="1F2328"/>
        </w:rPr>
        <w:t> function, which is called without an explicit context, </w:t>
      </w:r>
      <w:r>
        <w:rPr>
          <w:rStyle w:val="HTMLCode"/>
          <w:color w:val="1F2328"/>
        </w:rPr>
        <w:t>this</w:t>
      </w:r>
      <w:r>
        <w:rPr>
          <w:rFonts w:ascii="Segoe UI" w:hAnsi="Segoe UI" w:cs="Segoe UI"/>
          <w:color w:val="1F2328"/>
        </w:rPr>
        <w:t> also refers to the global object (</w:t>
      </w:r>
      <w:r>
        <w:rPr>
          <w:rStyle w:val="HTMLCode"/>
          <w:color w:val="1F2328"/>
        </w:rPr>
        <w:t>window</w:t>
      </w:r>
      <w:r>
        <w:rPr>
          <w:rFonts w:ascii="Segoe UI" w:hAnsi="Segoe UI" w:cs="Segoe UI"/>
          <w:color w:val="1F2328"/>
        </w:rPr>
        <w:t>).</w:t>
      </w:r>
    </w:p>
    <w:p w14:paraId="03CC6EB6"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When you run this code in a browser environment, both </w:t>
      </w:r>
      <w:r>
        <w:rPr>
          <w:rStyle w:val="HTMLCode"/>
          <w:color w:val="1F2328"/>
        </w:rPr>
        <w:t>console.log</w:t>
      </w:r>
      <w:r>
        <w:rPr>
          <w:rFonts w:ascii="Segoe UI" w:hAnsi="Segoe UI" w:cs="Segoe UI"/>
          <w:color w:val="1F2328"/>
        </w:rPr>
        <w:t> statements will output </w:t>
      </w:r>
      <w:r>
        <w:rPr>
          <w:rStyle w:val="HTMLCode"/>
          <w:color w:val="1F2328"/>
        </w:rPr>
        <w:t>true</w:t>
      </w:r>
      <w:r>
        <w:rPr>
          <w:rFonts w:ascii="Segoe UI" w:hAnsi="Segoe UI" w:cs="Segoe UI"/>
          <w:color w:val="1F2328"/>
        </w:rPr>
        <w:t>, indicating that </w:t>
      </w:r>
      <w:r>
        <w:rPr>
          <w:rStyle w:val="HTMLCode"/>
          <w:color w:val="1F2328"/>
        </w:rPr>
        <w:t>this</w:t>
      </w:r>
      <w:r>
        <w:rPr>
          <w:rFonts w:ascii="Segoe UI" w:hAnsi="Segoe UI" w:cs="Segoe UI"/>
          <w:color w:val="1F2328"/>
        </w:rPr>
        <w:t> refers to the global object (</w:t>
      </w:r>
      <w:r>
        <w:rPr>
          <w:rStyle w:val="HTMLCode"/>
          <w:color w:val="1F2328"/>
        </w:rPr>
        <w:t>window</w:t>
      </w:r>
      <w:r>
        <w:rPr>
          <w:rFonts w:ascii="Segoe UI" w:hAnsi="Segoe UI" w:cs="Segoe UI"/>
          <w:color w:val="1F2328"/>
        </w:rPr>
        <w:t>) in both cases.</w:t>
      </w:r>
    </w:p>
    <w:p w14:paraId="54BFFD9B"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43. Garbage Collection</w:t>
      </w:r>
    </w:p>
    <w:p w14:paraId="6470F3B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Sure! Let’s imagine you have a big box (which represents your computer’s memory) where you can store different things (like numbers, words, or lists) while you’re working on your computer.</w:t>
      </w:r>
    </w:p>
    <w:p w14:paraId="5C423CC5" w14:textId="77777777" w:rsidR="004125DB" w:rsidRDefault="004125DB" w:rsidP="004125DB">
      <w:pPr>
        <w:pStyle w:val="NormalWeb"/>
        <w:numPr>
          <w:ilvl w:val="0"/>
          <w:numId w:val="6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Storing Things</w:t>
      </w:r>
      <w:r>
        <w:rPr>
          <w:rFonts w:ascii="Segoe UI" w:hAnsi="Segoe UI" w:cs="Segoe UI"/>
          <w:color w:val="1F2328"/>
        </w:rPr>
        <w:t>: When you create something in JavaScript, like a variable or an object, it gets put into this big box in your computer’s memory.</w:t>
      </w:r>
    </w:p>
    <w:p w14:paraId="74223F7C" w14:textId="77777777" w:rsidR="004125DB" w:rsidRDefault="004125DB" w:rsidP="004125DB">
      <w:pPr>
        <w:pStyle w:val="NormalWeb"/>
        <w:numPr>
          <w:ilvl w:val="0"/>
          <w:numId w:val="6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lastRenderedPageBreak/>
        <w:t>Using Things</w:t>
      </w:r>
      <w:r>
        <w:rPr>
          <w:rFonts w:ascii="Segoe UI" w:hAnsi="Segoe UI" w:cs="Segoe UI"/>
          <w:color w:val="1F2328"/>
        </w:rPr>
        <w:t>: As you work on your program, you might create new things or use the ones you’ve already made. These things stay in the box as long as your program needs them.</w:t>
      </w:r>
    </w:p>
    <w:p w14:paraId="60EA63CB" w14:textId="77777777" w:rsidR="004125DB" w:rsidRDefault="004125DB" w:rsidP="004125DB">
      <w:pPr>
        <w:pStyle w:val="NormalWeb"/>
        <w:numPr>
          <w:ilvl w:val="0"/>
          <w:numId w:val="6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Cleaning Up</w:t>
      </w:r>
      <w:r>
        <w:rPr>
          <w:rFonts w:ascii="Segoe UI" w:hAnsi="Segoe UI" w:cs="Segoe UI"/>
          <w:color w:val="1F2328"/>
        </w:rPr>
        <w:t>: Sometimes, though, you don’t need certain things anymore because your program doesn’t use them. In JavaScript, when things are no longer needed, the computer’s "cleaner" (called the garbage collector) comes along and removes them from the memory box. This helps keep the box organized and prevents it from getting too full.</w:t>
      </w:r>
    </w:p>
    <w:p w14:paraId="1B034461" w14:textId="77777777" w:rsidR="004125DB" w:rsidRDefault="004125DB" w:rsidP="004125DB">
      <w:pPr>
        <w:pStyle w:val="NormalWeb"/>
        <w:numPr>
          <w:ilvl w:val="0"/>
          <w:numId w:val="62"/>
        </w:numPr>
        <w:shd w:val="clear" w:color="auto" w:fill="FFFFFF"/>
        <w:spacing w:before="240" w:beforeAutospacing="0" w:after="240" w:afterAutospacing="0"/>
        <w:rPr>
          <w:rFonts w:ascii="Segoe UI" w:hAnsi="Segoe UI" w:cs="Segoe UI"/>
          <w:color w:val="1F2328"/>
        </w:rPr>
      </w:pPr>
      <w:r>
        <w:rPr>
          <w:rStyle w:val="Strong"/>
          <w:rFonts w:ascii="Segoe UI" w:hAnsi="Segoe UI" w:cs="Segoe UI"/>
          <w:color w:val="1F2328"/>
        </w:rPr>
        <w:t>Freeing Up Space</w:t>
      </w:r>
      <w:r>
        <w:rPr>
          <w:rFonts w:ascii="Segoe UI" w:hAnsi="Segoe UI" w:cs="Segoe UI"/>
          <w:color w:val="1F2328"/>
        </w:rPr>
        <w:t>: By removing things you don’t need anymore, the garbage collector frees up space in the memory box for new things you might create later. This helps your program run smoothly and efficiently.</w:t>
      </w:r>
    </w:p>
    <w:p w14:paraId="67630AB6"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simple terms, garbage collection in JavaScript is like having a helper that comes by to tidy up your computer’s memory by removing things you don’t need anymore, so there’s always room for the things you’re currently using.</w:t>
      </w:r>
    </w:p>
    <w:p w14:paraId="5D9EE146" w14:textId="77777777" w:rsidR="004125DB" w:rsidRDefault="004125DB" w:rsidP="004125DB">
      <w:pPr>
        <w:pStyle w:val="Heading2"/>
        <w:shd w:val="clear" w:color="auto" w:fill="FFFFFF"/>
        <w:spacing w:before="360" w:after="240"/>
        <w:rPr>
          <w:rFonts w:ascii="Segoe UI" w:hAnsi="Segoe UI" w:cs="Segoe UI"/>
          <w:color w:val="1F2328"/>
        </w:rPr>
      </w:pPr>
      <w:r>
        <w:rPr>
          <w:rFonts w:ascii="Segoe UI" w:hAnsi="Segoe UI" w:cs="Segoe UI"/>
          <w:color w:val="1F2328"/>
        </w:rPr>
        <w:t>44. ES6 Javascript</w:t>
      </w:r>
    </w:p>
    <w:tbl>
      <w:tblPr>
        <w:tblW w:w="0" w:type="auto"/>
        <w:tblCellMar>
          <w:top w:w="15" w:type="dxa"/>
          <w:left w:w="15" w:type="dxa"/>
          <w:bottom w:w="15" w:type="dxa"/>
          <w:right w:w="15" w:type="dxa"/>
        </w:tblCellMar>
        <w:tblLook w:val="04A0" w:firstRow="1" w:lastRow="0" w:firstColumn="1" w:lastColumn="0" w:noHBand="0" w:noVBand="1"/>
      </w:tblPr>
      <w:tblGrid>
        <w:gridCol w:w="829"/>
        <w:gridCol w:w="3954"/>
      </w:tblGrid>
      <w:tr w:rsidR="004125DB" w14:paraId="6D586224" w14:textId="77777777" w:rsidTr="004125DB">
        <w:tc>
          <w:tcPr>
            <w:tcW w:w="0" w:type="auto"/>
            <w:tcMar>
              <w:top w:w="90" w:type="dxa"/>
              <w:left w:w="195" w:type="dxa"/>
              <w:bottom w:w="90" w:type="dxa"/>
              <w:right w:w="195" w:type="dxa"/>
            </w:tcMar>
            <w:vAlign w:val="center"/>
            <w:hideMark/>
          </w:tcPr>
          <w:p w14:paraId="33352F9E" w14:textId="77777777" w:rsidR="004125DB" w:rsidRDefault="004125DB">
            <w:pPr>
              <w:spacing w:after="240"/>
              <w:divId w:val="1082068976"/>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1A709D89" w14:textId="77777777" w:rsidR="004125DB" w:rsidRDefault="004125DB">
            <w:pPr>
              <w:spacing w:after="240"/>
            </w:pPr>
            <w:r>
              <w:t>forEach. Iterate each element in the list.</w:t>
            </w:r>
          </w:p>
        </w:tc>
      </w:tr>
    </w:tbl>
    <w:p w14:paraId="72B9E2F4" w14:textId="0361CC1D"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drawing>
          <wp:inline distT="0" distB="0" distL="0" distR="0" wp14:anchorId="3FF1C099" wp14:editId="6FE9BADA">
            <wp:extent cx="5731510" cy="3336925"/>
            <wp:effectExtent l="0" t="0" r="2540" b="0"/>
            <wp:docPr id="1886831535" name="Picture 13" descr="forEach iter">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Each iter">
                      <a:hlinkClick r:id="rId192" tgtFrame="&quot;_blank&quot;"/>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31510" cy="3336925"/>
                    </a:xfrm>
                    <a:prstGeom prst="rect">
                      <a:avLst/>
                    </a:prstGeom>
                    <a:noFill/>
                    <a:ln>
                      <a:noFill/>
                    </a:ln>
                  </pic:spPr>
                </pic:pic>
              </a:graphicData>
            </a:graphic>
          </wp:inline>
        </w:drawing>
      </w:r>
    </w:p>
    <w:p w14:paraId="6044AFC9" w14:textId="77777777" w:rsidR="004125DB" w:rsidRDefault="004125DB" w:rsidP="004125DB">
      <w:pPr>
        <w:pStyle w:val="HTMLPreformatted"/>
        <w:shd w:val="clear" w:color="auto" w:fill="FFFFFF"/>
        <w:spacing w:after="240"/>
        <w:rPr>
          <w:color w:val="1F2328"/>
        </w:rPr>
      </w:pPr>
      <w:r>
        <w:rPr>
          <w:color w:val="1F2328"/>
        </w:rPr>
        <w:t>var posts = ['a','b','c'];</w:t>
      </w:r>
    </w:p>
    <w:p w14:paraId="4618A9AE" w14:textId="77777777" w:rsidR="004125DB" w:rsidRDefault="004125DB" w:rsidP="004125DB">
      <w:pPr>
        <w:pStyle w:val="HTMLPreformatted"/>
        <w:shd w:val="clear" w:color="auto" w:fill="FFFFFF"/>
        <w:spacing w:after="240"/>
        <w:rPr>
          <w:color w:val="1F2328"/>
        </w:rPr>
      </w:pPr>
    </w:p>
    <w:p w14:paraId="3B32551F" w14:textId="77777777" w:rsidR="004125DB" w:rsidRDefault="004125DB" w:rsidP="004125DB">
      <w:pPr>
        <w:pStyle w:val="HTMLPreformatted"/>
        <w:shd w:val="clear" w:color="auto" w:fill="FFFFFF"/>
        <w:spacing w:after="240"/>
        <w:rPr>
          <w:color w:val="1F2328"/>
        </w:rPr>
      </w:pPr>
      <w:r>
        <w:rPr>
          <w:color w:val="1F2328"/>
        </w:rPr>
        <w:t>//There is iterator involved here.</w:t>
      </w:r>
    </w:p>
    <w:p w14:paraId="14F86918" w14:textId="77777777" w:rsidR="004125DB" w:rsidRDefault="004125DB" w:rsidP="004125DB">
      <w:pPr>
        <w:pStyle w:val="HTMLPreformatted"/>
        <w:shd w:val="clear" w:color="auto" w:fill="FFFFFF"/>
        <w:spacing w:after="240"/>
        <w:rPr>
          <w:color w:val="1F2328"/>
        </w:rPr>
      </w:pPr>
      <w:r>
        <w:rPr>
          <w:color w:val="1F2328"/>
        </w:rPr>
        <w:t>posts.forEach(function(post){</w:t>
      </w:r>
    </w:p>
    <w:p w14:paraId="18E4879A" w14:textId="77777777" w:rsidR="004125DB" w:rsidRDefault="004125DB" w:rsidP="004125DB">
      <w:pPr>
        <w:pStyle w:val="HTMLPreformatted"/>
        <w:shd w:val="clear" w:color="auto" w:fill="FFFFFF"/>
        <w:spacing w:after="240"/>
        <w:rPr>
          <w:color w:val="1F2328"/>
        </w:rPr>
      </w:pPr>
      <w:r>
        <w:rPr>
          <w:color w:val="1F2328"/>
        </w:rPr>
        <w:lastRenderedPageBreak/>
        <w:t xml:space="preserve">    console.log(post)</w:t>
      </w:r>
    </w:p>
    <w:p w14:paraId="1232D62C" w14:textId="77777777" w:rsidR="004125DB" w:rsidRDefault="004125DB" w:rsidP="004125DB">
      <w:pPr>
        <w:pStyle w:val="HTMLPreformatted"/>
        <w:shd w:val="clear" w:color="auto" w:fill="FFFFFF"/>
        <w:spacing w:after="240"/>
        <w:rPr>
          <w:color w:val="1F2328"/>
        </w:rPr>
      </w:pPr>
      <w:r>
        <w:rPr>
          <w:color w:val="1F2328"/>
        </w:rPr>
        <w:t>});</w:t>
      </w:r>
    </w:p>
    <w:p w14:paraId="434F0471"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38768DA4">
          <v:rect id="_x0000_i1042" style="width:0;height:3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829"/>
        <w:gridCol w:w="7822"/>
      </w:tblGrid>
      <w:tr w:rsidR="004125DB" w14:paraId="5D659D51" w14:textId="77777777" w:rsidTr="004125DB">
        <w:tc>
          <w:tcPr>
            <w:tcW w:w="0" w:type="auto"/>
            <w:tcMar>
              <w:top w:w="90" w:type="dxa"/>
              <w:left w:w="195" w:type="dxa"/>
              <w:bottom w:w="90" w:type="dxa"/>
              <w:right w:w="195" w:type="dxa"/>
            </w:tcMar>
            <w:vAlign w:val="center"/>
            <w:hideMark/>
          </w:tcPr>
          <w:p w14:paraId="496A2E34" w14:textId="77777777" w:rsidR="004125DB" w:rsidRDefault="004125DB">
            <w:pPr>
              <w:spacing w:after="240"/>
              <w:divId w:val="937058085"/>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097B61DA" w14:textId="77777777" w:rsidR="004125DB" w:rsidRDefault="004125DB">
            <w:pPr>
              <w:spacing w:after="240"/>
            </w:pPr>
            <w:r>
              <w:t>map. Iternate each element in the list. Perform some operation and create new list.</w:t>
            </w:r>
          </w:p>
        </w:tc>
      </w:tr>
    </w:tbl>
    <w:p w14:paraId="1E512450" w14:textId="46B50C4D"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drawing>
          <wp:inline distT="0" distB="0" distL="0" distR="0" wp14:anchorId="3724AF8F" wp14:editId="52966D3E">
            <wp:extent cx="5731510" cy="2506980"/>
            <wp:effectExtent l="0" t="0" r="2540" b="7620"/>
            <wp:docPr id="150629679" name="Picture 12" descr="map iter">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p iter">
                      <a:hlinkClick r:id="rId194" tgtFrame="&quot;_blank&quot;"/>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29EADC84" w14:textId="77777777" w:rsidR="004125DB" w:rsidRDefault="004125DB" w:rsidP="004125DB">
      <w:pPr>
        <w:pStyle w:val="HTMLPreformatted"/>
        <w:shd w:val="clear" w:color="auto" w:fill="FFFFFF"/>
        <w:spacing w:after="240"/>
        <w:rPr>
          <w:color w:val="1F2328"/>
        </w:rPr>
      </w:pPr>
      <w:r>
        <w:rPr>
          <w:color w:val="1F2328"/>
        </w:rPr>
        <w:t>var numbers = [1,2,3];</w:t>
      </w:r>
    </w:p>
    <w:p w14:paraId="321A8A6C" w14:textId="77777777" w:rsidR="004125DB" w:rsidRDefault="004125DB" w:rsidP="004125DB">
      <w:pPr>
        <w:pStyle w:val="HTMLPreformatted"/>
        <w:shd w:val="clear" w:color="auto" w:fill="FFFFFF"/>
        <w:spacing w:after="240"/>
        <w:rPr>
          <w:color w:val="1F2328"/>
        </w:rPr>
      </w:pPr>
    </w:p>
    <w:p w14:paraId="3F3D1C3D" w14:textId="77777777" w:rsidR="004125DB" w:rsidRDefault="004125DB" w:rsidP="004125DB">
      <w:pPr>
        <w:pStyle w:val="HTMLPreformatted"/>
        <w:shd w:val="clear" w:color="auto" w:fill="FFFFFF"/>
        <w:spacing w:after="240"/>
        <w:rPr>
          <w:color w:val="1F2328"/>
        </w:rPr>
      </w:pPr>
      <w:r>
        <w:rPr>
          <w:color w:val="1F2328"/>
        </w:rPr>
        <w:t>// There is an iterator involved here.</w:t>
      </w:r>
    </w:p>
    <w:p w14:paraId="2671232F" w14:textId="77777777" w:rsidR="004125DB" w:rsidRDefault="004125DB" w:rsidP="004125DB">
      <w:pPr>
        <w:pStyle w:val="HTMLPreformatted"/>
        <w:shd w:val="clear" w:color="auto" w:fill="FFFFFF"/>
        <w:spacing w:after="240"/>
        <w:rPr>
          <w:color w:val="1F2328"/>
        </w:rPr>
      </w:pPr>
      <w:r>
        <w:rPr>
          <w:color w:val="1F2328"/>
        </w:rPr>
        <w:t>// This code uses the map() function in JavaScript to create a new array</w:t>
      </w:r>
    </w:p>
    <w:p w14:paraId="5D5F7F70" w14:textId="77777777" w:rsidR="004125DB" w:rsidRDefault="004125DB" w:rsidP="004125DB">
      <w:pPr>
        <w:pStyle w:val="HTMLPreformatted"/>
        <w:shd w:val="clear" w:color="auto" w:fill="FFFFFF"/>
        <w:spacing w:after="240"/>
        <w:rPr>
          <w:color w:val="1F2328"/>
        </w:rPr>
      </w:pPr>
      <w:r>
        <w:rPr>
          <w:color w:val="1F2328"/>
        </w:rPr>
        <w:t>var doubled = numbers.map(function(number){</w:t>
      </w:r>
    </w:p>
    <w:p w14:paraId="33A8E2D3" w14:textId="77777777" w:rsidR="004125DB" w:rsidRDefault="004125DB" w:rsidP="004125DB">
      <w:pPr>
        <w:pStyle w:val="HTMLPreformatted"/>
        <w:shd w:val="clear" w:color="auto" w:fill="FFFFFF"/>
        <w:spacing w:after="240"/>
        <w:rPr>
          <w:color w:val="1F2328"/>
        </w:rPr>
      </w:pPr>
      <w:r>
        <w:rPr>
          <w:color w:val="1F2328"/>
        </w:rPr>
        <w:t xml:space="preserve">    console.log('I came here...');</w:t>
      </w:r>
    </w:p>
    <w:p w14:paraId="71128B25" w14:textId="77777777" w:rsidR="004125DB" w:rsidRDefault="004125DB" w:rsidP="004125DB">
      <w:pPr>
        <w:pStyle w:val="HTMLPreformatted"/>
        <w:shd w:val="clear" w:color="auto" w:fill="FFFFFF"/>
        <w:spacing w:after="240"/>
        <w:rPr>
          <w:color w:val="1F2328"/>
        </w:rPr>
      </w:pPr>
      <w:r>
        <w:rPr>
          <w:color w:val="1F2328"/>
        </w:rPr>
        <w:t xml:space="preserve">    return number * 2;</w:t>
      </w:r>
    </w:p>
    <w:p w14:paraId="6F710A1E" w14:textId="77777777" w:rsidR="004125DB" w:rsidRDefault="004125DB" w:rsidP="004125DB">
      <w:pPr>
        <w:pStyle w:val="HTMLPreformatted"/>
        <w:shd w:val="clear" w:color="auto" w:fill="FFFFFF"/>
        <w:spacing w:after="240"/>
        <w:rPr>
          <w:color w:val="1F2328"/>
        </w:rPr>
      </w:pPr>
      <w:r>
        <w:rPr>
          <w:color w:val="1F2328"/>
        </w:rPr>
        <w:t>}</w:t>
      </w:r>
    </w:p>
    <w:p w14:paraId="5E9E0E84" w14:textId="77777777" w:rsidR="004125DB" w:rsidRDefault="004125DB" w:rsidP="004125DB">
      <w:pPr>
        <w:pStyle w:val="HTMLPreformatted"/>
        <w:shd w:val="clear" w:color="auto" w:fill="FFFFFF"/>
        <w:spacing w:after="240"/>
        <w:rPr>
          <w:color w:val="1F2328"/>
        </w:rPr>
      </w:pPr>
      <w:r>
        <w:rPr>
          <w:color w:val="1F2328"/>
        </w:rPr>
        <w:t>);</w:t>
      </w:r>
    </w:p>
    <w:p w14:paraId="709FD443" w14:textId="77777777" w:rsidR="004125DB" w:rsidRDefault="004125DB" w:rsidP="004125DB">
      <w:pPr>
        <w:pStyle w:val="HTMLPreformatted"/>
        <w:shd w:val="clear" w:color="auto" w:fill="FFFFFF"/>
        <w:spacing w:after="240"/>
        <w:rPr>
          <w:color w:val="1F2328"/>
        </w:rPr>
      </w:pPr>
    </w:p>
    <w:p w14:paraId="3E9F0746" w14:textId="77777777" w:rsidR="004125DB" w:rsidRDefault="004125DB" w:rsidP="004125DB">
      <w:pPr>
        <w:pStyle w:val="HTMLPreformatted"/>
        <w:shd w:val="clear" w:color="auto" w:fill="FFFFFF"/>
        <w:spacing w:after="240"/>
        <w:rPr>
          <w:color w:val="1F2328"/>
        </w:rPr>
      </w:pPr>
      <w:r>
        <w:rPr>
          <w:color w:val="1F2328"/>
        </w:rPr>
        <w:t>console.log(doubled)</w:t>
      </w:r>
    </w:p>
    <w:p w14:paraId="75E6E8DC"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156FD8C5">
          <v:rect id="_x0000_i1043" style="width:0;height:3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829"/>
        <w:gridCol w:w="2949"/>
      </w:tblGrid>
      <w:tr w:rsidR="004125DB" w14:paraId="6195E088" w14:textId="77777777" w:rsidTr="004125DB">
        <w:tc>
          <w:tcPr>
            <w:tcW w:w="0" w:type="auto"/>
            <w:tcMar>
              <w:top w:w="90" w:type="dxa"/>
              <w:left w:w="195" w:type="dxa"/>
              <w:bottom w:w="90" w:type="dxa"/>
              <w:right w:w="195" w:type="dxa"/>
            </w:tcMar>
            <w:vAlign w:val="center"/>
            <w:hideMark/>
          </w:tcPr>
          <w:p w14:paraId="3680375C" w14:textId="77777777" w:rsidR="004125DB" w:rsidRDefault="004125DB">
            <w:pPr>
              <w:spacing w:after="240"/>
              <w:divId w:val="444735059"/>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6FD88C93" w14:textId="77777777" w:rsidR="004125DB" w:rsidRDefault="004125DB">
            <w:pPr>
              <w:spacing w:after="240"/>
            </w:pPr>
            <w:r>
              <w:t>filter. Return ALL that is true.</w:t>
            </w:r>
          </w:p>
        </w:tc>
      </w:tr>
    </w:tbl>
    <w:p w14:paraId="4DD3A86F" w14:textId="3E5A7037"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7EDBAC8B" wp14:editId="26A993C3">
            <wp:extent cx="5731510" cy="2320290"/>
            <wp:effectExtent l="0" t="0" r="2540" b="3810"/>
            <wp:docPr id="1517752272" name="Picture 11" descr="filter iter">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lter iter">
                      <a:hlinkClick r:id="rId196" tgtFrame="&quot;_blank&quot;"/>
                    </pic:cNvP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320290"/>
                    </a:xfrm>
                    <a:prstGeom prst="rect">
                      <a:avLst/>
                    </a:prstGeom>
                    <a:noFill/>
                    <a:ln>
                      <a:noFill/>
                    </a:ln>
                  </pic:spPr>
                </pic:pic>
              </a:graphicData>
            </a:graphic>
          </wp:inline>
        </w:drawing>
      </w:r>
    </w:p>
    <w:p w14:paraId="4BF17ACC" w14:textId="77777777" w:rsidR="004125DB" w:rsidRDefault="004125DB" w:rsidP="004125DB">
      <w:pPr>
        <w:pStyle w:val="HTMLPreformatted"/>
        <w:shd w:val="clear" w:color="auto" w:fill="FFFFFF"/>
        <w:spacing w:after="240"/>
        <w:rPr>
          <w:color w:val="1F2328"/>
        </w:rPr>
      </w:pPr>
      <w:r>
        <w:rPr>
          <w:color w:val="1F2328"/>
        </w:rPr>
        <w:t>var users = [</w:t>
      </w:r>
    </w:p>
    <w:p w14:paraId="0A00C119" w14:textId="77777777" w:rsidR="004125DB" w:rsidRDefault="004125DB" w:rsidP="004125DB">
      <w:pPr>
        <w:pStyle w:val="HTMLPreformatted"/>
        <w:shd w:val="clear" w:color="auto" w:fill="FFFFFF"/>
        <w:spacing w:after="240"/>
        <w:rPr>
          <w:color w:val="1F2328"/>
        </w:rPr>
      </w:pPr>
      <w:r>
        <w:rPr>
          <w:color w:val="1F2328"/>
        </w:rPr>
        <w:t xml:space="preserve">  { id: 1, admin: true },</w:t>
      </w:r>
    </w:p>
    <w:p w14:paraId="59FC9F84" w14:textId="77777777" w:rsidR="004125DB" w:rsidRDefault="004125DB" w:rsidP="004125DB">
      <w:pPr>
        <w:pStyle w:val="HTMLPreformatted"/>
        <w:shd w:val="clear" w:color="auto" w:fill="FFFFFF"/>
        <w:spacing w:after="240"/>
        <w:rPr>
          <w:color w:val="1F2328"/>
        </w:rPr>
      </w:pPr>
      <w:r>
        <w:rPr>
          <w:color w:val="1F2328"/>
        </w:rPr>
        <w:t xml:space="preserve">  { id: 2, admin: false },</w:t>
      </w:r>
    </w:p>
    <w:p w14:paraId="4B807713" w14:textId="77777777" w:rsidR="004125DB" w:rsidRDefault="004125DB" w:rsidP="004125DB">
      <w:pPr>
        <w:pStyle w:val="HTMLPreformatted"/>
        <w:shd w:val="clear" w:color="auto" w:fill="FFFFFF"/>
        <w:spacing w:after="240"/>
        <w:rPr>
          <w:color w:val="1F2328"/>
        </w:rPr>
      </w:pPr>
      <w:r>
        <w:rPr>
          <w:color w:val="1F2328"/>
        </w:rPr>
        <w:t xml:space="preserve">  { id: 3, admin: false },</w:t>
      </w:r>
    </w:p>
    <w:p w14:paraId="1A64F1DD" w14:textId="77777777" w:rsidR="004125DB" w:rsidRDefault="004125DB" w:rsidP="004125DB">
      <w:pPr>
        <w:pStyle w:val="HTMLPreformatted"/>
        <w:shd w:val="clear" w:color="auto" w:fill="FFFFFF"/>
        <w:spacing w:after="240"/>
        <w:rPr>
          <w:color w:val="1F2328"/>
        </w:rPr>
      </w:pPr>
      <w:r>
        <w:rPr>
          <w:color w:val="1F2328"/>
        </w:rPr>
        <w:t xml:space="preserve">  { id: 4, admin: false },</w:t>
      </w:r>
    </w:p>
    <w:p w14:paraId="2D9F7C95" w14:textId="77777777" w:rsidR="004125DB" w:rsidRDefault="004125DB" w:rsidP="004125DB">
      <w:pPr>
        <w:pStyle w:val="HTMLPreformatted"/>
        <w:shd w:val="clear" w:color="auto" w:fill="FFFFFF"/>
        <w:spacing w:after="240"/>
        <w:rPr>
          <w:color w:val="1F2328"/>
        </w:rPr>
      </w:pPr>
      <w:r>
        <w:rPr>
          <w:color w:val="1F2328"/>
        </w:rPr>
        <w:t xml:space="preserve">  { id: 5, admin: true },</w:t>
      </w:r>
    </w:p>
    <w:p w14:paraId="5A7B3D0A" w14:textId="77777777" w:rsidR="004125DB" w:rsidRDefault="004125DB" w:rsidP="004125DB">
      <w:pPr>
        <w:pStyle w:val="HTMLPreformatted"/>
        <w:shd w:val="clear" w:color="auto" w:fill="FFFFFF"/>
        <w:spacing w:after="240"/>
        <w:rPr>
          <w:color w:val="1F2328"/>
        </w:rPr>
      </w:pPr>
      <w:r>
        <w:rPr>
          <w:color w:val="1F2328"/>
        </w:rPr>
        <w:t>];</w:t>
      </w:r>
    </w:p>
    <w:p w14:paraId="44E18B77" w14:textId="77777777" w:rsidR="004125DB" w:rsidRDefault="004125DB" w:rsidP="004125DB">
      <w:pPr>
        <w:pStyle w:val="HTMLPreformatted"/>
        <w:shd w:val="clear" w:color="auto" w:fill="FFFFFF"/>
        <w:spacing w:after="240"/>
        <w:rPr>
          <w:color w:val="1F2328"/>
        </w:rPr>
      </w:pPr>
    </w:p>
    <w:p w14:paraId="1BB01E1D" w14:textId="77777777" w:rsidR="004125DB" w:rsidRDefault="004125DB" w:rsidP="004125DB">
      <w:pPr>
        <w:pStyle w:val="HTMLPreformatted"/>
        <w:shd w:val="clear" w:color="auto" w:fill="FFFFFF"/>
        <w:spacing w:after="240"/>
        <w:rPr>
          <w:color w:val="1F2328"/>
        </w:rPr>
      </w:pPr>
      <w:r>
        <w:rPr>
          <w:color w:val="1F2328"/>
        </w:rPr>
        <w:t>var filteredUsers = users.filter(function (user) {</w:t>
      </w:r>
    </w:p>
    <w:p w14:paraId="4E7FF5C2" w14:textId="77777777" w:rsidR="004125DB" w:rsidRDefault="004125DB" w:rsidP="004125DB">
      <w:pPr>
        <w:pStyle w:val="HTMLPreformatted"/>
        <w:shd w:val="clear" w:color="auto" w:fill="FFFFFF"/>
        <w:spacing w:after="240"/>
        <w:rPr>
          <w:color w:val="1F2328"/>
        </w:rPr>
      </w:pPr>
      <w:r>
        <w:rPr>
          <w:color w:val="1F2328"/>
        </w:rPr>
        <w:t xml:space="preserve">  return user.admin;</w:t>
      </w:r>
    </w:p>
    <w:p w14:paraId="1E03E84C" w14:textId="77777777" w:rsidR="004125DB" w:rsidRDefault="004125DB" w:rsidP="004125DB">
      <w:pPr>
        <w:pStyle w:val="HTMLPreformatted"/>
        <w:shd w:val="clear" w:color="auto" w:fill="FFFFFF"/>
        <w:spacing w:after="240"/>
        <w:rPr>
          <w:color w:val="1F2328"/>
        </w:rPr>
      </w:pPr>
      <w:r>
        <w:rPr>
          <w:color w:val="1F2328"/>
        </w:rPr>
        <w:t>});</w:t>
      </w:r>
    </w:p>
    <w:p w14:paraId="16F376C4" w14:textId="77777777" w:rsidR="004125DB" w:rsidRDefault="004125DB" w:rsidP="004125DB">
      <w:pPr>
        <w:pStyle w:val="HTMLPreformatted"/>
        <w:shd w:val="clear" w:color="auto" w:fill="FFFFFF"/>
        <w:spacing w:after="240"/>
        <w:rPr>
          <w:color w:val="1F2328"/>
        </w:rPr>
      </w:pPr>
    </w:p>
    <w:p w14:paraId="151FF7CD" w14:textId="77777777" w:rsidR="004125DB" w:rsidRDefault="004125DB" w:rsidP="004125DB">
      <w:pPr>
        <w:pStyle w:val="HTMLPreformatted"/>
        <w:shd w:val="clear" w:color="auto" w:fill="FFFFFF"/>
        <w:spacing w:after="240"/>
        <w:rPr>
          <w:color w:val="1F2328"/>
        </w:rPr>
      </w:pPr>
      <w:r>
        <w:rPr>
          <w:color w:val="1F2328"/>
        </w:rPr>
        <w:t>console.log(filteredUsers);</w:t>
      </w:r>
    </w:p>
    <w:p w14:paraId="0672289A"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4C774C6D">
          <v:rect id="_x0000_i1044" style="width:0;height:3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829"/>
        <w:gridCol w:w="2645"/>
      </w:tblGrid>
      <w:tr w:rsidR="004125DB" w14:paraId="6BADBACE" w14:textId="77777777" w:rsidTr="004125DB">
        <w:tc>
          <w:tcPr>
            <w:tcW w:w="0" w:type="auto"/>
            <w:tcMar>
              <w:top w:w="90" w:type="dxa"/>
              <w:left w:w="195" w:type="dxa"/>
              <w:bottom w:w="90" w:type="dxa"/>
              <w:right w:w="195" w:type="dxa"/>
            </w:tcMar>
            <w:vAlign w:val="center"/>
            <w:hideMark/>
          </w:tcPr>
          <w:p w14:paraId="648C471A" w14:textId="77777777" w:rsidR="004125DB" w:rsidRDefault="004125DB">
            <w:pPr>
              <w:spacing w:after="240"/>
              <w:divId w:val="871652750"/>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7490A242" w14:textId="77777777" w:rsidR="004125DB" w:rsidRDefault="004125DB">
            <w:pPr>
              <w:spacing w:after="240"/>
            </w:pPr>
            <w:r>
              <w:t>find. Return 1st matching</w:t>
            </w:r>
          </w:p>
        </w:tc>
      </w:tr>
    </w:tbl>
    <w:p w14:paraId="02E4625B" w14:textId="5410D375"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17BBDC39" wp14:editId="019405A7">
            <wp:extent cx="5731510" cy="2320290"/>
            <wp:effectExtent l="0" t="0" r="2540" b="3810"/>
            <wp:docPr id="27649323" name="Picture 10" descr="find iter">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nd iter">
                      <a:hlinkClick r:id="rId198" tgtFrame="&quot;_blank&quot;"/>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31510" cy="2320290"/>
                    </a:xfrm>
                    <a:prstGeom prst="rect">
                      <a:avLst/>
                    </a:prstGeom>
                    <a:noFill/>
                    <a:ln>
                      <a:noFill/>
                    </a:ln>
                  </pic:spPr>
                </pic:pic>
              </a:graphicData>
            </a:graphic>
          </wp:inline>
        </w:drawing>
      </w:r>
    </w:p>
    <w:p w14:paraId="0E9DF7BB"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1CFC3C65">
          <v:rect id="_x0000_i1045" style="width:0;height:3pt" o:hralign="center" o:hrstd="t" o:hr="t" fillcolor="#a0a0a0" stroked="f"/>
        </w:pict>
      </w:r>
    </w:p>
    <w:p w14:paraId="5D357D07" w14:textId="77777777" w:rsidR="004125DB" w:rsidRDefault="004125DB" w:rsidP="004125DB">
      <w:pPr>
        <w:pStyle w:val="HTMLPreformatted"/>
        <w:shd w:val="clear" w:color="auto" w:fill="FFFFFF"/>
        <w:spacing w:after="240"/>
        <w:rPr>
          <w:color w:val="1F2328"/>
        </w:rPr>
      </w:pPr>
      <w:r>
        <w:rPr>
          <w:color w:val="1F2328"/>
        </w:rPr>
        <w:t>// Sample array of objects</w:t>
      </w:r>
    </w:p>
    <w:p w14:paraId="680A59F2" w14:textId="77777777" w:rsidR="004125DB" w:rsidRDefault="004125DB" w:rsidP="004125DB">
      <w:pPr>
        <w:pStyle w:val="HTMLPreformatted"/>
        <w:shd w:val="clear" w:color="auto" w:fill="FFFFFF"/>
        <w:spacing w:after="240"/>
        <w:rPr>
          <w:color w:val="1F2328"/>
        </w:rPr>
      </w:pPr>
      <w:r>
        <w:rPr>
          <w:color w:val="1F2328"/>
        </w:rPr>
        <w:t>const users = [</w:t>
      </w:r>
    </w:p>
    <w:p w14:paraId="70298209" w14:textId="77777777" w:rsidR="004125DB" w:rsidRDefault="004125DB" w:rsidP="004125DB">
      <w:pPr>
        <w:pStyle w:val="HTMLPreformatted"/>
        <w:shd w:val="clear" w:color="auto" w:fill="FFFFFF"/>
        <w:spacing w:after="240"/>
        <w:rPr>
          <w:color w:val="1F2328"/>
        </w:rPr>
      </w:pPr>
      <w:r>
        <w:rPr>
          <w:color w:val="1F2328"/>
        </w:rPr>
        <w:t xml:space="preserve">  { id: 1, name: 'Alice' },</w:t>
      </w:r>
    </w:p>
    <w:p w14:paraId="036E8D68" w14:textId="77777777" w:rsidR="004125DB" w:rsidRDefault="004125DB" w:rsidP="004125DB">
      <w:pPr>
        <w:pStyle w:val="HTMLPreformatted"/>
        <w:shd w:val="clear" w:color="auto" w:fill="FFFFFF"/>
        <w:spacing w:after="240"/>
        <w:rPr>
          <w:color w:val="1F2328"/>
        </w:rPr>
      </w:pPr>
      <w:r>
        <w:rPr>
          <w:color w:val="1F2328"/>
        </w:rPr>
        <w:t xml:space="preserve">  { id: 3, name: 'Charlie' },</w:t>
      </w:r>
    </w:p>
    <w:p w14:paraId="43338541" w14:textId="77777777" w:rsidR="004125DB" w:rsidRDefault="004125DB" w:rsidP="004125DB">
      <w:pPr>
        <w:pStyle w:val="HTMLPreformatted"/>
        <w:shd w:val="clear" w:color="auto" w:fill="FFFFFF"/>
        <w:spacing w:after="240"/>
        <w:rPr>
          <w:color w:val="1F2328"/>
        </w:rPr>
      </w:pPr>
      <w:r>
        <w:rPr>
          <w:color w:val="1F2328"/>
        </w:rPr>
        <w:t xml:space="preserve">  { id: 3, name: 'Bob' },</w:t>
      </w:r>
    </w:p>
    <w:p w14:paraId="2A8BEA7A" w14:textId="77777777" w:rsidR="004125DB" w:rsidRDefault="004125DB" w:rsidP="004125DB">
      <w:pPr>
        <w:pStyle w:val="HTMLPreformatted"/>
        <w:shd w:val="clear" w:color="auto" w:fill="FFFFFF"/>
        <w:spacing w:after="240"/>
        <w:rPr>
          <w:color w:val="1F2328"/>
        </w:rPr>
      </w:pPr>
      <w:r>
        <w:rPr>
          <w:color w:val="1F2328"/>
        </w:rPr>
        <w:t xml:space="preserve">  { id: 4, name: 'David' }</w:t>
      </w:r>
    </w:p>
    <w:p w14:paraId="54AF1852" w14:textId="77777777" w:rsidR="004125DB" w:rsidRDefault="004125DB" w:rsidP="004125DB">
      <w:pPr>
        <w:pStyle w:val="HTMLPreformatted"/>
        <w:shd w:val="clear" w:color="auto" w:fill="FFFFFF"/>
        <w:spacing w:after="240"/>
        <w:rPr>
          <w:color w:val="1F2328"/>
        </w:rPr>
      </w:pPr>
      <w:r>
        <w:rPr>
          <w:color w:val="1F2328"/>
        </w:rPr>
        <w:t>];</w:t>
      </w:r>
    </w:p>
    <w:p w14:paraId="5C44DF00" w14:textId="77777777" w:rsidR="004125DB" w:rsidRDefault="004125DB" w:rsidP="004125DB">
      <w:pPr>
        <w:pStyle w:val="HTMLPreformatted"/>
        <w:shd w:val="clear" w:color="auto" w:fill="FFFFFF"/>
        <w:spacing w:after="240"/>
        <w:rPr>
          <w:color w:val="1F2328"/>
        </w:rPr>
      </w:pPr>
    </w:p>
    <w:p w14:paraId="592BDB57" w14:textId="77777777" w:rsidR="004125DB" w:rsidRDefault="004125DB" w:rsidP="004125DB">
      <w:pPr>
        <w:pStyle w:val="HTMLPreformatted"/>
        <w:shd w:val="clear" w:color="auto" w:fill="FFFFFF"/>
        <w:spacing w:after="240"/>
        <w:rPr>
          <w:color w:val="1F2328"/>
        </w:rPr>
      </w:pPr>
      <w:r>
        <w:rPr>
          <w:color w:val="1F2328"/>
        </w:rPr>
        <w:t>// Using find to get the first user with id equal to 3</w:t>
      </w:r>
    </w:p>
    <w:p w14:paraId="028A785E" w14:textId="77777777" w:rsidR="004125DB" w:rsidRDefault="004125DB" w:rsidP="004125DB">
      <w:pPr>
        <w:pStyle w:val="HTMLPreformatted"/>
        <w:shd w:val="clear" w:color="auto" w:fill="FFFFFF"/>
        <w:spacing w:after="240"/>
        <w:rPr>
          <w:color w:val="1F2328"/>
        </w:rPr>
      </w:pPr>
      <w:r>
        <w:rPr>
          <w:color w:val="1F2328"/>
        </w:rPr>
        <w:t>const foundUser = users.find(function(user){</w:t>
      </w:r>
    </w:p>
    <w:p w14:paraId="153866DF" w14:textId="77777777" w:rsidR="004125DB" w:rsidRDefault="004125DB" w:rsidP="004125DB">
      <w:pPr>
        <w:pStyle w:val="HTMLPreformatted"/>
        <w:shd w:val="clear" w:color="auto" w:fill="FFFFFF"/>
        <w:spacing w:after="240"/>
        <w:rPr>
          <w:color w:val="1F2328"/>
        </w:rPr>
      </w:pPr>
      <w:r>
        <w:rPr>
          <w:color w:val="1F2328"/>
        </w:rPr>
        <w:t xml:space="preserve">  return user.id === 3;</w:t>
      </w:r>
    </w:p>
    <w:p w14:paraId="2FCF3FBF" w14:textId="77777777" w:rsidR="004125DB" w:rsidRDefault="004125DB" w:rsidP="004125DB">
      <w:pPr>
        <w:pStyle w:val="HTMLPreformatted"/>
        <w:shd w:val="clear" w:color="auto" w:fill="FFFFFF"/>
        <w:spacing w:after="240"/>
        <w:rPr>
          <w:color w:val="1F2328"/>
        </w:rPr>
      </w:pPr>
      <w:r>
        <w:rPr>
          <w:color w:val="1F2328"/>
        </w:rPr>
        <w:t>});</w:t>
      </w:r>
    </w:p>
    <w:p w14:paraId="3CCD5ED9" w14:textId="77777777" w:rsidR="004125DB" w:rsidRDefault="004125DB" w:rsidP="004125DB">
      <w:pPr>
        <w:pStyle w:val="HTMLPreformatted"/>
        <w:shd w:val="clear" w:color="auto" w:fill="FFFFFF"/>
        <w:spacing w:after="240"/>
        <w:rPr>
          <w:color w:val="1F2328"/>
        </w:rPr>
      </w:pPr>
    </w:p>
    <w:p w14:paraId="2DBC8A38" w14:textId="77777777" w:rsidR="004125DB" w:rsidRDefault="004125DB" w:rsidP="004125DB">
      <w:pPr>
        <w:pStyle w:val="HTMLPreformatted"/>
        <w:shd w:val="clear" w:color="auto" w:fill="FFFFFF"/>
        <w:spacing w:after="240"/>
        <w:rPr>
          <w:color w:val="1F2328"/>
        </w:rPr>
      </w:pPr>
      <w:r>
        <w:rPr>
          <w:color w:val="1F2328"/>
        </w:rPr>
        <w:t>console.log(foundUser); // Output: { id: 3, name: 'Charlie' }</w:t>
      </w:r>
    </w:p>
    <w:p w14:paraId="350F4296"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13A59F53">
          <v:rect id="_x0000_i1046" style="width:0;height:3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829"/>
        <w:gridCol w:w="1555"/>
      </w:tblGrid>
      <w:tr w:rsidR="004125DB" w14:paraId="469C146D" w14:textId="77777777" w:rsidTr="004125DB">
        <w:tc>
          <w:tcPr>
            <w:tcW w:w="0" w:type="auto"/>
            <w:tcMar>
              <w:top w:w="90" w:type="dxa"/>
              <w:left w:w="195" w:type="dxa"/>
              <w:bottom w:w="90" w:type="dxa"/>
              <w:right w:w="195" w:type="dxa"/>
            </w:tcMar>
            <w:vAlign w:val="center"/>
            <w:hideMark/>
          </w:tcPr>
          <w:p w14:paraId="257A4FD5" w14:textId="77777777" w:rsidR="004125DB" w:rsidRDefault="004125DB">
            <w:pPr>
              <w:spacing w:after="240"/>
              <w:divId w:val="527136104"/>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605561F6" w14:textId="77777777" w:rsidR="004125DB" w:rsidRDefault="004125DB">
            <w:pPr>
              <w:spacing w:after="240"/>
            </w:pPr>
            <w:r>
              <w:t>every / some</w:t>
            </w:r>
          </w:p>
        </w:tc>
      </w:tr>
    </w:tbl>
    <w:p w14:paraId="6CC86F50" w14:textId="5D8D5492"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53DDE235" wp14:editId="32D07136">
            <wp:extent cx="5731510" cy="2972435"/>
            <wp:effectExtent l="0" t="0" r="2540" b="0"/>
            <wp:docPr id="168491333" name="Picture 9" descr="every iter">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very iter">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p>
    <w:p w14:paraId="60634878" w14:textId="77777777" w:rsidR="004125DB" w:rsidRDefault="006770BE" w:rsidP="004125DB">
      <w:pPr>
        <w:shd w:val="clear" w:color="auto" w:fill="FFFFFF"/>
        <w:spacing w:before="360" w:after="360"/>
        <w:rPr>
          <w:rFonts w:ascii="Segoe UI" w:hAnsi="Segoe UI" w:cs="Segoe UI"/>
          <w:color w:val="1F2328"/>
        </w:rPr>
      </w:pPr>
      <w:r>
        <w:rPr>
          <w:rFonts w:ascii="Segoe UI" w:hAnsi="Segoe UI" w:cs="Segoe UI"/>
          <w:color w:val="1F2328"/>
        </w:rPr>
        <w:pict w14:anchorId="023BE7CB">
          <v:rect id="_x0000_i1047" style="width:0;height:3pt" o:hralign="center" o:hrstd="t" o:hr="t" fillcolor="#a0a0a0" stroked="f"/>
        </w:pict>
      </w:r>
    </w:p>
    <w:tbl>
      <w:tblPr>
        <w:tblW w:w="0" w:type="auto"/>
        <w:tblCellMar>
          <w:top w:w="15" w:type="dxa"/>
          <w:left w:w="15" w:type="dxa"/>
          <w:bottom w:w="15" w:type="dxa"/>
          <w:right w:w="15" w:type="dxa"/>
        </w:tblCellMar>
        <w:tblLook w:val="04A0" w:firstRow="1" w:lastRow="0" w:firstColumn="1" w:lastColumn="0" w:noHBand="0" w:noVBand="1"/>
      </w:tblPr>
      <w:tblGrid>
        <w:gridCol w:w="829"/>
        <w:gridCol w:w="7361"/>
      </w:tblGrid>
      <w:tr w:rsidR="004125DB" w14:paraId="3E24C1BB" w14:textId="77777777" w:rsidTr="004125DB">
        <w:tc>
          <w:tcPr>
            <w:tcW w:w="0" w:type="auto"/>
            <w:tcMar>
              <w:top w:w="90" w:type="dxa"/>
              <w:left w:w="195" w:type="dxa"/>
              <w:bottom w:w="90" w:type="dxa"/>
              <w:right w:w="195" w:type="dxa"/>
            </w:tcMar>
            <w:vAlign w:val="center"/>
            <w:hideMark/>
          </w:tcPr>
          <w:p w14:paraId="5BE01FE6" w14:textId="77777777" w:rsidR="004125DB" w:rsidRDefault="004125DB">
            <w:pPr>
              <w:spacing w:after="240"/>
              <w:divId w:val="1282804315"/>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4034A182" w14:textId="77777777" w:rsidR="004125DB" w:rsidRDefault="004125DB">
            <w:pPr>
              <w:spacing w:after="240"/>
            </w:pPr>
            <w:r>
              <w:t>reduce - so the initial value was that second argument that I passed to reduce.</w:t>
            </w:r>
          </w:p>
        </w:tc>
      </w:tr>
    </w:tbl>
    <w:p w14:paraId="2329040B" w14:textId="27C94434" w:rsidR="004125DB" w:rsidRDefault="004125DB" w:rsidP="004125DB">
      <w:pPr>
        <w:shd w:val="clear" w:color="auto" w:fill="FFFFFF"/>
        <w:spacing w:after="0"/>
        <w:rPr>
          <w:rFonts w:ascii="Segoe UI" w:hAnsi="Segoe UI" w:cs="Segoe UI"/>
          <w:color w:val="1F2328"/>
        </w:rPr>
      </w:pPr>
      <w:r>
        <w:rPr>
          <w:rFonts w:ascii="Segoe UI" w:hAnsi="Segoe UI" w:cs="Segoe UI"/>
          <w:noProof/>
          <w:color w:val="0000FF"/>
        </w:rPr>
        <w:lastRenderedPageBreak/>
        <w:drawing>
          <wp:inline distT="0" distB="0" distL="0" distR="0" wp14:anchorId="4F3816BC" wp14:editId="50F02506">
            <wp:extent cx="5731510" cy="5894070"/>
            <wp:effectExtent l="0" t="0" r="2540" b="0"/>
            <wp:docPr id="89840924" name="Picture 8" descr="reduce">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duce">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5894070"/>
                    </a:xfrm>
                    <a:prstGeom prst="rect">
                      <a:avLst/>
                    </a:prstGeom>
                    <a:noFill/>
                    <a:ln>
                      <a:noFill/>
                    </a:ln>
                  </pic:spPr>
                </pic:pic>
              </a:graphicData>
            </a:graphic>
          </wp:inline>
        </w:drawing>
      </w:r>
    </w:p>
    <w:p w14:paraId="778CDD0E" w14:textId="77777777" w:rsidR="004125DB" w:rsidRDefault="004125DB" w:rsidP="004125DB">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44.1. Array Iteraror, Iterator-Functions</w:t>
      </w:r>
    </w:p>
    <w:p w14:paraId="720951BA" w14:textId="77777777" w:rsidR="004125DB" w:rsidRDefault="004125DB" w:rsidP="004125DB">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In JavaScript, you can iterate over arrays using various methods, including loops and array iterator methods. Array iterator methods provide a more concise and expressive way to iterate over arrays compared to traditional loops like </w:t>
      </w:r>
      <w:r>
        <w:rPr>
          <w:rStyle w:val="HTMLCode"/>
          <w:color w:val="1F2328"/>
        </w:rPr>
        <w:t>for</w:t>
      </w:r>
      <w:r>
        <w:rPr>
          <w:rFonts w:ascii="Segoe UI" w:hAnsi="Segoe UI" w:cs="Segoe UI"/>
          <w:color w:val="1F2328"/>
        </w:rPr>
        <w:t> and </w:t>
      </w:r>
      <w:r>
        <w:rPr>
          <w:rStyle w:val="HTMLCode"/>
          <w:color w:val="1F2328"/>
        </w:rPr>
        <w:t>while</w:t>
      </w:r>
      <w:r>
        <w:rPr>
          <w:rFonts w:ascii="Segoe UI" w:hAnsi="Segoe UI" w:cs="Segoe UI"/>
          <w:color w:val="1F2328"/>
        </w:rPr>
        <w:t>.</w:t>
      </w:r>
    </w:p>
    <w:p w14:paraId="6A913F49"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 are some commonly used array iterator methods in JavaScript:</w:t>
      </w:r>
    </w:p>
    <w:p w14:paraId="6135B0F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forEach()</w:t>
      </w:r>
      <w:r>
        <w:rPr>
          <w:rFonts w:ascii="Segoe UI" w:hAnsi="Segoe UI" w:cs="Segoe UI"/>
          <w:color w:val="1F2328"/>
        </w:rPr>
        <w:t>: Executes a provided function once for each array element.</w:t>
      </w:r>
    </w:p>
    <w:p w14:paraId="63D26DE2"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1ACE70DD" w14:textId="77777777" w:rsidR="004125DB" w:rsidRDefault="004125DB" w:rsidP="004125DB">
      <w:pPr>
        <w:pStyle w:val="HTMLPreformatted"/>
        <w:shd w:val="clear" w:color="auto" w:fill="FFFFFF"/>
        <w:rPr>
          <w:color w:val="1F2328"/>
        </w:rPr>
      </w:pPr>
      <w:r>
        <w:rPr>
          <w:rStyle w:val="pl-s1"/>
          <w:color w:val="1F2328"/>
        </w:rPr>
        <w:t>numbers</w:t>
      </w:r>
      <w:r>
        <w:rPr>
          <w:rStyle w:val="pl-kos"/>
          <w:color w:val="1F2328"/>
        </w:rPr>
        <w:t>.</w:t>
      </w:r>
      <w:r>
        <w:rPr>
          <w:rStyle w:val="pl-en"/>
          <w:color w:val="1F2328"/>
        </w:rPr>
        <w:t>forEach</w:t>
      </w:r>
      <w:r>
        <w:rPr>
          <w:rStyle w:val="pl-kos"/>
          <w:color w:val="1F2328"/>
        </w:rPr>
        <w:t>(</w:t>
      </w:r>
      <w:r>
        <w:rPr>
          <w:rStyle w:val="pl-s1"/>
          <w:color w:val="1F2328"/>
        </w:rPr>
        <w:t>number</w:t>
      </w:r>
      <w:r>
        <w:rPr>
          <w:color w:val="1F2328"/>
        </w:rPr>
        <w:t xml:space="preserve"> </w:t>
      </w:r>
      <w:r>
        <w:rPr>
          <w:rStyle w:val="pl-c1"/>
          <w:color w:val="1F2328"/>
        </w:rPr>
        <w:t>=&gt;</w:t>
      </w: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number</w:t>
      </w:r>
      <w:r>
        <w:rPr>
          <w:rStyle w:val="pl-kos"/>
          <w:color w:val="1F2328"/>
        </w:rPr>
        <w:t>));</w:t>
      </w:r>
    </w:p>
    <w:p w14:paraId="7CCC8820"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map()</w:t>
      </w:r>
      <w:r>
        <w:rPr>
          <w:rFonts w:ascii="Segoe UI" w:hAnsi="Segoe UI" w:cs="Segoe UI"/>
          <w:color w:val="1F2328"/>
        </w:rPr>
        <w:t>: Creates a new array by calling a provided function on every element in the calling array.</w:t>
      </w:r>
    </w:p>
    <w:p w14:paraId="4D8F3C85" w14:textId="77777777" w:rsidR="004125DB" w:rsidRDefault="004125DB" w:rsidP="004125DB">
      <w:pPr>
        <w:pStyle w:val="HTMLPreformatted"/>
        <w:shd w:val="clear" w:color="auto" w:fill="FFFFFF"/>
        <w:rPr>
          <w:color w:val="1F2328"/>
        </w:rPr>
      </w:pPr>
      <w:r>
        <w:rPr>
          <w:rStyle w:val="pl-k"/>
          <w:color w:val="1F2328"/>
        </w:rPr>
        <w:lastRenderedPageBreak/>
        <w:t>const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0B118EC4"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doubledNumbers</w:t>
      </w:r>
      <w:r>
        <w:rPr>
          <w:color w:val="1F2328"/>
        </w:rPr>
        <w:t xml:space="preserve"> </w:t>
      </w:r>
      <w:r>
        <w:rPr>
          <w:rStyle w:val="pl-c1"/>
          <w:color w:val="1F2328"/>
        </w:rPr>
        <w:t>=</w:t>
      </w:r>
      <w:r>
        <w:rPr>
          <w:color w:val="1F2328"/>
        </w:rPr>
        <w:t xml:space="preserve"> </w:t>
      </w:r>
      <w:r>
        <w:rPr>
          <w:rStyle w:val="pl-s1"/>
          <w:color w:val="1F2328"/>
        </w:rPr>
        <w:t>numbers</w:t>
      </w:r>
      <w:r>
        <w:rPr>
          <w:rStyle w:val="pl-kos"/>
          <w:color w:val="1F2328"/>
        </w:rPr>
        <w:t>.</w:t>
      </w:r>
      <w:r>
        <w:rPr>
          <w:rStyle w:val="pl-en"/>
          <w:color w:val="1F2328"/>
        </w:rPr>
        <w:t>map</w:t>
      </w:r>
      <w:r>
        <w:rPr>
          <w:rStyle w:val="pl-kos"/>
          <w:color w:val="1F2328"/>
        </w:rPr>
        <w:t>(</w:t>
      </w:r>
      <w:r>
        <w:rPr>
          <w:rStyle w:val="pl-s1"/>
          <w:color w:val="1F2328"/>
        </w:rPr>
        <w:t>number</w:t>
      </w:r>
      <w:r>
        <w:rPr>
          <w:color w:val="1F2328"/>
        </w:rPr>
        <w:t xml:space="preserve"> </w:t>
      </w:r>
      <w:r>
        <w:rPr>
          <w:rStyle w:val="pl-c1"/>
          <w:color w:val="1F2328"/>
        </w:rPr>
        <w:t>=&gt;</w:t>
      </w:r>
      <w:r>
        <w:rPr>
          <w:color w:val="1F2328"/>
        </w:rPr>
        <w:t xml:space="preserve"> </w:t>
      </w:r>
      <w:r>
        <w:rPr>
          <w:rStyle w:val="pl-s1"/>
          <w:color w:val="1F2328"/>
        </w:rPr>
        <w:t>number</w:t>
      </w:r>
      <w:r>
        <w:rPr>
          <w:color w:val="1F2328"/>
        </w:rPr>
        <w:t xml:space="preserve"> </w:t>
      </w:r>
      <w:r>
        <w:rPr>
          <w:rStyle w:val="pl-c1"/>
          <w:color w:val="1F2328"/>
        </w:rPr>
        <w:t>*</w:t>
      </w:r>
      <w:r>
        <w:rPr>
          <w:color w:val="1F2328"/>
        </w:rPr>
        <w:t xml:space="preserve"> </w:t>
      </w:r>
      <w:r>
        <w:rPr>
          <w:rStyle w:val="pl-c1"/>
          <w:color w:val="1F2328"/>
        </w:rPr>
        <w:t>2</w:t>
      </w:r>
      <w:r>
        <w:rPr>
          <w:rStyle w:val="pl-kos"/>
          <w:color w:val="1F2328"/>
        </w:rPr>
        <w:t>);</w:t>
      </w:r>
    </w:p>
    <w:p w14:paraId="3B9E9D8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filter()</w:t>
      </w:r>
      <w:r>
        <w:rPr>
          <w:rFonts w:ascii="Segoe UI" w:hAnsi="Segoe UI" w:cs="Segoe UI"/>
          <w:color w:val="1F2328"/>
        </w:rPr>
        <w:t>: Creates a new array with all elements that pass the test implemented by the provided function.</w:t>
      </w:r>
    </w:p>
    <w:p w14:paraId="4F0DA027"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58C5D1C8"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evenNumbers</w:t>
      </w:r>
      <w:r>
        <w:rPr>
          <w:color w:val="1F2328"/>
        </w:rPr>
        <w:t xml:space="preserve"> </w:t>
      </w:r>
      <w:r>
        <w:rPr>
          <w:rStyle w:val="pl-c1"/>
          <w:color w:val="1F2328"/>
        </w:rPr>
        <w:t>=</w:t>
      </w:r>
      <w:r>
        <w:rPr>
          <w:color w:val="1F2328"/>
        </w:rPr>
        <w:t xml:space="preserve"> </w:t>
      </w:r>
      <w:r>
        <w:rPr>
          <w:rStyle w:val="pl-s1"/>
          <w:color w:val="1F2328"/>
        </w:rPr>
        <w:t>numbers</w:t>
      </w:r>
      <w:r>
        <w:rPr>
          <w:rStyle w:val="pl-kos"/>
          <w:color w:val="1F2328"/>
        </w:rPr>
        <w:t>.</w:t>
      </w:r>
      <w:r>
        <w:rPr>
          <w:rStyle w:val="pl-en"/>
          <w:color w:val="1F2328"/>
        </w:rPr>
        <w:t>filter</w:t>
      </w:r>
      <w:r>
        <w:rPr>
          <w:rStyle w:val="pl-kos"/>
          <w:color w:val="1F2328"/>
        </w:rPr>
        <w:t>(</w:t>
      </w:r>
      <w:r>
        <w:rPr>
          <w:rStyle w:val="pl-s1"/>
          <w:color w:val="1F2328"/>
        </w:rPr>
        <w:t>number</w:t>
      </w:r>
      <w:r>
        <w:rPr>
          <w:color w:val="1F2328"/>
        </w:rPr>
        <w:t xml:space="preserve"> </w:t>
      </w:r>
      <w:r>
        <w:rPr>
          <w:rStyle w:val="pl-c1"/>
          <w:color w:val="1F2328"/>
        </w:rPr>
        <w:t>=&gt;</w:t>
      </w:r>
      <w:r>
        <w:rPr>
          <w:color w:val="1F2328"/>
        </w:rPr>
        <w:t xml:space="preserve"> </w:t>
      </w:r>
      <w:r>
        <w:rPr>
          <w:rStyle w:val="pl-s1"/>
          <w:color w:val="1F2328"/>
        </w:rPr>
        <w:t>number</w:t>
      </w:r>
      <w:r>
        <w:rPr>
          <w:color w:val="1F2328"/>
        </w:rPr>
        <w:t xml:space="preserve"> </w:t>
      </w:r>
      <w:r>
        <w:rPr>
          <w:rStyle w:val="pl-c1"/>
          <w:color w:val="1F2328"/>
        </w:rPr>
        <w:t>%</w:t>
      </w:r>
      <w:r>
        <w:rPr>
          <w:color w:val="1F2328"/>
        </w:rPr>
        <w:t xml:space="preserve"> </w:t>
      </w:r>
      <w:r>
        <w:rPr>
          <w:rStyle w:val="pl-c1"/>
          <w:color w:val="1F2328"/>
        </w:rPr>
        <w:t>2</w:t>
      </w:r>
      <w:r>
        <w:rPr>
          <w:color w:val="1F2328"/>
        </w:rPr>
        <w:t xml:space="preserve"> </w:t>
      </w:r>
      <w:r>
        <w:rPr>
          <w:rStyle w:val="pl-c1"/>
          <w:color w:val="1F2328"/>
        </w:rPr>
        <w:t>===</w:t>
      </w:r>
      <w:r>
        <w:rPr>
          <w:color w:val="1F2328"/>
        </w:rPr>
        <w:t xml:space="preserve"> </w:t>
      </w:r>
      <w:r>
        <w:rPr>
          <w:rStyle w:val="pl-c1"/>
          <w:color w:val="1F2328"/>
        </w:rPr>
        <w:t>0</w:t>
      </w:r>
      <w:r>
        <w:rPr>
          <w:rStyle w:val="pl-kos"/>
          <w:color w:val="1F2328"/>
        </w:rPr>
        <w:t>);</w:t>
      </w:r>
    </w:p>
    <w:p w14:paraId="380DC8CA"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reduce()</w:t>
      </w:r>
      <w:r>
        <w:rPr>
          <w:rFonts w:ascii="Segoe UI" w:hAnsi="Segoe UI" w:cs="Segoe UI"/>
          <w:color w:val="1F2328"/>
        </w:rPr>
        <w:t>: Executes a reducer function on each element of the array, resulting in a single output value.</w:t>
      </w:r>
    </w:p>
    <w:tbl>
      <w:tblPr>
        <w:tblW w:w="0" w:type="auto"/>
        <w:tblCellMar>
          <w:top w:w="15" w:type="dxa"/>
          <w:left w:w="15" w:type="dxa"/>
          <w:bottom w:w="15" w:type="dxa"/>
          <w:right w:w="15" w:type="dxa"/>
        </w:tblCellMar>
        <w:tblLook w:val="04A0" w:firstRow="1" w:lastRow="0" w:firstColumn="1" w:lastColumn="0" w:noHBand="0" w:noVBand="1"/>
      </w:tblPr>
      <w:tblGrid>
        <w:gridCol w:w="829"/>
        <w:gridCol w:w="1680"/>
      </w:tblGrid>
      <w:tr w:rsidR="004125DB" w14:paraId="0EB10A3A" w14:textId="77777777" w:rsidTr="004125DB">
        <w:tc>
          <w:tcPr>
            <w:tcW w:w="0" w:type="auto"/>
            <w:tcMar>
              <w:top w:w="90" w:type="dxa"/>
              <w:left w:w="195" w:type="dxa"/>
              <w:bottom w:w="90" w:type="dxa"/>
              <w:right w:w="195" w:type="dxa"/>
            </w:tcMar>
            <w:vAlign w:val="center"/>
            <w:hideMark/>
          </w:tcPr>
          <w:p w14:paraId="03DCACC7" w14:textId="77777777" w:rsidR="004125DB" w:rsidRDefault="004125DB">
            <w:pPr>
              <w:spacing w:after="240"/>
              <w:divId w:val="959413750"/>
              <w:rPr>
                <w:rFonts w:ascii="Times New Roman" w:hAnsi="Times New Roman" w:cs="Times New Roman"/>
              </w:rPr>
            </w:pPr>
            <w:r>
              <w:t>Note</w:t>
            </w:r>
          </w:p>
        </w:tc>
        <w:tc>
          <w:tcPr>
            <w:tcW w:w="0" w:type="auto"/>
            <w:tcMar>
              <w:top w:w="90" w:type="dxa"/>
              <w:left w:w="195" w:type="dxa"/>
              <w:bottom w:w="90" w:type="dxa"/>
              <w:right w:w="195" w:type="dxa"/>
            </w:tcMar>
            <w:vAlign w:val="center"/>
            <w:hideMark/>
          </w:tcPr>
          <w:p w14:paraId="43DCF508" w14:textId="77777777" w:rsidR="004125DB" w:rsidRDefault="004125DB">
            <w:pPr>
              <w:spacing w:after="240"/>
            </w:pPr>
            <w:r>
              <w:t>After Callback.</w:t>
            </w:r>
          </w:p>
        </w:tc>
      </w:tr>
    </w:tbl>
    <w:p w14:paraId="38E21023"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numbers</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5391E9FA" w14:textId="77777777" w:rsidR="004125DB" w:rsidRDefault="004125DB" w:rsidP="004125DB">
      <w:pPr>
        <w:pStyle w:val="HTMLPreformatted"/>
        <w:shd w:val="clear" w:color="auto" w:fill="FFFFFF"/>
        <w:rPr>
          <w:color w:val="1F2328"/>
        </w:rPr>
      </w:pPr>
      <w:r>
        <w:rPr>
          <w:rStyle w:val="pl-k"/>
          <w:color w:val="1F2328"/>
        </w:rPr>
        <w:t>const</w:t>
      </w:r>
      <w:r>
        <w:rPr>
          <w:color w:val="1F2328"/>
        </w:rPr>
        <w:t xml:space="preserve"> </w:t>
      </w:r>
      <w:r>
        <w:rPr>
          <w:rStyle w:val="pl-s1"/>
          <w:color w:val="1F2328"/>
        </w:rPr>
        <w:t>sum</w:t>
      </w:r>
      <w:r>
        <w:rPr>
          <w:color w:val="1F2328"/>
        </w:rPr>
        <w:t xml:space="preserve"> </w:t>
      </w:r>
      <w:r>
        <w:rPr>
          <w:rStyle w:val="pl-c1"/>
          <w:color w:val="1F2328"/>
        </w:rPr>
        <w:t>=</w:t>
      </w:r>
      <w:r>
        <w:rPr>
          <w:color w:val="1F2328"/>
        </w:rPr>
        <w:t xml:space="preserve"> </w:t>
      </w:r>
      <w:r>
        <w:rPr>
          <w:rStyle w:val="pl-s1"/>
          <w:color w:val="1F2328"/>
        </w:rPr>
        <w:t>numbers</w:t>
      </w:r>
      <w:r>
        <w:rPr>
          <w:rStyle w:val="pl-kos"/>
          <w:color w:val="1F2328"/>
        </w:rPr>
        <w:t>.</w:t>
      </w:r>
      <w:r>
        <w:rPr>
          <w:rStyle w:val="pl-en"/>
          <w:color w:val="1F2328"/>
        </w:rPr>
        <w:t>reduce</w:t>
      </w:r>
      <w:r>
        <w:rPr>
          <w:rStyle w:val="pl-kos"/>
          <w:color w:val="1F2328"/>
        </w:rPr>
        <w:t>((</w:t>
      </w:r>
      <w:r>
        <w:rPr>
          <w:rStyle w:val="pl-s1"/>
          <w:color w:val="1F2328"/>
        </w:rPr>
        <w:t>accumulator</w:t>
      </w:r>
      <w:r>
        <w:rPr>
          <w:rStyle w:val="pl-kos"/>
          <w:color w:val="1F2328"/>
        </w:rPr>
        <w:t>,</w:t>
      </w:r>
      <w:r>
        <w:rPr>
          <w:color w:val="1F2328"/>
        </w:rPr>
        <w:t xml:space="preserve"> </w:t>
      </w:r>
      <w:r>
        <w:rPr>
          <w:rStyle w:val="pl-s1"/>
          <w:color w:val="1F2328"/>
        </w:rPr>
        <w:t>currentValue</w:t>
      </w:r>
      <w:r>
        <w:rPr>
          <w:rStyle w:val="pl-kos"/>
          <w:color w:val="1F2328"/>
        </w:rPr>
        <w:t>)</w:t>
      </w:r>
      <w:r>
        <w:rPr>
          <w:color w:val="1F2328"/>
        </w:rPr>
        <w:t xml:space="preserve"> </w:t>
      </w:r>
      <w:r>
        <w:rPr>
          <w:rStyle w:val="pl-c1"/>
          <w:color w:val="1F2328"/>
        </w:rPr>
        <w:t>=&gt;</w:t>
      </w:r>
      <w:r>
        <w:rPr>
          <w:color w:val="1F2328"/>
        </w:rPr>
        <w:t xml:space="preserve"> </w:t>
      </w:r>
      <w:r>
        <w:rPr>
          <w:rStyle w:val="pl-s1"/>
          <w:color w:val="1F2328"/>
        </w:rPr>
        <w:t>accumulator</w:t>
      </w:r>
      <w:r>
        <w:rPr>
          <w:color w:val="1F2328"/>
        </w:rPr>
        <w:t xml:space="preserve"> </w:t>
      </w:r>
      <w:r>
        <w:rPr>
          <w:rStyle w:val="pl-c1"/>
          <w:color w:val="1F2328"/>
        </w:rPr>
        <w:t>+</w:t>
      </w:r>
      <w:r>
        <w:rPr>
          <w:color w:val="1F2328"/>
        </w:rPr>
        <w:t xml:space="preserve"> </w:t>
      </w:r>
      <w:r>
        <w:rPr>
          <w:rStyle w:val="pl-s1"/>
          <w:color w:val="1F2328"/>
        </w:rPr>
        <w:t>currentValue</w:t>
      </w:r>
      <w:r>
        <w:rPr>
          <w:rStyle w:val="pl-kos"/>
          <w:color w:val="1F2328"/>
        </w:rPr>
        <w:t>,</w:t>
      </w:r>
      <w:r>
        <w:rPr>
          <w:color w:val="1F2328"/>
        </w:rPr>
        <w:t xml:space="preserve"> </w:t>
      </w:r>
      <w:r>
        <w:rPr>
          <w:rStyle w:val="pl-c1"/>
          <w:color w:val="1F2328"/>
        </w:rPr>
        <w:t>0</w:t>
      </w:r>
      <w:r>
        <w:rPr>
          <w:rStyle w:val="pl-kos"/>
          <w:color w:val="1F2328"/>
        </w:rPr>
        <w:t>);</w:t>
      </w:r>
    </w:p>
    <w:p w14:paraId="1FC9FECE"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find()</w:t>
      </w:r>
      <w:r>
        <w:rPr>
          <w:rFonts w:ascii="Segoe UI" w:hAnsi="Segoe UI" w:cs="Segoe UI"/>
          <w:color w:val="1F2328"/>
        </w:rPr>
        <w:t>: Returns the first element in the array that satisfies the provided testing function.</w:t>
      </w:r>
    </w:p>
    <w:p w14:paraId="2340D64A" w14:textId="77777777" w:rsidR="004125DB" w:rsidRDefault="004125DB" w:rsidP="004125DB">
      <w:pPr>
        <w:pStyle w:val="HTMLPreformatted"/>
        <w:shd w:val="clear" w:color="auto" w:fill="FFFFFF"/>
        <w:spacing w:after="240"/>
        <w:rPr>
          <w:color w:val="1F2328"/>
        </w:rPr>
      </w:pPr>
      <w:r>
        <w:rPr>
          <w:color w:val="1F2328"/>
        </w:rPr>
        <w:t>const numbers = [1, 2, 3, 4, 5];</w:t>
      </w:r>
    </w:p>
    <w:p w14:paraId="0969AA3B" w14:textId="77777777" w:rsidR="004125DB" w:rsidRDefault="004125DB" w:rsidP="004125DB">
      <w:pPr>
        <w:pStyle w:val="HTMLPreformatted"/>
        <w:shd w:val="clear" w:color="auto" w:fill="FFFFFF"/>
        <w:spacing w:after="240"/>
        <w:rPr>
          <w:color w:val="1F2328"/>
        </w:rPr>
      </w:pPr>
      <w:r>
        <w:rPr>
          <w:color w:val="1F2328"/>
        </w:rPr>
        <w:t>const foundNumber = numbers.find(number =&gt; number &gt; 3);</w:t>
      </w:r>
    </w:p>
    <w:p w14:paraId="35B448A4"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forEach()</w:t>
      </w:r>
      <w:r>
        <w:rPr>
          <w:rFonts w:ascii="Segoe UI" w:hAnsi="Segoe UI" w:cs="Segoe UI"/>
          <w:color w:val="1F2328"/>
        </w:rPr>
        <w:t>: Executes a provided function once for each array element.</w:t>
      </w:r>
    </w:p>
    <w:p w14:paraId="60537FB0" w14:textId="77777777" w:rsidR="004125DB" w:rsidRDefault="004125DB" w:rsidP="004125DB">
      <w:pPr>
        <w:pStyle w:val="HTMLPreformatted"/>
        <w:shd w:val="clear" w:color="auto" w:fill="FFFFFF"/>
        <w:spacing w:after="240"/>
        <w:rPr>
          <w:color w:val="1F2328"/>
        </w:rPr>
      </w:pPr>
      <w:r>
        <w:rPr>
          <w:color w:val="1F2328"/>
        </w:rPr>
        <w:t>const numbers = [1, 2, 3, 4, 5];</w:t>
      </w:r>
    </w:p>
    <w:p w14:paraId="7E56610B" w14:textId="77777777" w:rsidR="004125DB" w:rsidRDefault="004125DB" w:rsidP="004125DB">
      <w:pPr>
        <w:pStyle w:val="HTMLPreformatted"/>
        <w:shd w:val="clear" w:color="auto" w:fill="FFFFFF"/>
        <w:spacing w:after="240"/>
        <w:rPr>
          <w:color w:val="1F2328"/>
        </w:rPr>
      </w:pPr>
      <w:r>
        <w:rPr>
          <w:color w:val="1F2328"/>
        </w:rPr>
        <w:t>numbers.forEach(number =&gt; console.log(number));</w:t>
      </w:r>
    </w:p>
    <w:p w14:paraId="52D5E898" w14:textId="77777777" w:rsidR="004125DB" w:rsidRDefault="004125DB" w:rsidP="004125D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These array iterator methods provide a more functional and declarative way to work with arrays, making your code easier to read and maintain. You can choose the appropriate method based on your specific requirements and the operation you want to perform on the array.</w:t>
      </w:r>
    </w:p>
    <w:p w14:paraId="2A3B57F3" w14:textId="77777777" w:rsidR="004125DB" w:rsidRDefault="004125DB">
      <w:pPr>
        <w:rPr>
          <w:sz w:val="24"/>
          <w:szCs w:val="24"/>
        </w:rPr>
      </w:pPr>
    </w:p>
    <w:p w14:paraId="15456AD8" w14:textId="77777777" w:rsidR="00AB6DE6" w:rsidRPr="0066797B" w:rsidRDefault="00AB6DE6">
      <w:pPr>
        <w:rPr>
          <w:sz w:val="24"/>
          <w:szCs w:val="24"/>
        </w:rPr>
      </w:pPr>
    </w:p>
    <w:p w14:paraId="495B8814" w14:textId="23DAAD26" w:rsidR="007947E4" w:rsidRDefault="00DD2AE8">
      <w:r>
        <w:t>Arrays:</w:t>
      </w:r>
    </w:p>
    <w:p w14:paraId="2E34DCDC" w14:textId="77777777" w:rsidR="00D91C59" w:rsidRDefault="00D91C59" w:rsidP="00D91C5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JavaScript Array delete()</w:t>
      </w:r>
    </w:p>
    <w:p w14:paraId="3D09BCF0" w14:textId="77777777" w:rsidR="00D91C59" w:rsidRDefault="00D91C59" w:rsidP="00D91C59">
      <w:pPr>
        <w:pStyle w:val="Heading3"/>
        <w:shd w:val="clear" w:color="auto" w:fill="FFDDDD"/>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Warning !</w:t>
      </w:r>
    </w:p>
    <w:p w14:paraId="39A214EF" w14:textId="77777777" w:rsidR="00D91C59" w:rsidRDefault="00D91C59" w:rsidP="00D91C59">
      <w:pPr>
        <w:pStyle w:val="NormalWeb"/>
        <w:shd w:val="clear" w:color="auto" w:fill="FFDDDD"/>
        <w:spacing w:before="240" w:beforeAutospacing="0" w:after="240" w:afterAutospacing="0"/>
        <w:rPr>
          <w:rFonts w:ascii="Verdana" w:hAnsi="Verdana"/>
          <w:color w:val="000000"/>
          <w:sz w:val="23"/>
          <w:szCs w:val="23"/>
        </w:rPr>
      </w:pPr>
      <w:r>
        <w:rPr>
          <w:rFonts w:ascii="Verdana" w:hAnsi="Verdana"/>
          <w:color w:val="000000"/>
          <w:sz w:val="23"/>
          <w:szCs w:val="23"/>
        </w:rPr>
        <w:t>Using </w:t>
      </w:r>
      <w:r>
        <w:rPr>
          <w:rStyle w:val="HTMLCode"/>
          <w:rFonts w:ascii="Consolas" w:hAnsi="Consolas"/>
          <w:color w:val="DC143C"/>
        </w:rPr>
        <w:t>delete()</w:t>
      </w:r>
      <w:r>
        <w:rPr>
          <w:rFonts w:ascii="Verdana" w:hAnsi="Verdana"/>
          <w:color w:val="000000"/>
          <w:sz w:val="23"/>
          <w:szCs w:val="23"/>
        </w:rPr>
        <w:t> leaves </w:t>
      </w:r>
      <w:r>
        <w:rPr>
          <w:rStyle w:val="HTMLCode"/>
          <w:rFonts w:ascii="Consolas" w:hAnsi="Consolas"/>
          <w:color w:val="DC143C"/>
        </w:rPr>
        <w:t>undefined</w:t>
      </w:r>
      <w:r>
        <w:rPr>
          <w:rFonts w:ascii="Verdana" w:hAnsi="Verdana"/>
          <w:color w:val="000000"/>
          <w:sz w:val="23"/>
          <w:szCs w:val="23"/>
        </w:rPr>
        <w:t> holes in the array.</w:t>
      </w:r>
    </w:p>
    <w:p w14:paraId="1A09F52F" w14:textId="77777777" w:rsidR="00D91C59" w:rsidRDefault="00D91C59" w:rsidP="00D91C59">
      <w:pPr>
        <w:pStyle w:val="NormalWeb"/>
        <w:shd w:val="clear" w:color="auto" w:fill="FFDDDD"/>
        <w:spacing w:before="240" w:beforeAutospacing="0" w:after="240" w:afterAutospacing="0"/>
        <w:rPr>
          <w:rFonts w:ascii="Verdana" w:hAnsi="Verdana"/>
          <w:color w:val="000000"/>
          <w:sz w:val="23"/>
          <w:szCs w:val="23"/>
        </w:rPr>
      </w:pPr>
      <w:r>
        <w:rPr>
          <w:rFonts w:ascii="Verdana" w:hAnsi="Verdana"/>
          <w:color w:val="000000"/>
          <w:sz w:val="23"/>
          <w:szCs w:val="23"/>
        </w:rPr>
        <w:t>Use pop() or shift() instead.</w:t>
      </w:r>
    </w:p>
    <w:p w14:paraId="0B0FD62F" w14:textId="77777777" w:rsidR="00D91C59" w:rsidRDefault="00D91C59" w:rsidP="00D91C59">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79986ED6" w14:textId="77777777" w:rsidR="00D91C59" w:rsidRDefault="00D91C59" w:rsidP="00D91C59">
      <w:pPr>
        <w:shd w:val="clear" w:color="auto" w:fill="FFFFFF"/>
        <w:rPr>
          <w:rFonts w:ascii="Consolas" w:hAnsi="Consolas" w:cs="Times New Roman"/>
          <w:color w:val="000000"/>
          <w:sz w:val="23"/>
          <w:szCs w:val="23"/>
        </w:rPr>
      </w:pPr>
      <w:r>
        <w:rPr>
          <w:rStyle w:val="jskeywordcolor"/>
          <w:rFonts w:ascii="Consolas" w:hAnsi="Consolas"/>
          <w:color w:val="0000CD"/>
          <w:sz w:val="23"/>
          <w:szCs w:val="23"/>
        </w:rPr>
        <w:lastRenderedPageBreak/>
        <w:t>const</w:t>
      </w:r>
      <w:r>
        <w:rPr>
          <w:rStyle w:val="jscolor"/>
          <w:rFonts w:ascii="Consolas" w:hAnsi="Consolas"/>
          <w:color w:val="000000"/>
          <w:sz w:val="23"/>
          <w:szCs w:val="23"/>
        </w:rPr>
        <w:t> fruits = [</w:t>
      </w:r>
      <w:r>
        <w:rPr>
          <w:rStyle w:val="jsstringcolor"/>
          <w:rFonts w:ascii="Consolas" w:hAnsi="Consolas"/>
          <w:color w:val="A52A2A"/>
          <w:sz w:val="23"/>
          <w:szCs w:val="23"/>
        </w:rPr>
        <w:t>"Banana"</w:t>
      </w:r>
      <w:r>
        <w:rPr>
          <w:rStyle w:val="jscolor"/>
          <w:rFonts w:ascii="Consolas" w:hAnsi="Consolas"/>
          <w:color w:val="000000"/>
          <w:sz w:val="23"/>
          <w:szCs w:val="23"/>
        </w:rPr>
        <w:t>, </w:t>
      </w:r>
      <w:r>
        <w:rPr>
          <w:rStyle w:val="jsstringcolor"/>
          <w:rFonts w:ascii="Consolas" w:hAnsi="Consolas"/>
          <w:color w:val="A52A2A"/>
          <w:sz w:val="23"/>
          <w:szCs w:val="23"/>
        </w:rPr>
        <w:t>"Orange"</w:t>
      </w:r>
      <w:r>
        <w:rPr>
          <w:rStyle w:val="jscolor"/>
          <w:rFonts w:ascii="Consolas" w:hAnsi="Consolas"/>
          <w:color w:val="000000"/>
          <w:sz w:val="23"/>
          <w:szCs w:val="23"/>
        </w:rPr>
        <w:t>, </w:t>
      </w:r>
      <w:r>
        <w:rPr>
          <w:rStyle w:val="jsstringcolor"/>
          <w:rFonts w:ascii="Consolas" w:hAnsi="Consolas"/>
          <w:color w:val="A52A2A"/>
          <w:sz w:val="23"/>
          <w:szCs w:val="23"/>
        </w:rPr>
        <w:t>"Apple"</w:t>
      </w:r>
      <w:r>
        <w:rPr>
          <w:rStyle w:val="jscolor"/>
          <w:rFonts w:ascii="Consolas" w:hAnsi="Consolas"/>
          <w:color w:val="000000"/>
          <w:sz w:val="23"/>
          <w:szCs w:val="23"/>
        </w:rPr>
        <w:t>, </w:t>
      </w:r>
      <w:r>
        <w:rPr>
          <w:rStyle w:val="jsstringcolor"/>
          <w:rFonts w:ascii="Consolas" w:hAnsi="Consolas"/>
          <w:color w:val="A52A2A"/>
          <w:sz w:val="23"/>
          <w:szCs w:val="23"/>
        </w:rPr>
        <w:t>"Mango"</w:t>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delete</w:t>
      </w:r>
      <w:r>
        <w:rPr>
          <w:rStyle w:val="jscolor"/>
          <w:rFonts w:ascii="Consolas" w:hAnsi="Consolas"/>
          <w:color w:val="000000"/>
          <w:sz w:val="23"/>
          <w:szCs w:val="23"/>
        </w:rPr>
        <w:t> fruits[</w:t>
      </w:r>
      <w:r>
        <w:rPr>
          <w:rStyle w:val="jsnumbercolor"/>
          <w:rFonts w:ascii="Consolas" w:hAnsi="Consolas"/>
          <w:color w:val="FF0000"/>
          <w:sz w:val="23"/>
          <w:szCs w:val="23"/>
        </w:rPr>
        <w:t>0</w:t>
      </w:r>
      <w:r>
        <w:rPr>
          <w:rStyle w:val="jscolor"/>
          <w:rFonts w:ascii="Consolas" w:hAnsi="Consolas"/>
          <w:color w:val="000000"/>
          <w:sz w:val="23"/>
          <w:szCs w:val="23"/>
        </w:rPr>
        <w:t>];</w:t>
      </w:r>
    </w:p>
    <w:p w14:paraId="5A961AA4" w14:textId="77777777" w:rsidR="00DD2AE8" w:rsidRDefault="00DD2AE8"/>
    <w:p w14:paraId="09DC5A2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"Banana"</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"Orange"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"Apple"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"Mango"</w:t>
      </w:r>
      <w:r w:rsidRPr="00331281">
        <w:rPr>
          <w:rFonts w:ascii="Consolas" w:eastAsia="Times New Roman" w:hAnsi="Consolas" w:cs="Times New Roman"/>
          <w:color w:val="CCCCCC"/>
          <w:kern w:val="0"/>
          <w:sz w:val="21"/>
          <w:szCs w:val="21"/>
          <w:lang w:eastAsia="en-IN"/>
          <w14:ligatures w14:val="none"/>
        </w:rPr>
        <w:t>];</w:t>
      </w:r>
    </w:p>
    <w:p w14:paraId="657B1E0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let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9CDCFE"/>
          <w:kern w:val="0"/>
          <w:sz w:val="21"/>
          <w:szCs w:val="21"/>
          <w:lang w:eastAsia="en-IN"/>
          <w14:ligatures w14:val="none"/>
        </w:rPr>
        <w:t>size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length</w:t>
      </w:r>
      <w:r w:rsidRPr="00331281">
        <w:rPr>
          <w:rFonts w:ascii="Consolas" w:eastAsia="Times New Roman" w:hAnsi="Consolas" w:cs="Times New Roman"/>
          <w:color w:val="CCCCCC"/>
          <w:kern w:val="0"/>
          <w:sz w:val="21"/>
          <w:szCs w:val="21"/>
          <w:lang w:eastAsia="en-IN"/>
          <w14:ligatures w14:val="none"/>
        </w:rPr>
        <w:t>;</w:t>
      </w:r>
    </w:p>
    <w:p w14:paraId="3F3BAB30"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size</w:t>
      </w:r>
      <w:r w:rsidRPr="00331281">
        <w:rPr>
          <w:rFonts w:ascii="Consolas" w:eastAsia="Times New Roman" w:hAnsi="Consolas" w:cs="Times New Roman"/>
          <w:color w:val="CCCCCC"/>
          <w:kern w:val="0"/>
          <w:sz w:val="21"/>
          <w:szCs w:val="21"/>
          <w:lang w:eastAsia="en-IN"/>
          <w14:ligatures w14:val="none"/>
        </w:rPr>
        <w:t>)</w:t>
      </w:r>
    </w:p>
    <w:p w14:paraId="6F233690"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at</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3</w:t>
      </w:r>
      <w:r w:rsidRPr="00331281">
        <w:rPr>
          <w:rFonts w:ascii="Consolas" w:eastAsia="Times New Roman" w:hAnsi="Consolas" w:cs="Times New Roman"/>
          <w:color w:val="CCCCCC"/>
          <w:kern w:val="0"/>
          <w:sz w:val="21"/>
          <w:szCs w:val="21"/>
          <w:lang w:eastAsia="en-IN"/>
          <w14:ligatures w14:val="none"/>
        </w:rPr>
        <w:t>))</w:t>
      </w:r>
    </w:p>
    <w:p w14:paraId="34F1224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at</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5</w:t>
      </w:r>
      <w:r w:rsidRPr="00331281">
        <w:rPr>
          <w:rFonts w:ascii="Consolas" w:eastAsia="Times New Roman" w:hAnsi="Consolas" w:cs="Times New Roman"/>
          <w:color w:val="CCCCCC"/>
          <w:kern w:val="0"/>
          <w:sz w:val="21"/>
          <w:szCs w:val="21"/>
          <w:lang w:eastAsia="en-IN"/>
          <w14:ligatures w14:val="none"/>
        </w:rPr>
        <w:t>))</w:t>
      </w:r>
    </w:p>
    <w:p w14:paraId="21BBFFD7"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569CD6"/>
          <w:kern w:val="0"/>
          <w:sz w:val="21"/>
          <w:szCs w:val="21"/>
          <w:lang w:eastAsia="en-IN"/>
          <w14:ligatures w14:val="none"/>
        </w:rPr>
        <w:t>typeof</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4452A7FB"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569CD6"/>
          <w:kern w:val="0"/>
          <w:sz w:val="21"/>
          <w:szCs w:val="21"/>
          <w:lang w:eastAsia="en-IN"/>
          <w14:ligatures w14:val="none"/>
        </w:rPr>
        <w:t>typeof</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toString</w:t>
      </w:r>
      <w:r w:rsidRPr="00331281">
        <w:rPr>
          <w:rFonts w:ascii="Consolas" w:eastAsia="Times New Roman" w:hAnsi="Consolas" w:cs="Times New Roman"/>
          <w:color w:val="CCCCCC"/>
          <w:kern w:val="0"/>
          <w:sz w:val="21"/>
          <w:szCs w:val="21"/>
          <w:lang w:eastAsia="en-IN"/>
          <w14:ligatures w14:val="none"/>
        </w:rPr>
        <w:t>())</w:t>
      </w:r>
    </w:p>
    <w:p w14:paraId="32032FF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569CD6"/>
          <w:kern w:val="0"/>
          <w:sz w:val="21"/>
          <w:szCs w:val="21"/>
          <w:lang w:eastAsia="en-IN"/>
          <w14:ligatures w14:val="none"/>
        </w:rPr>
        <w:t>typeof</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3F53B9CC"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join</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CE9178"/>
          <w:kern w:val="0"/>
          <w:sz w:val="21"/>
          <w:szCs w:val="21"/>
          <w:lang w:eastAsia="en-IN"/>
          <w14:ligatures w14:val="none"/>
        </w:rPr>
        <w:t>" * "</w:t>
      </w:r>
      <w:r w:rsidRPr="00331281">
        <w:rPr>
          <w:rFonts w:ascii="Consolas" w:eastAsia="Times New Roman" w:hAnsi="Consolas" w:cs="Times New Roman"/>
          <w:color w:val="CCCCCC"/>
          <w:kern w:val="0"/>
          <w:sz w:val="21"/>
          <w:szCs w:val="21"/>
          <w:lang w:eastAsia="en-IN"/>
          <w14:ligatures w14:val="none"/>
        </w:rPr>
        <w:t>));</w:t>
      </w:r>
    </w:p>
    <w:p w14:paraId="0A0BA140"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pop</w:t>
      </w:r>
      <w:r w:rsidRPr="00331281">
        <w:rPr>
          <w:rFonts w:ascii="Consolas" w:eastAsia="Times New Roman" w:hAnsi="Consolas" w:cs="Times New Roman"/>
          <w:color w:val="CCCCCC"/>
          <w:kern w:val="0"/>
          <w:sz w:val="21"/>
          <w:szCs w:val="21"/>
          <w:lang w:eastAsia="en-IN"/>
          <w14:ligatures w14:val="none"/>
        </w:rPr>
        <w:t>();</w:t>
      </w:r>
    </w:p>
    <w:p w14:paraId="7B35DB6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5C2FFA3A"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push</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CE9178"/>
          <w:kern w:val="0"/>
          <w:sz w:val="21"/>
          <w:szCs w:val="21"/>
          <w:lang w:eastAsia="en-IN"/>
          <w14:ligatures w14:val="none"/>
        </w:rPr>
        <w:t>"Kiwi"</w:t>
      </w:r>
      <w:r w:rsidRPr="00331281">
        <w:rPr>
          <w:rFonts w:ascii="Consolas" w:eastAsia="Times New Roman" w:hAnsi="Consolas" w:cs="Times New Roman"/>
          <w:color w:val="CCCCCC"/>
          <w:kern w:val="0"/>
          <w:sz w:val="21"/>
          <w:szCs w:val="21"/>
          <w:lang w:eastAsia="en-IN"/>
          <w14:ligatures w14:val="none"/>
        </w:rPr>
        <w:t>);</w:t>
      </w:r>
    </w:p>
    <w:p w14:paraId="379F793C"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7BFAB76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let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9CDCFE"/>
          <w:kern w:val="0"/>
          <w:sz w:val="21"/>
          <w:szCs w:val="21"/>
          <w:lang w:eastAsia="en-IN"/>
          <w14:ligatures w14:val="none"/>
        </w:rPr>
        <w:t>fruit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shift</w:t>
      </w:r>
      <w:r w:rsidRPr="00331281">
        <w:rPr>
          <w:rFonts w:ascii="Consolas" w:eastAsia="Times New Roman" w:hAnsi="Consolas" w:cs="Times New Roman"/>
          <w:color w:val="CCCCCC"/>
          <w:kern w:val="0"/>
          <w:sz w:val="21"/>
          <w:szCs w:val="21"/>
          <w:lang w:eastAsia="en-IN"/>
          <w14:ligatures w14:val="none"/>
        </w:rPr>
        <w:t>();</w:t>
      </w:r>
    </w:p>
    <w:p w14:paraId="5C5BDF7C"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4B9980DF"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fruit</w:t>
      </w:r>
      <w:r w:rsidRPr="00331281">
        <w:rPr>
          <w:rFonts w:ascii="Consolas" w:eastAsia="Times New Roman" w:hAnsi="Consolas" w:cs="Times New Roman"/>
          <w:color w:val="CCCCCC"/>
          <w:kern w:val="0"/>
          <w:sz w:val="21"/>
          <w:szCs w:val="21"/>
          <w:lang w:eastAsia="en-IN"/>
          <w14:ligatures w14:val="none"/>
        </w:rPr>
        <w:t>);</w:t>
      </w:r>
    </w:p>
    <w:p w14:paraId="5AF1C945"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arr1</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"Cecilie"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"Lone"</w:t>
      </w:r>
      <w:r w:rsidRPr="00331281">
        <w:rPr>
          <w:rFonts w:ascii="Consolas" w:eastAsia="Times New Roman" w:hAnsi="Consolas" w:cs="Times New Roman"/>
          <w:color w:val="CCCCCC"/>
          <w:kern w:val="0"/>
          <w:sz w:val="21"/>
          <w:szCs w:val="21"/>
          <w:lang w:eastAsia="en-IN"/>
          <w14:ligatures w14:val="none"/>
        </w:rPr>
        <w:t>];</w:t>
      </w:r>
    </w:p>
    <w:p w14:paraId="08C3493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arr2</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"Emil"</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"Tobias"</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"Linus"</w:t>
      </w:r>
      <w:r w:rsidRPr="00331281">
        <w:rPr>
          <w:rFonts w:ascii="Consolas" w:eastAsia="Times New Roman" w:hAnsi="Consolas" w:cs="Times New Roman"/>
          <w:color w:val="CCCCCC"/>
          <w:kern w:val="0"/>
          <w:sz w:val="21"/>
          <w:szCs w:val="21"/>
          <w:lang w:eastAsia="en-IN"/>
          <w14:ligatures w14:val="none"/>
        </w:rPr>
        <w:t>];</w:t>
      </w:r>
    </w:p>
    <w:p w14:paraId="46DD759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arr3</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"Robin"</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"Morgan"</w:t>
      </w:r>
      <w:r w:rsidRPr="00331281">
        <w:rPr>
          <w:rFonts w:ascii="Consolas" w:eastAsia="Times New Roman" w:hAnsi="Consolas" w:cs="Times New Roman"/>
          <w:color w:val="CCCCCC"/>
          <w:kern w:val="0"/>
          <w:sz w:val="21"/>
          <w:szCs w:val="21"/>
          <w:lang w:eastAsia="en-IN"/>
          <w14:ligatures w14:val="none"/>
        </w:rPr>
        <w:t>];</w:t>
      </w:r>
    </w:p>
    <w:p w14:paraId="38F4DFD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myChildren</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arr1</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concat</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arr2</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arr3</w:t>
      </w:r>
      <w:r w:rsidRPr="00331281">
        <w:rPr>
          <w:rFonts w:ascii="Consolas" w:eastAsia="Times New Roman" w:hAnsi="Consolas" w:cs="Times New Roman"/>
          <w:color w:val="CCCCCC"/>
          <w:kern w:val="0"/>
          <w:sz w:val="21"/>
          <w:szCs w:val="21"/>
          <w:lang w:eastAsia="en-IN"/>
          <w14:ligatures w14:val="none"/>
        </w:rPr>
        <w:t>);</w:t>
      </w:r>
    </w:p>
    <w:p w14:paraId="253B5D7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myChildren</w:t>
      </w:r>
      <w:r w:rsidRPr="00331281">
        <w:rPr>
          <w:rFonts w:ascii="Consolas" w:eastAsia="Times New Roman" w:hAnsi="Consolas" w:cs="Times New Roman"/>
          <w:color w:val="CCCCCC"/>
          <w:kern w:val="0"/>
          <w:sz w:val="21"/>
          <w:szCs w:val="21"/>
          <w:lang w:eastAsia="en-IN"/>
          <w14:ligatures w14:val="none"/>
        </w:rPr>
        <w:t>)</w:t>
      </w:r>
    </w:p>
    <w:p w14:paraId="717CB64D"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let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9CDCFE"/>
          <w:kern w:val="0"/>
          <w:sz w:val="21"/>
          <w:szCs w:val="21"/>
          <w:lang w:eastAsia="en-IN"/>
          <w14:ligatures w14:val="none"/>
        </w:rPr>
        <w:t>arr</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586AAAA5"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arr</w:t>
      </w:r>
      <w:r w:rsidRPr="00331281">
        <w:rPr>
          <w:rFonts w:ascii="Consolas" w:eastAsia="Times New Roman" w:hAnsi="Consolas" w:cs="Times New Roman"/>
          <w:color w:val="CCCCCC"/>
          <w:kern w:val="0"/>
          <w:sz w:val="21"/>
          <w:szCs w:val="21"/>
          <w:lang w:eastAsia="en-IN"/>
          <w14:ligatures w14:val="none"/>
        </w:rPr>
        <w:t>)</w:t>
      </w:r>
    </w:p>
    <w:p w14:paraId="0F2173C1"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myArr</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B5CEA8"/>
          <w:kern w:val="0"/>
          <w:sz w:val="21"/>
          <w:szCs w:val="21"/>
          <w:lang w:eastAsia="en-IN"/>
          <w14:ligatures w14:val="none"/>
        </w:rPr>
        <w:t>1</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2</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3</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4</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5</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6</w:t>
      </w:r>
      <w:r w:rsidRPr="00331281">
        <w:rPr>
          <w:rFonts w:ascii="Consolas" w:eastAsia="Times New Roman" w:hAnsi="Consolas" w:cs="Times New Roman"/>
          <w:color w:val="CCCCCC"/>
          <w:kern w:val="0"/>
          <w:sz w:val="21"/>
          <w:szCs w:val="21"/>
          <w:lang w:eastAsia="en-IN"/>
          <w14:ligatures w14:val="none"/>
        </w:rPr>
        <w:t>]];</w:t>
      </w:r>
    </w:p>
    <w:p w14:paraId="1162779A"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newArr</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myArr</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flat</w:t>
      </w:r>
      <w:r w:rsidRPr="00331281">
        <w:rPr>
          <w:rFonts w:ascii="Consolas" w:eastAsia="Times New Roman" w:hAnsi="Consolas" w:cs="Times New Roman"/>
          <w:color w:val="CCCCCC"/>
          <w:kern w:val="0"/>
          <w:sz w:val="21"/>
          <w:szCs w:val="21"/>
          <w:lang w:eastAsia="en-IN"/>
          <w14:ligatures w14:val="none"/>
        </w:rPr>
        <w:t>();</w:t>
      </w:r>
    </w:p>
    <w:p w14:paraId="0993032D"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newArr</w:t>
      </w:r>
      <w:r w:rsidRPr="00331281">
        <w:rPr>
          <w:rFonts w:ascii="Consolas" w:eastAsia="Times New Roman" w:hAnsi="Consolas" w:cs="Times New Roman"/>
          <w:color w:val="CCCCCC"/>
          <w:kern w:val="0"/>
          <w:sz w:val="21"/>
          <w:szCs w:val="21"/>
          <w:lang w:eastAsia="en-IN"/>
          <w14:ligatures w14:val="none"/>
        </w:rPr>
        <w:t>)</w:t>
      </w:r>
    </w:p>
    <w:p w14:paraId="67ED799C"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fruits1</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"Banana"</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"Orange"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"Apple"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"Mango"</w:t>
      </w:r>
      <w:r w:rsidRPr="00331281">
        <w:rPr>
          <w:rFonts w:ascii="Consolas" w:eastAsia="Times New Roman" w:hAnsi="Consolas" w:cs="Times New Roman"/>
          <w:color w:val="CCCCCC"/>
          <w:kern w:val="0"/>
          <w:sz w:val="21"/>
          <w:szCs w:val="21"/>
          <w:lang w:eastAsia="en-IN"/>
          <w14:ligatures w14:val="none"/>
        </w:rPr>
        <w:t>];</w:t>
      </w:r>
    </w:p>
    <w:p w14:paraId="1C5F5294"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4FC1FF"/>
          <w:kern w:val="0"/>
          <w:sz w:val="21"/>
          <w:szCs w:val="21"/>
          <w:lang w:eastAsia="en-IN"/>
          <w14:ligatures w14:val="none"/>
        </w:rPr>
        <w:t>fruits1</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splice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2</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B5CEA8"/>
          <w:kern w:val="0"/>
          <w:sz w:val="21"/>
          <w:szCs w:val="21"/>
          <w:lang w:eastAsia="en-IN"/>
          <w14:ligatures w14:val="none"/>
        </w:rPr>
        <w:t>0</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"Lemon"</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CE9178"/>
          <w:kern w:val="0"/>
          <w:sz w:val="21"/>
          <w:szCs w:val="21"/>
          <w:lang w:eastAsia="en-IN"/>
          <w14:ligatures w14:val="none"/>
        </w:rPr>
        <w:t>"Kiwi"</w:t>
      </w:r>
      <w:r w:rsidRPr="00331281">
        <w:rPr>
          <w:rFonts w:ascii="Consolas" w:eastAsia="Times New Roman" w:hAnsi="Consolas" w:cs="Times New Roman"/>
          <w:color w:val="CCCCCC"/>
          <w:kern w:val="0"/>
          <w:sz w:val="21"/>
          <w:szCs w:val="21"/>
          <w:lang w:eastAsia="en-IN"/>
          <w14:ligatures w14:val="none"/>
        </w:rPr>
        <w:t>);</w:t>
      </w:r>
    </w:p>
    <w:p w14:paraId="0FEFC9B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fruits1</w:t>
      </w:r>
      <w:r w:rsidRPr="00331281">
        <w:rPr>
          <w:rFonts w:ascii="Consolas" w:eastAsia="Times New Roman" w:hAnsi="Consolas" w:cs="Times New Roman"/>
          <w:color w:val="CCCCCC"/>
          <w:kern w:val="0"/>
          <w:sz w:val="21"/>
          <w:szCs w:val="21"/>
          <w:lang w:eastAsia="en-IN"/>
          <w14:ligatures w14:val="none"/>
        </w:rPr>
        <w:t>)</w:t>
      </w:r>
    </w:p>
    <w:p w14:paraId="7D1B268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citrus</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slice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B5CEA8"/>
          <w:kern w:val="0"/>
          <w:sz w:val="21"/>
          <w:szCs w:val="21"/>
          <w:lang w:eastAsia="en-IN"/>
          <w14:ligatures w14:val="none"/>
        </w:rPr>
        <w:t>1</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B5CEA8"/>
          <w:kern w:val="0"/>
          <w:sz w:val="21"/>
          <w:szCs w:val="21"/>
          <w:lang w:eastAsia="en-IN"/>
          <w14:ligatures w14:val="none"/>
        </w:rPr>
        <w:t>3</w:t>
      </w:r>
      <w:r w:rsidRPr="00331281">
        <w:rPr>
          <w:rFonts w:ascii="Consolas" w:eastAsia="Times New Roman" w:hAnsi="Consolas" w:cs="Times New Roman"/>
          <w:color w:val="CCCCCC"/>
          <w:kern w:val="0"/>
          <w:sz w:val="21"/>
          <w:szCs w:val="21"/>
          <w:lang w:eastAsia="en-IN"/>
          <w14:ligatures w14:val="none"/>
        </w:rPr>
        <w:t>);</w:t>
      </w:r>
    </w:p>
    <w:p w14:paraId="15A3200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2E118657"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569CD6"/>
          <w:kern w:val="0"/>
          <w:sz w:val="21"/>
          <w:szCs w:val="21"/>
          <w:lang w:eastAsia="en-IN"/>
          <w14:ligatures w14:val="none"/>
        </w:rPr>
        <w:t>typeof</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715B757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let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9CDCFE"/>
          <w:kern w:val="0"/>
          <w:sz w:val="21"/>
          <w:szCs w:val="21"/>
          <w:lang w:eastAsia="en-IN"/>
          <w14:ligatures w14:val="none"/>
        </w:rPr>
        <w:t>position</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indexOf</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CE9178"/>
          <w:kern w:val="0"/>
          <w:sz w:val="21"/>
          <w:szCs w:val="21"/>
          <w:lang w:eastAsia="en-IN"/>
          <w14:ligatures w14:val="none"/>
        </w:rPr>
        <w:t>"Apple"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B5CEA8"/>
          <w:kern w:val="0"/>
          <w:sz w:val="21"/>
          <w:szCs w:val="21"/>
          <w:lang w:eastAsia="en-IN"/>
          <w14:ligatures w14:val="none"/>
        </w:rPr>
        <w:t>1</w:t>
      </w:r>
      <w:r w:rsidRPr="00331281">
        <w:rPr>
          <w:rFonts w:ascii="Consolas" w:eastAsia="Times New Roman" w:hAnsi="Consolas" w:cs="Times New Roman"/>
          <w:color w:val="CCCCCC"/>
          <w:kern w:val="0"/>
          <w:sz w:val="21"/>
          <w:szCs w:val="21"/>
          <w:lang w:eastAsia="en-IN"/>
          <w14:ligatures w14:val="none"/>
        </w:rPr>
        <w:t>;</w:t>
      </w:r>
    </w:p>
    <w:p w14:paraId="5CB76453"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position</w:t>
      </w:r>
      <w:r w:rsidRPr="00331281">
        <w:rPr>
          <w:rFonts w:ascii="Consolas" w:eastAsia="Times New Roman" w:hAnsi="Consolas" w:cs="Times New Roman"/>
          <w:color w:val="CCCCCC"/>
          <w:kern w:val="0"/>
          <w:sz w:val="21"/>
          <w:szCs w:val="21"/>
          <w:lang w:eastAsia="en-IN"/>
          <w14:ligatures w14:val="none"/>
        </w:rPr>
        <w:t>)</w:t>
      </w:r>
    </w:p>
    <w:p w14:paraId="0290A03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let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9CDCFE"/>
          <w:kern w:val="0"/>
          <w:sz w:val="21"/>
          <w:szCs w:val="21"/>
          <w:lang w:eastAsia="en-IN"/>
          <w14:ligatures w14:val="none"/>
        </w:rPr>
        <w:t>position1</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lastIndexOf</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CE9178"/>
          <w:kern w:val="0"/>
          <w:sz w:val="21"/>
          <w:szCs w:val="21"/>
          <w:lang w:eastAsia="en-IN"/>
          <w14:ligatures w14:val="none"/>
        </w:rPr>
        <w:t>"Apple"</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B5CEA8"/>
          <w:kern w:val="0"/>
          <w:sz w:val="21"/>
          <w:szCs w:val="21"/>
          <w:lang w:eastAsia="en-IN"/>
          <w14:ligatures w14:val="none"/>
        </w:rPr>
        <w:t>1</w:t>
      </w:r>
      <w:r w:rsidRPr="00331281">
        <w:rPr>
          <w:rFonts w:ascii="Consolas" w:eastAsia="Times New Roman" w:hAnsi="Consolas" w:cs="Times New Roman"/>
          <w:color w:val="CCCCCC"/>
          <w:kern w:val="0"/>
          <w:sz w:val="21"/>
          <w:szCs w:val="21"/>
          <w:lang w:eastAsia="en-IN"/>
          <w14:ligatures w14:val="none"/>
        </w:rPr>
        <w:t>;</w:t>
      </w:r>
    </w:p>
    <w:p w14:paraId="0160271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9CDCFE"/>
          <w:kern w:val="0"/>
          <w:sz w:val="21"/>
          <w:szCs w:val="21"/>
          <w:lang w:eastAsia="en-IN"/>
          <w14:ligatures w14:val="none"/>
        </w:rPr>
        <w:t>position1</w:t>
      </w:r>
      <w:r w:rsidRPr="00331281">
        <w:rPr>
          <w:rFonts w:ascii="Consolas" w:eastAsia="Times New Roman" w:hAnsi="Consolas" w:cs="Times New Roman"/>
          <w:color w:val="CCCCCC"/>
          <w:kern w:val="0"/>
          <w:sz w:val="21"/>
          <w:szCs w:val="21"/>
          <w:lang w:eastAsia="en-IN"/>
          <w14:ligatures w14:val="none"/>
        </w:rPr>
        <w:t>)</w:t>
      </w:r>
    </w:p>
    <w:p w14:paraId="60C7880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sort</w:t>
      </w:r>
      <w:r w:rsidRPr="00331281">
        <w:rPr>
          <w:rFonts w:ascii="Consolas" w:eastAsia="Times New Roman" w:hAnsi="Consolas" w:cs="Times New Roman"/>
          <w:color w:val="CCCCCC"/>
          <w:kern w:val="0"/>
          <w:sz w:val="21"/>
          <w:szCs w:val="21"/>
          <w:lang w:eastAsia="en-IN"/>
          <w14:ligatures w14:val="none"/>
        </w:rPr>
        <w:t>();</w:t>
      </w:r>
    </w:p>
    <w:p w14:paraId="61BA3EA4"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4101F8F6"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reverse</w:t>
      </w:r>
      <w:r w:rsidRPr="00331281">
        <w:rPr>
          <w:rFonts w:ascii="Consolas" w:eastAsia="Times New Roman" w:hAnsi="Consolas" w:cs="Times New Roman"/>
          <w:color w:val="CCCCCC"/>
          <w:kern w:val="0"/>
          <w:sz w:val="21"/>
          <w:szCs w:val="21"/>
          <w:lang w:eastAsia="en-IN"/>
          <w14:ligatures w14:val="none"/>
        </w:rPr>
        <w:t>())</w:t>
      </w:r>
    </w:p>
    <w:p w14:paraId="03B8D7FA"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654246CB"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reverse</w:t>
      </w:r>
      <w:r w:rsidRPr="00331281">
        <w:rPr>
          <w:rFonts w:ascii="Consolas" w:eastAsia="Times New Roman" w:hAnsi="Consolas" w:cs="Times New Roman"/>
          <w:color w:val="CCCCCC"/>
          <w:kern w:val="0"/>
          <w:sz w:val="21"/>
          <w:szCs w:val="21"/>
          <w:lang w:eastAsia="en-IN"/>
          <w14:ligatures w14:val="none"/>
        </w:rPr>
        <w:t>())</w:t>
      </w:r>
    </w:p>
    <w:p w14:paraId="3AA2C3B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sorted</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toSorted</w:t>
      </w:r>
      <w:r w:rsidRPr="00331281">
        <w:rPr>
          <w:rFonts w:ascii="Consolas" w:eastAsia="Times New Roman" w:hAnsi="Consolas" w:cs="Times New Roman"/>
          <w:color w:val="CCCCCC"/>
          <w:kern w:val="0"/>
          <w:sz w:val="21"/>
          <w:szCs w:val="21"/>
          <w:lang w:eastAsia="en-IN"/>
          <w14:ligatures w14:val="none"/>
        </w:rPr>
        <w:t>();</w:t>
      </w:r>
    </w:p>
    <w:p w14:paraId="113A575D"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569CD6"/>
          <w:kern w:val="0"/>
          <w:sz w:val="21"/>
          <w:szCs w:val="21"/>
          <w:lang w:eastAsia="en-IN"/>
          <w14:ligatures w14:val="none"/>
        </w:rPr>
        <w:t>const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reversed</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D4D4D4"/>
          <w:kern w:val="0"/>
          <w:sz w:val="21"/>
          <w:szCs w:val="21"/>
          <w:lang w:eastAsia="en-IN"/>
          <w14:ligatures w14:val="none"/>
        </w:rPr>
        <w:t>=</w:t>
      </w:r>
      <w:r w:rsidRPr="00331281">
        <w:rPr>
          <w:rFonts w:ascii="Consolas" w:eastAsia="Times New Roman" w:hAnsi="Consolas" w:cs="Times New Roman"/>
          <w:color w:val="CCCCCC"/>
          <w:kern w:val="0"/>
          <w:sz w:val="21"/>
          <w:szCs w:val="21"/>
          <w:lang w:eastAsia="en-IN"/>
          <w14:ligatures w14:val="none"/>
        </w:rPr>
        <w:t xml:space="preserve"> </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toReversed</w:t>
      </w:r>
      <w:r w:rsidRPr="00331281">
        <w:rPr>
          <w:rFonts w:ascii="Consolas" w:eastAsia="Times New Roman" w:hAnsi="Consolas" w:cs="Times New Roman"/>
          <w:color w:val="CCCCCC"/>
          <w:kern w:val="0"/>
          <w:sz w:val="21"/>
          <w:szCs w:val="21"/>
          <w:lang w:eastAsia="en-IN"/>
          <w14:ligatures w14:val="none"/>
        </w:rPr>
        <w:t>();</w:t>
      </w:r>
    </w:p>
    <w:p w14:paraId="06363A25"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fruits</w:t>
      </w:r>
      <w:r w:rsidRPr="00331281">
        <w:rPr>
          <w:rFonts w:ascii="Consolas" w:eastAsia="Times New Roman" w:hAnsi="Consolas" w:cs="Times New Roman"/>
          <w:color w:val="CCCCCC"/>
          <w:kern w:val="0"/>
          <w:sz w:val="21"/>
          <w:szCs w:val="21"/>
          <w:lang w:eastAsia="en-IN"/>
          <w14:ligatures w14:val="none"/>
        </w:rPr>
        <w:t>)</w:t>
      </w:r>
    </w:p>
    <w:p w14:paraId="6961491F"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lastRenderedPageBreak/>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sorted</w:t>
      </w:r>
      <w:r w:rsidRPr="00331281">
        <w:rPr>
          <w:rFonts w:ascii="Consolas" w:eastAsia="Times New Roman" w:hAnsi="Consolas" w:cs="Times New Roman"/>
          <w:color w:val="CCCCCC"/>
          <w:kern w:val="0"/>
          <w:sz w:val="21"/>
          <w:szCs w:val="21"/>
          <w:lang w:eastAsia="en-IN"/>
          <w14:ligatures w14:val="none"/>
        </w:rPr>
        <w:t>)</w:t>
      </w:r>
    </w:p>
    <w:p w14:paraId="543F267E"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31281">
        <w:rPr>
          <w:rFonts w:ascii="Consolas" w:eastAsia="Times New Roman" w:hAnsi="Consolas" w:cs="Times New Roman"/>
          <w:color w:val="9CDCFE"/>
          <w:kern w:val="0"/>
          <w:sz w:val="21"/>
          <w:szCs w:val="21"/>
          <w:lang w:eastAsia="en-IN"/>
          <w14:ligatures w14:val="none"/>
        </w:rPr>
        <w:t>console</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DCDCAA"/>
          <w:kern w:val="0"/>
          <w:sz w:val="21"/>
          <w:szCs w:val="21"/>
          <w:lang w:eastAsia="en-IN"/>
          <w14:ligatures w14:val="none"/>
        </w:rPr>
        <w:t>log</w:t>
      </w:r>
      <w:r w:rsidRPr="00331281">
        <w:rPr>
          <w:rFonts w:ascii="Consolas" w:eastAsia="Times New Roman" w:hAnsi="Consolas" w:cs="Times New Roman"/>
          <w:color w:val="CCCCCC"/>
          <w:kern w:val="0"/>
          <w:sz w:val="21"/>
          <w:szCs w:val="21"/>
          <w:lang w:eastAsia="en-IN"/>
          <w14:ligatures w14:val="none"/>
        </w:rPr>
        <w:t>(</w:t>
      </w:r>
      <w:r w:rsidRPr="00331281">
        <w:rPr>
          <w:rFonts w:ascii="Consolas" w:eastAsia="Times New Roman" w:hAnsi="Consolas" w:cs="Times New Roman"/>
          <w:color w:val="4FC1FF"/>
          <w:kern w:val="0"/>
          <w:sz w:val="21"/>
          <w:szCs w:val="21"/>
          <w:lang w:eastAsia="en-IN"/>
          <w14:ligatures w14:val="none"/>
        </w:rPr>
        <w:t>reversed</w:t>
      </w:r>
      <w:r w:rsidRPr="00331281">
        <w:rPr>
          <w:rFonts w:ascii="Consolas" w:eastAsia="Times New Roman" w:hAnsi="Consolas" w:cs="Times New Roman"/>
          <w:color w:val="CCCCCC"/>
          <w:kern w:val="0"/>
          <w:sz w:val="21"/>
          <w:szCs w:val="21"/>
          <w:lang w:eastAsia="en-IN"/>
          <w14:ligatures w14:val="none"/>
        </w:rPr>
        <w:t>)</w:t>
      </w:r>
    </w:p>
    <w:p w14:paraId="15B48FC2" w14:textId="77777777" w:rsidR="00331281" w:rsidRPr="00331281" w:rsidRDefault="00331281" w:rsidP="003312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6D02D41" w14:textId="77777777" w:rsidR="00095820" w:rsidRDefault="00095820"/>
    <w:p w14:paraId="79C24CE8" w14:textId="2BBC8374" w:rsidR="00331281" w:rsidRDefault="00331281">
      <w:r>
        <w:t>o/p:</w:t>
      </w:r>
    </w:p>
    <w:p w14:paraId="60F2212A" w14:textId="77777777" w:rsidR="00F90513" w:rsidRDefault="00F90513" w:rsidP="00F90513">
      <w:r>
        <w:t>4</w:t>
      </w:r>
    </w:p>
    <w:p w14:paraId="43EF282B" w14:textId="77777777" w:rsidR="00F90513" w:rsidRDefault="00F90513" w:rsidP="00F90513">
      <w:r>
        <w:t>first.js:4 Mango</w:t>
      </w:r>
    </w:p>
    <w:p w14:paraId="48E4C047" w14:textId="77777777" w:rsidR="00F90513" w:rsidRDefault="00F90513" w:rsidP="00F90513">
      <w:r>
        <w:t>first.js:5 undefined</w:t>
      </w:r>
    </w:p>
    <w:p w14:paraId="0AB148A6" w14:textId="77777777" w:rsidR="00F90513" w:rsidRDefault="00F90513" w:rsidP="00F90513">
      <w:r>
        <w:t>first.js:6 object</w:t>
      </w:r>
    </w:p>
    <w:p w14:paraId="4E3CCE83" w14:textId="77777777" w:rsidR="00F90513" w:rsidRDefault="00F90513" w:rsidP="00F90513">
      <w:r>
        <w:t>first.js:7 string</w:t>
      </w:r>
    </w:p>
    <w:p w14:paraId="0DCB5900" w14:textId="77777777" w:rsidR="00F90513" w:rsidRDefault="00F90513" w:rsidP="00F90513">
      <w:r>
        <w:t>first.js:8 object</w:t>
      </w:r>
    </w:p>
    <w:p w14:paraId="4D220D92" w14:textId="77777777" w:rsidR="00F90513" w:rsidRDefault="00F90513" w:rsidP="00F90513">
      <w:r>
        <w:t>first.js:9 Banana * Orange * Apple * Mango</w:t>
      </w:r>
    </w:p>
    <w:p w14:paraId="2E6F7933" w14:textId="77777777" w:rsidR="00F90513" w:rsidRDefault="00F90513" w:rsidP="00F90513">
      <w:r>
        <w:t>first.js:11 (3) ['Banana', 'Orange', 'Apple']</w:t>
      </w:r>
    </w:p>
    <w:p w14:paraId="0589673B" w14:textId="77777777" w:rsidR="00F90513" w:rsidRDefault="00F90513" w:rsidP="00F90513">
      <w:r>
        <w:t>first.js:13 (4) ['Banana', 'Orange', 'Apple', 'Kiwi']</w:t>
      </w:r>
    </w:p>
    <w:p w14:paraId="034A03C6" w14:textId="77777777" w:rsidR="00F90513" w:rsidRDefault="00F90513" w:rsidP="00F90513">
      <w:r>
        <w:t>first.js:15 (3) ['Orange', 'Apple', 'Kiwi']</w:t>
      </w:r>
    </w:p>
    <w:p w14:paraId="497F8564" w14:textId="77777777" w:rsidR="00F90513" w:rsidRDefault="00F90513" w:rsidP="00F90513">
      <w:r>
        <w:t>first.js:16 Banana</w:t>
      </w:r>
    </w:p>
    <w:p w14:paraId="3C2D2B97" w14:textId="77777777" w:rsidR="00F90513" w:rsidRDefault="00F90513" w:rsidP="00F90513">
      <w:r>
        <w:t>first.js:21 (7) ['Cecilie', 'Lone', 'Emil', 'Tobias', 'Linus', 'Robin', 'Morgan']</w:t>
      </w:r>
    </w:p>
    <w:p w14:paraId="2BEE1DAB" w14:textId="77777777" w:rsidR="00F90513" w:rsidRDefault="00F90513" w:rsidP="00F90513">
      <w:r>
        <w:t>first.js:23 (3) ['Orange', 'Apple', 'Kiwi']</w:t>
      </w:r>
    </w:p>
    <w:p w14:paraId="68F4EC7B" w14:textId="77777777" w:rsidR="00F90513" w:rsidRDefault="00F90513" w:rsidP="00F90513">
      <w:r>
        <w:t>first.js:26 (6) [1, 2, 3, 4, 5, 6]</w:t>
      </w:r>
    </w:p>
    <w:p w14:paraId="17210FD7" w14:textId="77777777" w:rsidR="00F90513" w:rsidRDefault="00F90513" w:rsidP="00F90513">
      <w:r>
        <w:t>first.js:29 (6) ['Banana', 'Orange', 'Lemon', 'Kiwi', 'Apple', 'Mango']</w:t>
      </w:r>
    </w:p>
    <w:p w14:paraId="6A6966D2" w14:textId="77777777" w:rsidR="00F90513" w:rsidRDefault="00F90513" w:rsidP="00F90513">
      <w:r>
        <w:t>first.js:31 (3) ['Orange', 'Apple', 'Kiwi']</w:t>
      </w:r>
    </w:p>
    <w:p w14:paraId="689A7D93" w14:textId="77777777" w:rsidR="00F90513" w:rsidRDefault="00F90513" w:rsidP="00F90513">
      <w:r>
        <w:t>first.js:32 object</w:t>
      </w:r>
    </w:p>
    <w:p w14:paraId="09D050D7" w14:textId="77777777" w:rsidR="00F90513" w:rsidRDefault="00F90513" w:rsidP="00F90513">
      <w:r>
        <w:t>first.js:34 2</w:t>
      </w:r>
    </w:p>
    <w:p w14:paraId="17B9F2D1" w14:textId="77777777" w:rsidR="00F90513" w:rsidRDefault="00F90513" w:rsidP="00F90513">
      <w:r>
        <w:t>first.js:36 2</w:t>
      </w:r>
    </w:p>
    <w:p w14:paraId="53A503EE" w14:textId="77777777" w:rsidR="00F90513" w:rsidRDefault="00F90513" w:rsidP="00F90513">
      <w:r>
        <w:t>first.js:38 (3) ['Apple', 'Kiwi', 'Orange']</w:t>
      </w:r>
    </w:p>
    <w:p w14:paraId="7C94B0A7" w14:textId="77777777" w:rsidR="00F90513" w:rsidRDefault="00F90513" w:rsidP="00F90513">
      <w:r>
        <w:t>first.js:39 (3) ['Orange', 'Kiwi', 'Apple']</w:t>
      </w:r>
    </w:p>
    <w:p w14:paraId="6F49E5C9" w14:textId="77777777" w:rsidR="00F90513" w:rsidRDefault="00F90513" w:rsidP="00F90513">
      <w:r>
        <w:t>first.js:40 (3) ['Orange', 'Kiwi', 'Apple']</w:t>
      </w:r>
    </w:p>
    <w:p w14:paraId="01013840" w14:textId="77777777" w:rsidR="00F90513" w:rsidRDefault="00F90513" w:rsidP="00F90513">
      <w:r>
        <w:t>first.js:41 (3) ['Apple', 'Kiwi', 'Orange']</w:t>
      </w:r>
    </w:p>
    <w:p w14:paraId="26D795D7" w14:textId="77777777" w:rsidR="00F90513" w:rsidRDefault="00F90513" w:rsidP="00F90513">
      <w:r>
        <w:t>first.js:44 (3) ['Apple', 'Kiwi', 'Orange']</w:t>
      </w:r>
    </w:p>
    <w:p w14:paraId="379C217D" w14:textId="77777777" w:rsidR="00F90513" w:rsidRDefault="00F90513" w:rsidP="00F90513">
      <w:r>
        <w:t>first.js:45 (3) ['Apple', 'Kiwi', 'Orange']</w:t>
      </w:r>
    </w:p>
    <w:p w14:paraId="30B86F3B" w14:textId="7BBD8938" w:rsidR="00331281" w:rsidRDefault="00F90513" w:rsidP="00F90513">
      <w:r>
        <w:t>first.js:46 (3) ['Orange', 'Kiwi', 'Apple']</w:t>
      </w:r>
    </w:p>
    <w:p w14:paraId="0B73C6FD" w14:textId="0DBF879D" w:rsidR="00A407EF" w:rsidRDefault="000535BF" w:rsidP="00F90513">
      <w:r>
        <w:t>An array can be emptied by setting its length to zero: a.length = 0</w:t>
      </w:r>
    </w:p>
    <w:p w14:paraId="47612BBE" w14:textId="37B4F07B" w:rsidR="000535BF" w:rsidRDefault="000535BF" w:rsidP="00F90513">
      <w:r>
        <w:lastRenderedPageBreak/>
        <w:t>An array can be emptied by using the splice() method: a.splice(0,a.length)</w:t>
      </w:r>
    </w:p>
    <w:p w14:paraId="08914B1D" w14:textId="77777777" w:rsidR="000000A8" w:rsidRDefault="000000A8" w:rsidP="00F90513">
      <w:r>
        <w:t xml:space="preserve">Pop method removes each element of the array using the pop() method. </w:t>
      </w:r>
    </w:p>
    <w:p w14:paraId="033A7EAD" w14:textId="4D4C70D4" w:rsidR="000535BF" w:rsidRDefault="000000A8" w:rsidP="00F90513">
      <w:r>
        <w:t>while (arr.length &gt; 0) { arr.pop(); }</w:t>
      </w:r>
    </w:p>
    <w:p w14:paraId="434FBB5B" w14:textId="357CEB86" w:rsidR="007563E8" w:rsidRDefault="007563E8" w:rsidP="00F90513">
      <w:r>
        <w:t>Spread operator:</w:t>
      </w:r>
    </w:p>
    <w:p w14:paraId="65388D6B" w14:textId="77777777" w:rsidR="007563E8" w:rsidRDefault="007563E8" w:rsidP="00F90513"/>
    <w:p w14:paraId="30382729" w14:textId="77777777" w:rsidR="007563E8" w:rsidRDefault="007563E8" w:rsidP="00F90513">
      <w:r>
        <w:t xml:space="preserve">The spread operator is used to pass many arguments to the function. </w:t>
      </w:r>
    </w:p>
    <w:p w14:paraId="2D6E19EB" w14:textId="77777777" w:rsidR="007563E8" w:rsidRDefault="007563E8" w:rsidP="00F90513">
      <w:r>
        <w:t>Example: Function sum (a,b,c ) {</w:t>
      </w:r>
    </w:p>
    <w:p w14:paraId="35E9DA77" w14:textId="77777777" w:rsidR="007563E8" w:rsidRDefault="007563E8" w:rsidP="00F90513">
      <w:r>
        <w:t xml:space="preserve"> console.log( a+b+c ); </w:t>
      </w:r>
    </w:p>
    <w:p w14:paraId="24F3B33F" w14:textId="77777777" w:rsidR="007563E8" w:rsidRDefault="007563E8" w:rsidP="00F90513">
      <w:r>
        <w:t xml:space="preserve">} </w:t>
      </w:r>
    </w:p>
    <w:p w14:paraId="393586DA" w14:textId="77777777" w:rsidR="007563E8" w:rsidRDefault="007563E8" w:rsidP="00F90513">
      <w:r>
        <w:t xml:space="preserve">const num = [ 2, 4 ,8, 9 ]; </w:t>
      </w:r>
    </w:p>
    <w:p w14:paraId="69C7774A" w14:textId="34303A33" w:rsidR="000000A8" w:rsidRDefault="007563E8" w:rsidP="00F90513">
      <w:r>
        <w:t>Sum (....num) // 14</w:t>
      </w:r>
    </w:p>
    <w:p w14:paraId="5B7B06AF"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let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emptytxt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E9178"/>
          <w:kern w:val="0"/>
          <w:sz w:val="21"/>
          <w:szCs w:val="21"/>
          <w:lang w:eastAsia="en-IN"/>
          <w14:ligatures w14:val="none"/>
        </w:rPr>
        <w:t>""</w:t>
      </w:r>
      <w:r w:rsidRPr="00571505">
        <w:rPr>
          <w:rFonts w:ascii="Consolas" w:eastAsia="Times New Roman" w:hAnsi="Consolas" w:cs="Times New Roman"/>
          <w:color w:val="CCCCCC"/>
          <w:kern w:val="0"/>
          <w:sz w:val="21"/>
          <w:szCs w:val="21"/>
          <w:lang w:eastAsia="en-IN"/>
          <w14:ligatures w14:val="none"/>
        </w:rPr>
        <w:t>;</w:t>
      </w:r>
    </w:p>
    <w:p w14:paraId="19BC5785"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let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B5CEA8"/>
          <w:kern w:val="0"/>
          <w:sz w:val="21"/>
          <w:szCs w:val="21"/>
          <w:lang w:eastAsia="en-IN"/>
          <w14:ligatures w14:val="none"/>
        </w:rPr>
        <w:t>23</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B5CEA8"/>
          <w:kern w:val="0"/>
          <w:sz w:val="21"/>
          <w:szCs w:val="21"/>
          <w:lang w:eastAsia="en-IN"/>
          <w14:ligatures w14:val="none"/>
        </w:rPr>
        <w:t>212</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B5CEA8"/>
          <w:kern w:val="0"/>
          <w:sz w:val="21"/>
          <w:szCs w:val="21"/>
          <w:lang w:eastAsia="en-IN"/>
          <w14:ligatures w14:val="none"/>
        </w:rPr>
        <w:t>9</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B5CEA8"/>
          <w:kern w:val="0"/>
          <w:sz w:val="21"/>
          <w:szCs w:val="21"/>
          <w:lang w:eastAsia="en-IN"/>
          <w14:ligatures w14:val="none"/>
        </w:rPr>
        <w:t>628</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B5CEA8"/>
          <w:kern w:val="0"/>
          <w:sz w:val="21"/>
          <w:szCs w:val="21"/>
          <w:lang w:eastAsia="en-IN"/>
          <w14:ligatures w14:val="none"/>
        </w:rPr>
        <w:t>22314</w:t>
      </w:r>
      <w:r w:rsidRPr="00571505">
        <w:rPr>
          <w:rFonts w:ascii="Consolas" w:eastAsia="Times New Roman" w:hAnsi="Consolas" w:cs="Times New Roman"/>
          <w:color w:val="CCCCCC"/>
          <w:kern w:val="0"/>
          <w:sz w:val="21"/>
          <w:szCs w:val="21"/>
          <w:lang w:eastAsia="en-IN"/>
          <w14:ligatures w14:val="none"/>
        </w:rPr>
        <w:t>];</w:t>
      </w:r>
    </w:p>
    <w:p w14:paraId="69764B07"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w:t>
      </w:r>
    </w:p>
    <w:p w14:paraId="7A2930D8"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function</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CDCAA"/>
          <w:kern w:val="0"/>
          <w:sz w:val="21"/>
          <w:szCs w:val="21"/>
          <w:lang w:eastAsia="en-IN"/>
          <w14:ligatures w14:val="none"/>
        </w:rPr>
        <w:t>itrtFunction</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 {</w:t>
      </w:r>
    </w:p>
    <w:p w14:paraId="1943BE7D"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586C0"/>
          <w:kern w:val="0"/>
          <w:sz w:val="21"/>
          <w:szCs w:val="21"/>
          <w:lang w:eastAsia="en-IN"/>
          <w14:ligatures w14:val="none"/>
        </w:rPr>
        <w:t>if</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&gt;</w:t>
      </w:r>
      <w:r w:rsidRPr="00571505">
        <w:rPr>
          <w:rFonts w:ascii="Consolas" w:eastAsia="Times New Roman" w:hAnsi="Consolas" w:cs="Times New Roman"/>
          <w:color w:val="B5CEA8"/>
          <w:kern w:val="0"/>
          <w:sz w:val="21"/>
          <w:szCs w:val="21"/>
          <w:lang w:eastAsia="en-IN"/>
          <w14:ligatures w14:val="none"/>
        </w:rPr>
        <w:t>100</w:t>
      </w:r>
      <w:r w:rsidRPr="00571505">
        <w:rPr>
          <w:rFonts w:ascii="Consolas" w:eastAsia="Times New Roman" w:hAnsi="Consolas" w:cs="Times New Roman"/>
          <w:color w:val="CCCCCC"/>
          <w:kern w:val="0"/>
          <w:sz w:val="21"/>
          <w:szCs w:val="21"/>
          <w:lang w:eastAsia="en-IN"/>
          <w14:ligatures w14:val="none"/>
        </w:rPr>
        <w:t>){</w:t>
      </w:r>
    </w:p>
    <w:p w14:paraId="56EF8A2A"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2</w:t>
      </w:r>
      <w:r w:rsidRPr="00571505">
        <w:rPr>
          <w:rFonts w:ascii="Consolas" w:eastAsia="Times New Roman" w:hAnsi="Consolas" w:cs="Times New Roman"/>
          <w:color w:val="CCCCCC"/>
          <w:kern w:val="0"/>
          <w:sz w:val="21"/>
          <w:szCs w:val="21"/>
          <w:lang w:eastAsia="en-IN"/>
          <w14:ligatures w14:val="none"/>
        </w:rPr>
        <w:t>);</w:t>
      </w:r>
    </w:p>
    <w:p w14:paraId="3E945569"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w:t>
      </w:r>
    </w:p>
    <w:p w14:paraId="5B9D630D"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3FEDD59F"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2228FDD2"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function</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CDCAA"/>
          <w:kern w:val="0"/>
          <w:sz w:val="21"/>
          <w:szCs w:val="21"/>
          <w:lang w:eastAsia="en-IN"/>
          <w14:ligatures w14:val="none"/>
        </w:rPr>
        <w:t>itrtFunction1</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 {</w:t>
      </w:r>
    </w:p>
    <w:p w14:paraId="199E1897"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61220E47"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2</w:t>
      </w:r>
      <w:r w:rsidRPr="00571505">
        <w:rPr>
          <w:rFonts w:ascii="Consolas" w:eastAsia="Times New Roman" w:hAnsi="Consolas" w:cs="Times New Roman"/>
          <w:color w:val="CCCCCC"/>
          <w:kern w:val="0"/>
          <w:sz w:val="21"/>
          <w:szCs w:val="21"/>
          <w:lang w:eastAsia="en-IN"/>
          <w14:ligatures w14:val="none"/>
        </w:rPr>
        <w:t>);</w:t>
      </w:r>
    </w:p>
    <w:p w14:paraId="728AA72F"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4C3CBDC5"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5149069B"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798F528E"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filter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itrtFunction</w:t>
      </w:r>
      <w:r w:rsidRPr="00571505">
        <w:rPr>
          <w:rFonts w:ascii="Consolas" w:eastAsia="Times New Roman" w:hAnsi="Consolas" w:cs="Times New Roman"/>
          <w:color w:val="CCCCCC"/>
          <w:kern w:val="0"/>
          <w:sz w:val="21"/>
          <w:szCs w:val="21"/>
          <w:lang w:eastAsia="en-IN"/>
          <w14:ligatures w14:val="none"/>
        </w:rPr>
        <w:t>)</w:t>
      </w:r>
    </w:p>
    <w:p w14:paraId="0A5F0128"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filter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itrtFunction1</w:t>
      </w:r>
      <w:r w:rsidRPr="00571505">
        <w:rPr>
          <w:rFonts w:ascii="Consolas" w:eastAsia="Times New Roman" w:hAnsi="Consolas" w:cs="Times New Roman"/>
          <w:color w:val="CCCCCC"/>
          <w:kern w:val="0"/>
          <w:sz w:val="21"/>
          <w:szCs w:val="21"/>
          <w:lang w:eastAsia="en-IN"/>
          <w14:ligatures w14:val="none"/>
        </w:rPr>
        <w:t>)</w:t>
      </w:r>
    </w:p>
    <w:p w14:paraId="79BC20D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forEach</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4144B29E"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586C0"/>
          <w:kern w:val="0"/>
          <w:sz w:val="21"/>
          <w:szCs w:val="21"/>
          <w:lang w:eastAsia="en-IN"/>
          <w14:ligatures w14:val="none"/>
        </w:rPr>
        <w:t>if</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&gt;</w:t>
      </w:r>
      <w:r w:rsidRPr="00571505">
        <w:rPr>
          <w:rFonts w:ascii="Consolas" w:eastAsia="Times New Roman" w:hAnsi="Consolas" w:cs="Times New Roman"/>
          <w:color w:val="B5CEA8"/>
          <w:kern w:val="0"/>
          <w:sz w:val="21"/>
          <w:szCs w:val="21"/>
          <w:lang w:eastAsia="en-IN"/>
          <w14:ligatures w14:val="none"/>
        </w:rPr>
        <w:t>30</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4D4D4"/>
          <w:kern w:val="0"/>
          <w:sz w:val="21"/>
          <w:szCs w:val="21"/>
          <w:lang w:eastAsia="en-IN"/>
          <w14:ligatures w14:val="none"/>
        </w:rPr>
        <w:t>&amp;&amp;</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D4D4D4"/>
          <w:kern w:val="0"/>
          <w:sz w:val="21"/>
          <w:szCs w:val="21"/>
          <w:lang w:eastAsia="en-IN"/>
          <w14:ligatures w14:val="none"/>
        </w:rPr>
        <w:t>&lt;</w:t>
      </w:r>
      <w:r w:rsidRPr="00571505">
        <w:rPr>
          <w:rFonts w:ascii="Consolas" w:eastAsia="Times New Roman" w:hAnsi="Consolas" w:cs="Times New Roman"/>
          <w:color w:val="B5CEA8"/>
          <w:kern w:val="0"/>
          <w:sz w:val="21"/>
          <w:szCs w:val="21"/>
          <w:lang w:eastAsia="en-IN"/>
          <w14:ligatures w14:val="none"/>
        </w:rPr>
        <w:t>3</w:t>
      </w:r>
      <w:r w:rsidRPr="00571505">
        <w:rPr>
          <w:rFonts w:ascii="Consolas" w:eastAsia="Times New Roman" w:hAnsi="Consolas" w:cs="Times New Roman"/>
          <w:color w:val="CCCCCC"/>
          <w:kern w:val="0"/>
          <w:sz w:val="21"/>
          <w:szCs w:val="21"/>
          <w:lang w:eastAsia="en-IN"/>
          <w14:ligatures w14:val="none"/>
        </w:rPr>
        <w:t>){</w:t>
      </w:r>
    </w:p>
    <w:p w14:paraId="0385416D"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p>
    <w:p w14:paraId="2A2BA6E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w:t>
      </w:r>
    </w:p>
    <w:p w14:paraId="67AE972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2FE98597"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B6C43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map</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7A91CA4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586C0"/>
          <w:kern w:val="0"/>
          <w:sz w:val="21"/>
          <w:szCs w:val="21"/>
          <w:lang w:eastAsia="en-IN"/>
          <w14:ligatures w14:val="none"/>
        </w:rPr>
        <w:t>if</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&gt;</w:t>
      </w:r>
      <w:r w:rsidRPr="00571505">
        <w:rPr>
          <w:rFonts w:ascii="Consolas" w:eastAsia="Times New Roman" w:hAnsi="Consolas" w:cs="Times New Roman"/>
          <w:color w:val="B5CEA8"/>
          <w:kern w:val="0"/>
          <w:sz w:val="21"/>
          <w:szCs w:val="21"/>
          <w:lang w:eastAsia="en-IN"/>
          <w14:ligatures w14:val="none"/>
        </w:rPr>
        <w:t>30</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D4D4D4"/>
          <w:kern w:val="0"/>
          <w:sz w:val="21"/>
          <w:szCs w:val="21"/>
          <w:lang w:eastAsia="en-IN"/>
          <w14:ligatures w14:val="none"/>
        </w:rPr>
        <w:t>&amp;&amp;</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D4D4D4"/>
          <w:kern w:val="0"/>
          <w:sz w:val="21"/>
          <w:szCs w:val="21"/>
          <w:lang w:eastAsia="en-IN"/>
          <w14:ligatures w14:val="none"/>
        </w:rPr>
        <w:t>&lt;</w:t>
      </w:r>
      <w:r w:rsidRPr="00571505">
        <w:rPr>
          <w:rFonts w:ascii="Consolas" w:eastAsia="Times New Roman" w:hAnsi="Consolas" w:cs="Times New Roman"/>
          <w:color w:val="B5CEA8"/>
          <w:kern w:val="0"/>
          <w:sz w:val="21"/>
          <w:szCs w:val="21"/>
          <w:lang w:eastAsia="en-IN"/>
          <w14:ligatures w14:val="none"/>
        </w:rPr>
        <w:t>3</w:t>
      </w:r>
      <w:r w:rsidRPr="00571505">
        <w:rPr>
          <w:rFonts w:ascii="Consolas" w:eastAsia="Times New Roman" w:hAnsi="Consolas" w:cs="Times New Roman"/>
          <w:color w:val="CCCCCC"/>
          <w:kern w:val="0"/>
          <w:sz w:val="21"/>
          <w:szCs w:val="21"/>
          <w:lang w:eastAsia="en-IN"/>
          <w14:ligatures w14:val="none"/>
        </w:rPr>
        <w:t>){</w:t>
      </w:r>
    </w:p>
    <w:p w14:paraId="46098891"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p>
    <w:p w14:paraId="76C8F1DF"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w:t>
      </w:r>
    </w:p>
    <w:p w14:paraId="15F3F7FE"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4B7D880A"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map</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29D8CD63"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7D4C1C10"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3</w:t>
      </w:r>
      <w:r w:rsidRPr="00571505">
        <w:rPr>
          <w:rFonts w:ascii="Consolas" w:eastAsia="Times New Roman" w:hAnsi="Consolas" w:cs="Times New Roman"/>
          <w:color w:val="CCCCCC"/>
          <w:kern w:val="0"/>
          <w:sz w:val="21"/>
          <w:szCs w:val="21"/>
          <w:lang w:eastAsia="en-IN"/>
          <w14:ligatures w14:val="none"/>
        </w:rPr>
        <w:t>);</w:t>
      </w:r>
    </w:p>
    <w:p w14:paraId="6BDD8E7E"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lastRenderedPageBreak/>
        <w:t xml:space="preserve">    </w:t>
      </w:r>
    </w:p>
    <w:p w14:paraId="2DB05B3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61A7B53A"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var</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d</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Arr</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map</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79E05C0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2F36FF83"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w:t>
      </w:r>
      <w:r w:rsidRPr="00571505">
        <w:rPr>
          <w:rFonts w:ascii="Consolas" w:eastAsia="Times New Roman" w:hAnsi="Consolas" w:cs="Times New Roman"/>
          <w:color w:val="C586C0"/>
          <w:kern w:val="0"/>
          <w:sz w:val="21"/>
          <w:szCs w:val="21"/>
          <w:lang w:eastAsia="en-IN"/>
          <w14:ligatures w14:val="none"/>
        </w:rPr>
        <w:t>return</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3</w:t>
      </w:r>
      <w:r w:rsidRPr="00571505">
        <w:rPr>
          <w:rFonts w:ascii="Consolas" w:eastAsia="Times New Roman" w:hAnsi="Consolas" w:cs="Times New Roman"/>
          <w:color w:val="CCCCCC"/>
          <w:kern w:val="0"/>
          <w:sz w:val="21"/>
          <w:szCs w:val="21"/>
          <w:lang w:eastAsia="en-IN"/>
          <w14:ligatures w14:val="none"/>
        </w:rPr>
        <w:t>;</w:t>
      </w:r>
    </w:p>
    <w:p w14:paraId="6BF51A61"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01FA9E"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27F8512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d</w:t>
      </w:r>
      <w:r w:rsidRPr="00571505">
        <w:rPr>
          <w:rFonts w:ascii="Consolas" w:eastAsia="Times New Roman" w:hAnsi="Consolas" w:cs="Times New Roman"/>
          <w:color w:val="CCCCCC"/>
          <w:kern w:val="0"/>
          <w:sz w:val="21"/>
          <w:szCs w:val="21"/>
          <w:lang w:eastAsia="en-IN"/>
          <w14:ligatures w14:val="none"/>
        </w:rPr>
        <w:t>)</w:t>
      </w:r>
    </w:p>
    <w:p w14:paraId="7C4DD8CC"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Arr1</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1.1</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2.2</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3.3</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4.4</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5.5</w:t>
      </w:r>
      <w:r w:rsidRPr="00571505">
        <w:rPr>
          <w:rFonts w:ascii="Consolas" w:eastAsia="Times New Roman" w:hAnsi="Consolas" w:cs="Times New Roman"/>
          <w:color w:val="CCCCCC"/>
          <w:kern w:val="0"/>
          <w:sz w:val="21"/>
          <w:szCs w:val="21"/>
          <w:lang w:eastAsia="en-IN"/>
          <w14:ligatures w14:val="none"/>
        </w:rPr>
        <w:t>]</w:t>
      </w:r>
    </w:p>
    <w:p w14:paraId="5182FA93"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let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ans</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Arr1</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reduce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t</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28D3CBF8"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586C0"/>
          <w:kern w:val="0"/>
          <w:sz w:val="21"/>
          <w:szCs w:val="21"/>
          <w:lang w:eastAsia="en-IN"/>
          <w14:ligatures w14:val="none"/>
        </w:rPr>
        <w:t>return</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t</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Math</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round</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p>
    <w:p w14:paraId="6044B88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47678E79"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AD18EB9"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B5CEA8"/>
          <w:kern w:val="0"/>
          <w:sz w:val="21"/>
          <w:szCs w:val="21"/>
          <w:lang w:eastAsia="en-IN"/>
          <w14:ligatures w14:val="none"/>
        </w:rPr>
        <w:t>2</w:t>
      </w:r>
      <w:r w:rsidRPr="00571505">
        <w:rPr>
          <w:rFonts w:ascii="Consolas" w:eastAsia="Times New Roman" w:hAnsi="Consolas" w:cs="Times New Roman"/>
          <w:color w:val="CCCCCC"/>
          <w:kern w:val="0"/>
          <w:sz w:val="21"/>
          <w:szCs w:val="21"/>
          <w:lang w:eastAsia="en-IN"/>
          <w14:ligatures w14:val="none"/>
        </w:rPr>
        <w:t>)</w:t>
      </w:r>
    </w:p>
    <w:p w14:paraId="045D361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ans</w:t>
      </w:r>
      <w:r w:rsidRPr="00571505">
        <w:rPr>
          <w:rFonts w:ascii="Consolas" w:eastAsia="Times New Roman" w:hAnsi="Consolas" w:cs="Times New Roman"/>
          <w:color w:val="CCCCCC"/>
          <w:kern w:val="0"/>
          <w:sz w:val="21"/>
          <w:szCs w:val="21"/>
          <w:lang w:eastAsia="en-IN"/>
          <w14:ligatures w14:val="none"/>
        </w:rPr>
        <w:t>);</w:t>
      </w:r>
    </w:p>
    <w:p w14:paraId="06F0AC9B"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569CD6"/>
          <w:kern w:val="0"/>
          <w:sz w:val="21"/>
          <w:szCs w:val="21"/>
          <w:lang w:eastAsia="en-IN"/>
          <w14:ligatures w14:val="none"/>
        </w:rPr>
        <w:t>let</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ans1</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Arr1</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reduce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t</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i</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569CD6"/>
          <w:kern w:val="0"/>
          <w:sz w:val="21"/>
          <w:szCs w:val="21"/>
          <w:lang w:eastAsia="en-IN"/>
          <w14:ligatures w14:val="none"/>
        </w:rPr>
        <w:t>=&gt;</w:t>
      </w:r>
      <w:r w:rsidRPr="00571505">
        <w:rPr>
          <w:rFonts w:ascii="Consolas" w:eastAsia="Times New Roman" w:hAnsi="Consolas" w:cs="Times New Roman"/>
          <w:color w:val="CCCCCC"/>
          <w:kern w:val="0"/>
          <w:sz w:val="21"/>
          <w:szCs w:val="21"/>
          <w:lang w:eastAsia="en-IN"/>
          <w14:ligatures w14:val="none"/>
        </w:rPr>
        <w:t>{</w:t>
      </w:r>
    </w:p>
    <w:p w14:paraId="5A1A7C24"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C586C0"/>
          <w:kern w:val="0"/>
          <w:sz w:val="21"/>
          <w:szCs w:val="21"/>
          <w:lang w:eastAsia="en-IN"/>
          <w14:ligatures w14:val="none"/>
        </w:rPr>
        <w:t>return</w:t>
      </w:r>
      <w:r w:rsidRPr="00571505">
        <w:rPr>
          <w:rFonts w:ascii="Consolas" w:eastAsia="Times New Roman" w:hAnsi="Consolas" w:cs="Times New Roman"/>
          <w:color w:val="CCCCCC"/>
          <w:kern w:val="0"/>
          <w:sz w:val="21"/>
          <w:szCs w:val="21"/>
          <w:lang w:eastAsia="en-IN"/>
          <w14:ligatures w14:val="none"/>
        </w:rPr>
        <w:t xml:space="preserve"> </w:t>
      </w:r>
      <w:r w:rsidRPr="00571505">
        <w:rPr>
          <w:rFonts w:ascii="Consolas" w:eastAsia="Times New Roman" w:hAnsi="Consolas" w:cs="Times New Roman"/>
          <w:color w:val="9CDCFE"/>
          <w:kern w:val="0"/>
          <w:sz w:val="21"/>
          <w:szCs w:val="21"/>
          <w:lang w:eastAsia="en-IN"/>
          <w14:ligatures w14:val="none"/>
        </w:rPr>
        <w:t>t</w:t>
      </w:r>
      <w:r w:rsidRPr="00571505">
        <w:rPr>
          <w:rFonts w:ascii="Consolas" w:eastAsia="Times New Roman" w:hAnsi="Consolas" w:cs="Times New Roman"/>
          <w:color w:val="D4D4D4"/>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Math</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round</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v</w:t>
      </w:r>
      <w:r w:rsidRPr="00571505">
        <w:rPr>
          <w:rFonts w:ascii="Consolas" w:eastAsia="Times New Roman" w:hAnsi="Consolas" w:cs="Times New Roman"/>
          <w:color w:val="CCCCCC"/>
          <w:kern w:val="0"/>
          <w:sz w:val="21"/>
          <w:szCs w:val="21"/>
          <w:lang w:eastAsia="en-IN"/>
          <w14:ligatures w14:val="none"/>
        </w:rPr>
        <w:t>);</w:t>
      </w:r>
    </w:p>
    <w:p w14:paraId="45195602"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 xml:space="preserve">    </w:t>
      </w:r>
    </w:p>
    <w:p w14:paraId="780557E6"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0A1635"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CCCCCC"/>
          <w:kern w:val="0"/>
          <w:sz w:val="21"/>
          <w:szCs w:val="21"/>
          <w:lang w:eastAsia="en-IN"/>
          <w14:ligatures w14:val="none"/>
        </w:rPr>
        <w:t>})</w:t>
      </w:r>
    </w:p>
    <w:p w14:paraId="1E02A847" w14:textId="77777777" w:rsidR="00571505" w:rsidRPr="00571505" w:rsidRDefault="00571505" w:rsidP="0057150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1505">
        <w:rPr>
          <w:rFonts w:ascii="Consolas" w:eastAsia="Times New Roman" w:hAnsi="Consolas" w:cs="Times New Roman"/>
          <w:color w:val="9CDCFE"/>
          <w:kern w:val="0"/>
          <w:sz w:val="21"/>
          <w:szCs w:val="21"/>
          <w:lang w:eastAsia="en-IN"/>
          <w14:ligatures w14:val="none"/>
        </w:rPr>
        <w:t>console</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DCDCAA"/>
          <w:kern w:val="0"/>
          <w:sz w:val="21"/>
          <w:szCs w:val="21"/>
          <w:lang w:eastAsia="en-IN"/>
          <w14:ligatures w14:val="none"/>
        </w:rPr>
        <w:t>log</w:t>
      </w:r>
      <w:r w:rsidRPr="00571505">
        <w:rPr>
          <w:rFonts w:ascii="Consolas" w:eastAsia="Times New Roman" w:hAnsi="Consolas" w:cs="Times New Roman"/>
          <w:color w:val="CCCCCC"/>
          <w:kern w:val="0"/>
          <w:sz w:val="21"/>
          <w:szCs w:val="21"/>
          <w:lang w:eastAsia="en-IN"/>
          <w14:ligatures w14:val="none"/>
        </w:rPr>
        <w:t>(</w:t>
      </w:r>
      <w:r w:rsidRPr="00571505">
        <w:rPr>
          <w:rFonts w:ascii="Consolas" w:eastAsia="Times New Roman" w:hAnsi="Consolas" w:cs="Times New Roman"/>
          <w:color w:val="9CDCFE"/>
          <w:kern w:val="0"/>
          <w:sz w:val="21"/>
          <w:szCs w:val="21"/>
          <w:lang w:eastAsia="en-IN"/>
          <w14:ligatures w14:val="none"/>
        </w:rPr>
        <w:t>ans1</w:t>
      </w:r>
      <w:r w:rsidRPr="00571505">
        <w:rPr>
          <w:rFonts w:ascii="Consolas" w:eastAsia="Times New Roman" w:hAnsi="Consolas" w:cs="Times New Roman"/>
          <w:color w:val="CCCCCC"/>
          <w:kern w:val="0"/>
          <w:sz w:val="21"/>
          <w:szCs w:val="21"/>
          <w:lang w:eastAsia="en-IN"/>
          <w14:ligatures w14:val="none"/>
        </w:rPr>
        <w:t>)</w:t>
      </w:r>
    </w:p>
    <w:p w14:paraId="523B7035" w14:textId="77777777" w:rsidR="000000A8" w:rsidRDefault="000000A8" w:rsidP="00F90513"/>
    <w:p w14:paraId="1A22AE52" w14:textId="70AF3D24" w:rsidR="004C62D7" w:rsidRDefault="004C62D7" w:rsidP="00F90513">
      <w:r>
        <w:t>o/p:</w:t>
      </w:r>
    </w:p>
    <w:p w14:paraId="696519F1" w14:textId="77777777" w:rsidR="00414DEB" w:rsidRDefault="00414DEB" w:rsidP="00414DEB">
      <w:r>
        <w:t>424</w:t>
      </w:r>
    </w:p>
    <w:p w14:paraId="66A1203E" w14:textId="77777777" w:rsidR="00414DEB" w:rsidRDefault="00414DEB" w:rsidP="00414DEB">
      <w:r>
        <w:t>first.js:6 1256</w:t>
      </w:r>
    </w:p>
    <w:p w14:paraId="4E5EE7BA" w14:textId="77777777" w:rsidR="00414DEB" w:rsidRDefault="00414DEB" w:rsidP="00414DEB">
      <w:r>
        <w:t>first.js:6 44628</w:t>
      </w:r>
    </w:p>
    <w:p w14:paraId="29ECB86B" w14:textId="77777777" w:rsidR="00414DEB" w:rsidRDefault="00414DEB" w:rsidP="00414DEB">
      <w:r>
        <w:t>first.js:12 46</w:t>
      </w:r>
    </w:p>
    <w:p w14:paraId="796B9F48" w14:textId="77777777" w:rsidR="00414DEB" w:rsidRDefault="00414DEB" w:rsidP="00414DEB">
      <w:r>
        <w:t>first.js:12 424</w:t>
      </w:r>
    </w:p>
    <w:p w14:paraId="30CA9920" w14:textId="77777777" w:rsidR="00414DEB" w:rsidRDefault="00414DEB" w:rsidP="00414DEB">
      <w:r>
        <w:t>first.js:12 18</w:t>
      </w:r>
    </w:p>
    <w:p w14:paraId="67611FCA" w14:textId="77777777" w:rsidR="00414DEB" w:rsidRDefault="00414DEB" w:rsidP="00414DEB">
      <w:r>
        <w:t>first.js:12 1256</w:t>
      </w:r>
    </w:p>
    <w:p w14:paraId="140D66F2" w14:textId="77777777" w:rsidR="00414DEB" w:rsidRDefault="00414DEB" w:rsidP="00414DEB">
      <w:r>
        <w:t>first.js:12 44628</w:t>
      </w:r>
    </w:p>
    <w:p w14:paraId="61330E3B" w14:textId="77777777" w:rsidR="00414DEB" w:rsidRDefault="00414DEB" w:rsidP="00414DEB">
      <w:r>
        <w:t>first.js:20 212</w:t>
      </w:r>
    </w:p>
    <w:p w14:paraId="7EB5CFBC" w14:textId="77777777" w:rsidR="00414DEB" w:rsidRDefault="00414DEB" w:rsidP="00414DEB">
      <w:r>
        <w:t>first.js:26 212</w:t>
      </w:r>
    </w:p>
    <w:p w14:paraId="1FEF6B7D" w14:textId="77777777" w:rsidR="00414DEB" w:rsidRDefault="00414DEB" w:rsidP="00414DEB">
      <w:r>
        <w:t>first.js:31 69</w:t>
      </w:r>
    </w:p>
    <w:p w14:paraId="3EFB6E8E" w14:textId="77777777" w:rsidR="00414DEB" w:rsidRDefault="00414DEB" w:rsidP="00414DEB">
      <w:r>
        <w:t>first.js:31 636</w:t>
      </w:r>
    </w:p>
    <w:p w14:paraId="4ECD16C0" w14:textId="77777777" w:rsidR="00414DEB" w:rsidRDefault="00414DEB" w:rsidP="00414DEB">
      <w:r>
        <w:t>first.js:31 27</w:t>
      </w:r>
    </w:p>
    <w:p w14:paraId="2CEEA36F" w14:textId="77777777" w:rsidR="00414DEB" w:rsidRDefault="00414DEB" w:rsidP="00414DEB">
      <w:r>
        <w:t>first.js:31 1884</w:t>
      </w:r>
    </w:p>
    <w:p w14:paraId="5A00B170" w14:textId="77777777" w:rsidR="00414DEB" w:rsidRDefault="00414DEB" w:rsidP="00414DEB">
      <w:r>
        <w:t>first.js:31 66942</w:t>
      </w:r>
    </w:p>
    <w:p w14:paraId="67A406E7" w14:textId="77777777" w:rsidR="00414DEB" w:rsidRDefault="00414DEB" w:rsidP="00414DEB">
      <w:r>
        <w:t>first.js:39 (5) [69, 636, 27, 1884, 66942]</w:t>
      </w:r>
    </w:p>
    <w:p w14:paraId="1AA9B75E" w14:textId="77777777" w:rsidR="00414DEB" w:rsidRDefault="00414DEB" w:rsidP="00414DEB">
      <w:r>
        <w:lastRenderedPageBreak/>
        <w:t>first.js:46 18</w:t>
      </w:r>
    </w:p>
    <w:p w14:paraId="08E2AC37" w14:textId="7BEC56C1" w:rsidR="004C62D7" w:rsidRDefault="00414DEB" w:rsidP="00414DEB">
      <w:r>
        <w:t>first.js:52 16.1</w:t>
      </w:r>
    </w:p>
    <w:p w14:paraId="5A216183" w14:textId="77777777" w:rsidR="00831A9A" w:rsidRDefault="00831A9A" w:rsidP="00414DEB"/>
    <w:p w14:paraId="0AAC7BFF" w14:textId="77777777" w:rsidR="00831A9A" w:rsidRDefault="00831A9A" w:rsidP="00831A9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JavaScript Callbacks</w:t>
      </w:r>
    </w:p>
    <w:p w14:paraId="161DA2B5" w14:textId="77777777" w:rsidR="00831A9A" w:rsidRDefault="00831A9A" w:rsidP="00831A9A">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A callback is a function passed as an argument to another function.</w:t>
      </w:r>
    </w:p>
    <w:p w14:paraId="09F7AEA8"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a callback, you could call the calculator function (</w:t>
      </w:r>
      <w:r>
        <w:rPr>
          <w:rStyle w:val="HTMLCode"/>
          <w:rFonts w:ascii="Consolas" w:hAnsi="Consolas"/>
          <w:color w:val="DC143C"/>
        </w:rPr>
        <w:t>myCalculator</w:t>
      </w:r>
      <w:r>
        <w:rPr>
          <w:rFonts w:ascii="Verdana" w:hAnsi="Verdana"/>
          <w:color w:val="000000"/>
          <w:sz w:val="23"/>
          <w:szCs w:val="23"/>
        </w:rPr>
        <w:t>) with a callback (</w:t>
      </w:r>
      <w:r>
        <w:rPr>
          <w:rStyle w:val="HTMLCode"/>
          <w:rFonts w:ascii="Consolas" w:hAnsi="Consolas"/>
          <w:color w:val="DC143C"/>
        </w:rPr>
        <w:t>myCallback</w:t>
      </w:r>
      <w:r>
        <w:rPr>
          <w:rFonts w:ascii="Verdana" w:hAnsi="Verdana"/>
          <w:color w:val="000000"/>
          <w:sz w:val="23"/>
          <w:szCs w:val="23"/>
        </w:rPr>
        <w:t>), and let the calculator function run the callback after the calculation is finished:</w:t>
      </w:r>
    </w:p>
    <w:p w14:paraId="7DF41FA5" w14:textId="77777777" w:rsidR="00831A9A" w:rsidRDefault="00831A9A" w:rsidP="00831A9A">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96EFB20" w14:textId="77777777" w:rsidR="00831A9A" w:rsidRDefault="00831A9A" w:rsidP="00831A9A">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function</w:t>
      </w:r>
      <w:r>
        <w:rPr>
          <w:rStyle w:val="jscolor"/>
          <w:rFonts w:ascii="Consolas" w:hAnsi="Consolas"/>
          <w:color w:val="000000"/>
          <w:sz w:val="23"/>
          <w:szCs w:val="23"/>
        </w:rPr>
        <w:t> myDisplayer(some)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some;</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myCalculator(num1, num2, myCallback)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sum = num1 + num2;</w:t>
      </w:r>
      <w:r>
        <w:rPr>
          <w:rFonts w:ascii="Consolas" w:hAnsi="Consolas"/>
          <w:color w:val="000000"/>
          <w:sz w:val="23"/>
          <w:szCs w:val="23"/>
        </w:rPr>
        <w:br/>
      </w:r>
      <w:r>
        <w:rPr>
          <w:rStyle w:val="jscolor"/>
          <w:rFonts w:ascii="Consolas" w:hAnsi="Consolas"/>
          <w:color w:val="000000"/>
          <w:sz w:val="23"/>
          <w:szCs w:val="23"/>
        </w:rPr>
        <w:t>  myCallback(sum);</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color"/>
          <w:rFonts w:ascii="Consolas" w:hAnsi="Consolas"/>
          <w:color w:val="000000"/>
          <w:sz w:val="23"/>
          <w:szCs w:val="23"/>
        </w:rPr>
        <w:t>myCalculator(</w:t>
      </w:r>
      <w:r>
        <w:rPr>
          <w:rStyle w:val="jsnumbercolor"/>
          <w:rFonts w:ascii="Consolas" w:hAnsi="Consolas"/>
          <w:color w:val="FF0000"/>
          <w:sz w:val="23"/>
          <w:szCs w:val="23"/>
        </w:rPr>
        <w:t>5</w:t>
      </w:r>
      <w:r>
        <w:rPr>
          <w:rStyle w:val="jscolor"/>
          <w:rFonts w:ascii="Consolas" w:hAnsi="Consolas"/>
          <w:color w:val="000000"/>
          <w:sz w:val="23"/>
          <w:szCs w:val="23"/>
        </w:rPr>
        <w:t>, </w:t>
      </w:r>
      <w:r>
        <w:rPr>
          <w:rStyle w:val="jsnumbercolor"/>
          <w:rFonts w:ascii="Consolas" w:hAnsi="Consolas"/>
          <w:color w:val="FF0000"/>
          <w:sz w:val="23"/>
          <w:szCs w:val="23"/>
        </w:rPr>
        <w:t>5</w:t>
      </w:r>
      <w:r>
        <w:rPr>
          <w:rStyle w:val="jscolor"/>
          <w:rFonts w:ascii="Consolas" w:hAnsi="Consolas"/>
          <w:color w:val="000000"/>
          <w:sz w:val="23"/>
          <w:szCs w:val="23"/>
        </w:rPr>
        <w:t>, myDisplayer);</w:t>
      </w:r>
    </w:p>
    <w:p w14:paraId="51A4A99B" w14:textId="77777777" w:rsidR="00831A9A" w:rsidRDefault="006770BE" w:rsidP="00831A9A">
      <w:pPr>
        <w:shd w:val="clear" w:color="auto" w:fill="E7E9EB"/>
        <w:rPr>
          <w:rFonts w:ascii="Verdana" w:hAnsi="Verdana"/>
          <w:color w:val="000000"/>
          <w:sz w:val="23"/>
          <w:szCs w:val="23"/>
        </w:rPr>
      </w:pPr>
      <w:hyperlink r:id="rId204" w:tgtFrame="_blank" w:history="1">
        <w:r w:rsidR="00831A9A">
          <w:rPr>
            <w:rStyle w:val="Hyperlink"/>
            <w:rFonts w:ascii="Source Sans Pro" w:hAnsi="Source Sans Pro"/>
            <w:color w:val="FFFFFF"/>
            <w:sz w:val="26"/>
            <w:szCs w:val="26"/>
            <w:bdr w:val="none" w:sz="0" w:space="0" w:color="auto" w:frame="1"/>
            <w:shd w:val="clear" w:color="auto" w:fill="4CAF50"/>
          </w:rPr>
          <w:t>Try it Yourself »</w:t>
        </w:r>
      </w:hyperlink>
    </w:p>
    <w:p w14:paraId="350B74E1"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w:t>
      </w:r>
      <w:r>
        <w:rPr>
          <w:rStyle w:val="HTMLCode"/>
          <w:rFonts w:ascii="Consolas" w:hAnsi="Consolas"/>
          <w:color w:val="DC143C"/>
        </w:rPr>
        <w:t>myDisplayer</w:t>
      </w:r>
      <w:r>
        <w:rPr>
          <w:rFonts w:ascii="Verdana" w:hAnsi="Verdana"/>
          <w:color w:val="000000"/>
          <w:sz w:val="23"/>
          <w:szCs w:val="23"/>
        </w:rPr>
        <w:t> is a called a </w:t>
      </w:r>
      <w:r>
        <w:rPr>
          <w:rFonts w:ascii="Verdana" w:hAnsi="Verdana"/>
          <w:b/>
          <w:bCs/>
          <w:color w:val="000000"/>
          <w:sz w:val="23"/>
          <w:szCs w:val="23"/>
        </w:rPr>
        <w:t>callback function</w:t>
      </w:r>
      <w:r>
        <w:rPr>
          <w:rFonts w:ascii="Verdana" w:hAnsi="Verdana"/>
          <w:color w:val="000000"/>
          <w:sz w:val="23"/>
          <w:szCs w:val="23"/>
        </w:rPr>
        <w:t>.</w:t>
      </w:r>
    </w:p>
    <w:p w14:paraId="138F9FDA"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passed to </w:t>
      </w:r>
      <w:r>
        <w:rPr>
          <w:rStyle w:val="HTMLCode"/>
          <w:rFonts w:ascii="Consolas" w:hAnsi="Consolas"/>
          <w:color w:val="DC143C"/>
        </w:rPr>
        <w:t>myCalculator()</w:t>
      </w:r>
      <w:r>
        <w:rPr>
          <w:rFonts w:ascii="Verdana" w:hAnsi="Verdana"/>
          <w:color w:val="000000"/>
          <w:sz w:val="23"/>
          <w:szCs w:val="23"/>
        </w:rPr>
        <w:t> as an </w:t>
      </w:r>
      <w:r>
        <w:rPr>
          <w:rFonts w:ascii="Verdana" w:hAnsi="Verdana"/>
          <w:b/>
          <w:bCs/>
          <w:color w:val="000000"/>
          <w:sz w:val="23"/>
          <w:szCs w:val="23"/>
        </w:rPr>
        <w:t>argument</w:t>
      </w:r>
      <w:r>
        <w:rPr>
          <w:rFonts w:ascii="Verdana" w:hAnsi="Verdana"/>
          <w:color w:val="000000"/>
          <w:sz w:val="23"/>
          <w:szCs w:val="23"/>
        </w:rPr>
        <w:t>.</w:t>
      </w:r>
    </w:p>
    <w:p w14:paraId="07F425F2" w14:textId="77777777" w:rsidR="00831A9A" w:rsidRDefault="00831A9A" w:rsidP="00831A9A">
      <w:pPr>
        <w:pStyle w:val="Heading2"/>
        <w:shd w:val="clear" w:color="auto" w:fill="FFFFCC"/>
        <w:spacing w:before="150" w:after="150"/>
        <w:rPr>
          <w:rFonts w:ascii="Segoe UI" w:hAnsi="Segoe UI" w:cs="Segoe UI"/>
          <w:color w:val="000000"/>
          <w:sz w:val="48"/>
          <w:szCs w:val="48"/>
        </w:rPr>
      </w:pPr>
      <w:r>
        <w:rPr>
          <w:rFonts w:ascii="Segoe UI" w:hAnsi="Segoe UI" w:cs="Segoe UI"/>
          <w:b/>
          <w:bCs/>
          <w:color w:val="000000"/>
          <w:sz w:val="48"/>
          <w:szCs w:val="48"/>
        </w:rPr>
        <w:t>Note</w:t>
      </w:r>
    </w:p>
    <w:p w14:paraId="3C606DC9" w14:textId="77777777" w:rsidR="00831A9A" w:rsidRDefault="00831A9A" w:rsidP="00831A9A">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When you pass a function as an argument, remember not to use parenthesis.</w:t>
      </w:r>
    </w:p>
    <w:p w14:paraId="5A608CB0" w14:textId="77777777" w:rsidR="00831A9A" w:rsidRDefault="00831A9A" w:rsidP="00831A9A">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Right: myCalculator(5, 5, myDisplayer);</w:t>
      </w:r>
    </w:p>
    <w:p w14:paraId="45021F84" w14:textId="77777777" w:rsidR="00831A9A" w:rsidRDefault="00831A9A" w:rsidP="00831A9A">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Wrong: </w:t>
      </w:r>
      <w:del w:id="0" w:author="Unknown">
        <w:r>
          <w:rPr>
            <w:rFonts w:ascii="Verdana" w:hAnsi="Verdana"/>
            <w:color w:val="000000"/>
            <w:sz w:val="23"/>
            <w:szCs w:val="23"/>
          </w:rPr>
          <w:delText>myCalculator(5, 5, myDisplayer())</w:delText>
        </w:r>
      </w:del>
      <w:r>
        <w:rPr>
          <w:rFonts w:ascii="Verdana" w:hAnsi="Verdana"/>
          <w:color w:val="000000"/>
          <w:sz w:val="23"/>
          <w:szCs w:val="23"/>
        </w:rPr>
        <w:t>;</w:t>
      </w:r>
    </w:p>
    <w:p w14:paraId="7D7FF426" w14:textId="77777777" w:rsidR="00831A9A" w:rsidRDefault="00831A9A" w:rsidP="00831A9A">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30C656E8" w14:textId="77777777" w:rsidR="00831A9A" w:rsidRDefault="00831A9A" w:rsidP="00831A9A">
      <w:pPr>
        <w:shd w:val="clear" w:color="auto" w:fill="FFFFFF"/>
        <w:rPr>
          <w:rFonts w:ascii="Consolas" w:hAnsi="Consolas" w:cs="Times New Roman"/>
          <w:color w:val="000000"/>
          <w:sz w:val="23"/>
          <w:szCs w:val="23"/>
        </w:rPr>
      </w:pPr>
      <w:r>
        <w:rPr>
          <w:rStyle w:val="commentcolor"/>
          <w:rFonts w:ascii="Consolas" w:hAnsi="Consolas"/>
          <w:color w:val="008000"/>
          <w:sz w:val="23"/>
          <w:szCs w:val="23"/>
        </w:rPr>
        <w:t>// Create an Array</w:t>
      </w:r>
      <w:r>
        <w:rPr>
          <w:rFonts w:ascii="Consolas" w:hAnsi="Consolas"/>
          <w:color w:val="008000"/>
          <w:sz w:val="23"/>
          <w:szCs w:val="23"/>
        </w:rPr>
        <w:br/>
      </w:r>
      <w:r>
        <w:rPr>
          <w:rStyle w:val="jskeywordcolor"/>
          <w:rFonts w:ascii="Consolas" w:hAnsi="Consolas"/>
          <w:color w:val="0000CD"/>
          <w:sz w:val="23"/>
          <w:szCs w:val="23"/>
        </w:rPr>
        <w:t>const</w:t>
      </w:r>
      <w:r>
        <w:rPr>
          <w:rStyle w:val="jscolor"/>
          <w:rFonts w:ascii="Consolas" w:hAnsi="Consolas"/>
          <w:color w:val="000000"/>
          <w:sz w:val="23"/>
          <w:szCs w:val="23"/>
        </w:rPr>
        <w:t> myNumbers = [</w:t>
      </w:r>
      <w:r>
        <w:rPr>
          <w:rStyle w:val="jsnumbercolor"/>
          <w:rFonts w:ascii="Consolas" w:hAnsi="Consolas"/>
          <w:color w:val="FF0000"/>
          <w:sz w:val="23"/>
          <w:szCs w:val="23"/>
        </w:rPr>
        <w:t>4</w:t>
      </w:r>
      <w:r>
        <w:rPr>
          <w:rStyle w:val="jscolor"/>
          <w:rFonts w:ascii="Consolas" w:hAnsi="Consolas"/>
          <w:color w:val="000000"/>
          <w:sz w:val="23"/>
          <w:szCs w:val="23"/>
        </w:rPr>
        <w:t>, </w:t>
      </w:r>
      <w:r>
        <w:rPr>
          <w:rStyle w:val="jsnumbercolor"/>
          <w:rFonts w:ascii="Consolas" w:hAnsi="Consolas"/>
          <w:color w:val="FF0000"/>
          <w:sz w:val="23"/>
          <w:szCs w:val="23"/>
        </w:rPr>
        <w:t>1</w:t>
      </w:r>
      <w:r>
        <w:rPr>
          <w:rStyle w:val="jscolor"/>
          <w:rFonts w:ascii="Consolas" w:hAnsi="Consolas"/>
          <w:color w:val="000000"/>
          <w:sz w:val="23"/>
          <w:szCs w:val="23"/>
        </w:rPr>
        <w:t>, -</w:t>
      </w:r>
      <w:r>
        <w:rPr>
          <w:rStyle w:val="jsnumbercolor"/>
          <w:rFonts w:ascii="Consolas" w:hAnsi="Consolas"/>
          <w:color w:val="FF0000"/>
          <w:sz w:val="23"/>
          <w:szCs w:val="23"/>
        </w:rPr>
        <w:t>20</w:t>
      </w:r>
      <w:r>
        <w:rPr>
          <w:rStyle w:val="jscolor"/>
          <w:rFonts w:ascii="Consolas" w:hAnsi="Consolas"/>
          <w:color w:val="000000"/>
          <w:sz w:val="23"/>
          <w:szCs w:val="23"/>
        </w:rPr>
        <w:t>, -</w:t>
      </w:r>
      <w:r>
        <w:rPr>
          <w:rStyle w:val="jsnumbercolor"/>
          <w:rFonts w:ascii="Consolas" w:hAnsi="Consolas"/>
          <w:color w:val="FF0000"/>
          <w:sz w:val="23"/>
          <w:szCs w:val="23"/>
        </w:rPr>
        <w:t>7</w:t>
      </w:r>
      <w:r>
        <w:rPr>
          <w:rStyle w:val="jscolor"/>
          <w:rFonts w:ascii="Consolas" w:hAnsi="Consolas"/>
          <w:color w:val="000000"/>
          <w:sz w:val="23"/>
          <w:szCs w:val="23"/>
        </w:rPr>
        <w:t>, </w:t>
      </w:r>
      <w:r>
        <w:rPr>
          <w:rStyle w:val="jsnumbercolor"/>
          <w:rFonts w:ascii="Consolas" w:hAnsi="Consolas"/>
          <w:color w:val="FF0000"/>
          <w:sz w:val="23"/>
          <w:szCs w:val="23"/>
        </w:rPr>
        <w:t>5</w:t>
      </w:r>
      <w:r>
        <w:rPr>
          <w:rStyle w:val="jscolor"/>
          <w:rFonts w:ascii="Consolas" w:hAnsi="Consolas"/>
          <w:color w:val="000000"/>
          <w:sz w:val="23"/>
          <w:szCs w:val="23"/>
        </w:rPr>
        <w:t>, </w:t>
      </w:r>
      <w:r>
        <w:rPr>
          <w:rStyle w:val="jsnumbercolor"/>
          <w:rFonts w:ascii="Consolas" w:hAnsi="Consolas"/>
          <w:color w:val="FF0000"/>
          <w:sz w:val="23"/>
          <w:szCs w:val="23"/>
        </w:rPr>
        <w:t>9</w:t>
      </w:r>
      <w:r>
        <w:rPr>
          <w:rStyle w:val="jscolor"/>
          <w:rFonts w:ascii="Consolas" w:hAnsi="Consolas"/>
          <w:color w:val="000000"/>
          <w:sz w:val="23"/>
          <w:szCs w:val="23"/>
        </w:rPr>
        <w:t>, -</w:t>
      </w:r>
      <w:r>
        <w:rPr>
          <w:rStyle w:val="jsnumbercolor"/>
          <w:rFonts w:ascii="Consolas" w:hAnsi="Consolas"/>
          <w:color w:val="FF0000"/>
          <w:sz w:val="23"/>
          <w:szCs w:val="23"/>
        </w:rPr>
        <w:t>6</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Call removeNeg with a callback</w:t>
      </w:r>
      <w:r>
        <w:rPr>
          <w:rFonts w:ascii="Consolas" w:hAnsi="Consolas"/>
          <w:color w:val="008000"/>
          <w:sz w:val="23"/>
          <w:szCs w:val="23"/>
        </w:rPr>
        <w:br/>
      </w:r>
      <w:r>
        <w:rPr>
          <w:rStyle w:val="jskeywordcolor"/>
          <w:rFonts w:ascii="Consolas" w:hAnsi="Consolas"/>
          <w:color w:val="0000CD"/>
          <w:sz w:val="23"/>
          <w:szCs w:val="23"/>
        </w:rPr>
        <w:lastRenderedPageBreak/>
        <w:t>const</w:t>
      </w:r>
      <w:r>
        <w:rPr>
          <w:rStyle w:val="jscolor"/>
          <w:rFonts w:ascii="Consolas" w:hAnsi="Consolas"/>
          <w:color w:val="000000"/>
          <w:sz w:val="23"/>
          <w:szCs w:val="23"/>
        </w:rPr>
        <w:t> posNumbers = removeNeg(myNumbers, (x) =&gt; x &gt;= </w:t>
      </w:r>
      <w:r>
        <w:rPr>
          <w:rStyle w:val="jsnumbercolor"/>
          <w:rFonts w:ascii="Consolas" w:hAnsi="Consolas"/>
          <w:color w:val="FF0000"/>
          <w:sz w:val="23"/>
          <w:szCs w:val="23"/>
        </w:rPr>
        <w:t>0</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Display Result</w:t>
      </w:r>
      <w:r>
        <w:rPr>
          <w:rFonts w:ascii="Consolas" w:hAnsi="Consolas"/>
          <w:color w:val="008000"/>
          <w:sz w:val="23"/>
          <w:szCs w:val="23"/>
        </w:rPr>
        <w:br/>
      </w:r>
      <w:r>
        <w:rPr>
          <w:rStyle w:val="jscolor"/>
          <w:rFonts w:ascii="Consolas" w:hAnsi="Consolas"/>
          <w:color w:val="000000"/>
          <w:sz w:val="23"/>
          <w:szCs w:val="23"/>
        </w:rPr>
        <w:t>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posNumbers;</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Keep only positive numbers</w:t>
      </w:r>
      <w:r>
        <w:rPr>
          <w:rFonts w:ascii="Consolas" w:hAnsi="Consolas"/>
          <w:color w:val="008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removeNeg(numbers, callback)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const</w:t>
      </w:r>
      <w:r>
        <w:rPr>
          <w:rStyle w:val="jscolor"/>
          <w:rFonts w:ascii="Consolas" w:hAnsi="Consolas"/>
          <w:color w:val="000000"/>
          <w:sz w:val="23"/>
          <w:szCs w:val="23"/>
        </w:rPr>
        <w:t> myArray =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for</w:t>
      </w:r>
      <w:r>
        <w:rPr>
          <w:rStyle w:val="jscolor"/>
          <w:rFonts w:ascii="Consolas" w:hAnsi="Consolas"/>
          <w:color w:val="000000"/>
          <w:sz w:val="23"/>
          <w:szCs w:val="23"/>
        </w:rPr>
        <w:t> (</w:t>
      </w:r>
      <w:r>
        <w:rPr>
          <w:rStyle w:val="jskeywordcolor"/>
          <w:rFonts w:ascii="Consolas" w:hAnsi="Consolas"/>
          <w:color w:val="0000CD"/>
          <w:sz w:val="23"/>
          <w:szCs w:val="23"/>
        </w:rPr>
        <w:t>const</w:t>
      </w:r>
      <w:r>
        <w:rPr>
          <w:rStyle w:val="jscolor"/>
          <w:rFonts w:ascii="Consolas" w:hAnsi="Consolas"/>
          <w:color w:val="000000"/>
          <w:sz w:val="23"/>
          <w:szCs w:val="23"/>
        </w:rPr>
        <w:t> x of numbers)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if</w:t>
      </w:r>
      <w:r>
        <w:rPr>
          <w:rStyle w:val="jscolor"/>
          <w:rFonts w:ascii="Consolas" w:hAnsi="Consolas"/>
          <w:color w:val="000000"/>
          <w:sz w:val="23"/>
          <w:szCs w:val="23"/>
        </w:rPr>
        <w:t> (callback(x)) {</w:t>
      </w:r>
      <w:r>
        <w:rPr>
          <w:rFonts w:ascii="Consolas" w:hAnsi="Consolas"/>
          <w:color w:val="000000"/>
          <w:sz w:val="23"/>
          <w:szCs w:val="23"/>
        </w:rPr>
        <w:br/>
      </w:r>
      <w:r>
        <w:rPr>
          <w:rStyle w:val="jscolor"/>
          <w:rFonts w:ascii="Consolas" w:hAnsi="Consolas"/>
          <w:color w:val="000000"/>
          <w:sz w:val="23"/>
          <w:szCs w:val="23"/>
        </w:rPr>
        <w:t>      myArray.</w:t>
      </w:r>
      <w:r>
        <w:rPr>
          <w:rStyle w:val="jspropertycolor"/>
          <w:rFonts w:ascii="Consolas" w:hAnsi="Consolas"/>
          <w:color w:val="000000"/>
          <w:sz w:val="23"/>
          <w:szCs w:val="23"/>
        </w:rPr>
        <w:t>push</w:t>
      </w:r>
      <w:r>
        <w:rPr>
          <w:rStyle w:val="jscolor"/>
          <w:rFonts w:ascii="Consolas" w:hAnsi="Consolas"/>
          <w:color w:val="000000"/>
          <w:sz w:val="23"/>
          <w:szCs w:val="23"/>
        </w:rPr>
        <w:t>(x);</w:t>
      </w:r>
      <w:r>
        <w:rPr>
          <w:rFonts w:ascii="Consolas" w:hAnsi="Consolas"/>
          <w:color w:val="000000"/>
          <w:sz w:val="23"/>
          <w:szCs w:val="23"/>
        </w:rPr>
        <w:br/>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return</w:t>
      </w:r>
      <w:r>
        <w:rPr>
          <w:rStyle w:val="jscolor"/>
          <w:rFonts w:ascii="Consolas" w:hAnsi="Consolas"/>
          <w:color w:val="000000"/>
          <w:sz w:val="23"/>
          <w:szCs w:val="23"/>
        </w:rPr>
        <w:t> myArray;</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p>
    <w:p w14:paraId="4400DAEC" w14:textId="77777777" w:rsidR="00831A9A" w:rsidRDefault="006770BE" w:rsidP="00831A9A">
      <w:pPr>
        <w:shd w:val="clear" w:color="auto" w:fill="E7E9EB"/>
        <w:rPr>
          <w:rFonts w:ascii="Verdana" w:hAnsi="Verdana"/>
          <w:color w:val="000000"/>
          <w:sz w:val="23"/>
          <w:szCs w:val="23"/>
        </w:rPr>
      </w:pPr>
      <w:hyperlink r:id="rId205" w:tgtFrame="_blank" w:history="1">
        <w:r w:rsidR="00831A9A">
          <w:rPr>
            <w:rStyle w:val="Hyperlink"/>
            <w:rFonts w:ascii="Source Sans Pro" w:hAnsi="Source Sans Pro"/>
            <w:color w:val="FFFFFF"/>
            <w:sz w:val="26"/>
            <w:szCs w:val="26"/>
            <w:bdr w:val="none" w:sz="0" w:space="0" w:color="auto" w:frame="1"/>
            <w:shd w:val="clear" w:color="auto" w:fill="4CAF50"/>
          </w:rPr>
          <w:t>Try it Yourself »</w:t>
        </w:r>
      </w:hyperlink>
    </w:p>
    <w:p w14:paraId="6FDB6500"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w:t>
      </w:r>
      <w:r>
        <w:rPr>
          <w:rStyle w:val="HTMLCode"/>
          <w:rFonts w:ascii="Consolas" w:hAnsi="Consolas"/>
          <w:color w:val="DC143C"/>
        </w:rPr>
        <w:t>(x) =&gt; x &gt;= 0</w:t>
      </w:r>
      <w:r>
        <w:rPr>
          <w:rFonts w:ascii="Verdana" w:hAnsi="Verdana"/>
          <w:color w:val="000000"/>
          <w:sz w:val="23"/>
          <w:szCs w:val="23"/>
        </w:rPr>
        <w:t> is a </w:t>
      </w:r>
      <w:r>
        <w:rPr>
          <w:rFonts w:ascii="Verdana" w:hAnsi="Verdana"/>
          <w:b/>
          <w:bCs/>
          <w:color w:val="000000"/>
          <w:sz w:val="23"/>
          <w:szCs w:val="23"/>
        </w:rPr>
        <w:t>callback function</w:t>
      </w:r>
      <w:r>
        <w:rPr>
          <w:rFonts w:ascii="Verdana" w:hAnsi="Verdana"/>
          <w:color w:val="000000"/>
          <w:sz w:val="23"/>
          <w:szCs w:val="23"/>
        </w:rPr>
        <w:t>.</w:t>
      </w:r>
    </w:p>
    <w:p w14:paraId="4EBEA5F6"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passed to </w:t>
      </w:r>
      <w:r>
        <w:rPr>
          <w:rStyle w:val="HTMLCode"/>
          <w:rFonts w:ascii="Consolas" w:hAnsi="Consolas"/>
          <w:color w:val="DC143C"/>
        </w:rPr>
        <w:t>removeNeg()</w:t>
      </w:r>
      <w:r>
        <w:rPr>
          <w:rFonts w:ascii="Verdana" w:hAnsi="Verdana"/>
          <w:color w:val="000000"/>
          <w:sz w:val="23"/>
          <w:szCs w:val="23"/>
        </w:rPr>
        <w:t> as an </w:t>
      </w:r>
      <w:r>
        <w:rPr>
          <w:rFonts w:ascii="Verdana" w:hAnsi="Verdana"/>
          <w:b/>
          <w:bCs/>
          <w:color w:val="000000"/>
          <w:sz w:val="23"/>
          <w:szCs w:val="23"/>
        </w:rPr>
        <w:t>argument</w:t>
      </w:r>
      <w:r>
        <w:rPr>
          <w:rFonts w:ascii="Verdana" w:hAnsi="Verdana"/>
          <w:color w:val="000000"/>
          <w:sz w:val="23"/>
          <w:szCs w:val="23"/>
        </w:rPr>
        <w:t>.</w:t>
      </w:r>
    </w:p>
    <w:p w14:paraId="02F1BD0A" w14:textId="77777777" w:rsidR="00831A9A" w:rsidRDefault="006770BE" w:rsidP="00831A9A">
      <w:pPr>
        <w:spacing w:before="300" w:after="300"/>
        <w:ind w:left="-240" w:right="-240"/>
        <w:rPr>
          <w:rFonts w:ascii="Verdana" w:hAnsi="Verdana"/>
          <w:sz w:val="23"/>
          <w:szCs w:val="23"/>
        </w:rPr>
      </w:pPr>
      <w:r>
        <w:pict w14:anchorId="59DCE791">
          <v:rect id="_x0000_i1048" style="width:0;height:0" o:hralign="center" o:hrstd="t" o:hrnoshade="t" o:hr="t" fillcolor="black" stroked="f"/>
        </w:pict>
      </w:r>
    </w:p>
    <w:p w14:paraId="0EEDE6FA" w14:textId="77777777" w:rsidR="00831A9A" w:rsidRDefault="00831A9A" w:rsidP="00831A9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When to Use a Callback?</w:t>
      </w:r>
    </w:p>
    <w:p w14:paraId="57C2BD18"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examples above are not very exciting.</w:t>
      </w:r>
    </w:p>
    <w:p w14:paraId="64DD1C01"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They are simplified to teach you the callback syntax.</w:t>
      </w:r>
    </w:p>
    <w:p w14:paraId="11884DD9" w14:textId="77777777" w:rsidR="00831A9A" w:rsidRDefault="00831A9A" w:rsidP="00831A9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Where callbacks really shine are in asynchronous functions, where one function has to wait for another function (like waiting for a file to load).</w:t>
      </w:r>
    </w:p>
    <w:p w14:paraId="4226BE17" w14:textId="77777777" w:rsidR="004C3EFF" w:rsidRDefault="004C3EFF" w:rsidP="004C3EF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Asynchronous JavaScript</w:t>
      </w:r>
    </w:p>
    <w:p w14:paraId="63575890"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examples used in the previous chapter, was very simplified.</w:t>
      </w:r>
    </w:p>
    <w:p w14:paraId="28ED6ED8"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purpose of the examples was to demonstrate the syntax of callback functions:</w:t>
      </w:r>
    </w:p>
    <w:p w14:paraId="37C228D7" w14:textId="77777777" w:rsidR="004C3EFF" w:rsidRDefault="004C3EFF" w:rsidP="004C3EF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2EA587D0" w14:textId="77777777" w:rsidR="004C3EFF" w:rsidRDefault="004C3EFF" w:rsidP="004C3EFF">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function</w:t>
      </w:r>
      <w:r>
        <w:rPr>
          <w:rStyle w:val="jscolor"/>
          <w:rFonts w:ascii="Consolas" w:hAnsi="Consolas"/>
          <w:color w:val="000000"/>
          <w:sz w:val="23"/>
          <w:szCs w:val="23"/>
        </w:rPr>
        <w:t> myDisplayer(something)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something;</w:t>
      </w:r>
      <w:r>
        <w:rPr>
          <w:rFonts w:ascii="Consolas" w:hAnsi="Consolas"/>
          <w:color w:val="000000"/>
          <w:sz w:val="23"/>
          <w:szCs w:val="23"/>
        </w:rPr>
        <w:br/>
      </w:r>
      <w:r>
        <w:rPr>
          <w:rStyle w:val="jscolor"/>
          <w:rFonts w:ascii="Consolas" w:hAnsi="Consolas"/>
          <w:color w:val="000000"/>
          <w:sz w:val="23"/>
          <w:szCs w:val="23"/>
        </w:rPr>
        <w:lastRenderedPageBreak/>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myCalculator(num1, num2, myCallback)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sum = num1 + num2;</w:t>
      </w:r>
      <w:r>
        <w:rPr>
          <w:rFonts w:ascii="Consolas" w:hAnsi="Consolas"/>
          <w:color w:val="000000"/>
          <w:sz w:val="23"/>
          <w:szCs w:val="23"/>
        </w:rPr>
        <w:br/>
      </w:r>
      <w:r>
        <w:rPr>
          <w:rStyle w:val="jscolor"/>
          <w:rFonts w:ascii="Consolas" w:hAnsi="Consolas"/>
          <w:color w:val="000000"/>
          <w:sz w:val="23"/>
          <w:szCs w:val="23"/>
        </w:rPr>
        <w:t>  myCallback(sum);</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color"/>
          <w:rFonts w:ascii="Consolas" w:hAnsi="Consolas"/>
          <w:color w:val="000000"/>
          <w:sz w:val="23"/>
          <w:szCs w:val="23"/>
        </w:rPr>
        <w:t>myCalculator(</w:t>
      </w:r>
      <w:r>
        <w:rPr>
          <w:rStyle w:val="jsnumbercolor"/>
          <w:rFonts w:ascii="Consolas" w:hAnsi="Consolas"/>
          <w:color w:val="FF0000"/>
          <w:sz w:val="23"/>
          <w:szCs w:val="23"/>
        </w:rPr>
        <w:t>5</w:t>
      </w:r>
      <w:r>
        <w:rPr>
          <w:rStyle w:val="jscolor"/>
          <w:rFonts w:ascii="Consolas" w:hAnsi="Consolas"/>
          <w:color w:val="000000"/>
          <w:sz w:val="23"/>
          <w:szCs w:val="23"/>
        </w:rPr>
        <w:t>, </w:t>
      </w:r>
      <w:r>
        <w:rPr>
          <w:rStyle w:val="jsnumbercolor"/>
          <w:rFonts w:ascii="Consolas" w:hAnsi="Consolas"/>
          <w:color w:val="FF0000"/>
          <w:sz w:val="23"/>
          <w:szCs w:val="23"/>
        </w:rPr>
        <w:t>5</w:t>
      </w:r>
      <w:r>
        <w:rPr>
          <w:rStyle w:val="jscolor"/>
          <w:rFonts w:ascii="Consolas" w:hAnsi="Consolas"/>
          <w:color w:val="000000"/>
          <w:sz w:val="23"/>
          <w:szCs w:val="23"/>
        </w:rPr>
        <w:t>, myDisplayer);</w:t>
      </w:r>
    </w:p>
    <w:p w14:paraId="1F5809E3" w14:textId="77777777" w:rsidR="004C3EFF" w:rsidRDefault="006770BE" w:rsidP="004C3EFF">
      <w:pPr>
        <w:pStyle w:val="NormalWeb"/>
        <w:shd w:val="clear" w:color="auto" w:fill="E7E9EB"/>
        <w:spacing w:before="240" w:beforeAutospacing="0" w:after="240" w:afterAutospacing="0"/>
        <w:rPr>
          <w:rFonts w:ascii="Verdana" w:hAnsi="Verdana"/>
          <w:color w:val="000000"/>
          <w:sz w:val="23"/>
          <w:szCs w:val="23"/>
        </w:rPr>
      </w:pPr>
      <w:hyperlink r:id="rId206" w:tgtFrame="_blank" w:history="1">
        <w:r w:rsidR="004C3EFF">
          <w:rPr>
            <w:rStyle w:val="Hyperlink"/>
            <w:rFonts w:ascii="Source Sans Pro" w:hAnsi="Source Sans Pro"/>
            <w:color w:val="FFFFFF"/>
            <w:sz w:val="26"/>
            <w:szCs w:val="26"/>
            <w:bdr w:val="none" w:sz="0" w:space="0" w:color="auto" w:frame="1"/>
            <w:shd w:val="clear" w:color="auto" w:fill="4CAF50"/>
          </w:rPr>
          <w:t>Try it Yourself »</w:t>
        </w:r>
      </w:hyperlink>
    </w:p>
    <w:p w14:paraId="0F7FFC58"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w:t>
      </w:r>
      <w:r>
        <w:rPr>
          <w:rStyle w:val="HTMLCode"/>
          <w:rFonts w:ascii="Consolas" w:hAnsi="Consolas"/>
          <w:color w:val="DC143C"/>
        </w:rPr>
        <w:t>myDisplayer</w:t>
      </w:r>
      <w:r>
        <w:rPr>
          <w:rFonts w:ascii="Verdana" w:hAnsi="Verdana"/>
          <w:color w:val="000000"/>
          <w:sz w:val="23"/>
          <w:szCs w:val="23"/>
        </w:rPr>
        <w:t> is the name of a function.</w:t>
      </w:r>
    </w:p>
    <w:p w14:paraId="3C007C42"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passed to </w:t>
      </w:r>
      <w:r>
        <w:rPr>
          <w:rStyle w:val="HTMLCode"/>
          <w:rFonts w:ascii="Consolas" w:hAnsi="Consolas"/>
          <w:color w:val="DC143C"/>
        </w:rPr>
        <w:t>myCalculator()</w:t>
      </w:r>
      <w:r>
        <w:rPr>
          <w:rFonts w:ascii="Verdana" w:hAnsi="Verdana"/>
          <w:color w:val="000000"/>
          <w:sz w:val="23"/>
          <w:szCs w:val="23"/>
        </w:rPr>
        <w:t> as an argument.</w:t>
      </w:r>
    </w:p>
    <w:p w14:paraId="79ABC3F8" w14:textId="77777777" w:rsidR="004C3EFF" w:rsidRDefault="004C3EFF" w:rsidP="004C3EF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In the real world, callbacks are most often used with asynchronous functions.</w:t>
      </w:r>
    </w:p>
    <w:p w14:paraId="4D89F2AF" w14:textId="77777777" w:rsidR="004C3EFF" w:rsidRDefault="004C3EFF" w:rsidP="004C3EF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A typical example is JavaScript </w:t>
      </w:r>
      <w:r>
        <w:rPr>
          <w:rStyle w:val="HTMLCode"/>
          <w:rFonts w:ascii="Consolas" w:hAnsi="Consolas"/>
          <w:color w:val="DC143C"/>
        </w:rPr>
        <w:t>setTimeout()</w:t>
      </w:r>
      <w:r>
        <w:rPr>
          <w:rFonts w:ascii="Verdana" w:hAnsi="Verdana"/>
          <w:color w:val="000000"/>
          <w:sz w:val="23"/>
          <w:szCs w:val="23"/>
        </w:rPr>
        <w:t>.</w:t>
      </w:r>
    </w:p>
    <w:p w14:paraId="40300B80" w14:textId="77777777" w:rsidR="004C3EFF" w:rsidRDefault="006770BE" w:rsidP="004C3EFF">
      <w:pPr>
        <w:spacing w:before="300" w:after="300"/>
        <w:ind w:left="-240" w:right="-240"/>
        <w:rPr>
          <w:rFonts w:ascii="Verdana" w:hAnsi="Verdana"/>
          <w:sz w:val="23"/>
          <w:szCs w:val="23"/>
        </w:rPr>
      </w:pPr>
      <w:r>
        <w:pict w14:anchorId="72F8A4E8">
          <v:rect id="_x0000_i1049" style="width:0;height:0" o:hralign="center" o:hrstd="t" o:hrnoshade="t" o:hr="t" fillcolor="black" stroked="f"/>
        </w:pict>
      </w:r>
    </w:p>
    <w:p w14:paraId="0E3604DF" w14:textId="77777777" w:rsidR="004C3EFF" w:rsidRDefault="004C3EFF" w:rsidP="004C3EF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Waiting for a Timeout</w:t>
      </w:r>
    </w:p>
    <w:p w14:paraId="49658A8B"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using the JavaScript function </w:t>
      </w:r>
      <w:r>
        <w:rPr>
          <w:rStyle w:val="HTMLCode"/>
          <w:rFonts w:ascii="Consolas" w:hAnsi="Consolas"/>
          <w:color w:val="DC143C"/>
        </w:rPr>
        <w:t>setTimeout()</w:t>
      </w:r>
      <w:r>
        <w:rPr>
          <w:rFonts w:ascii="Verdana" w:hAnsi="Verdana"/>
          <w:color w:val="000000"/>
          <w:sz w:val="23"/>
          <w:szCs w:val="23"/>
        </w:rPr>
        <w:t>, you can specify a callback function to be executed on time-out:</w:t>
      </w:r>
    </w:p>
    <w:p w14:paraId="5780E4CA" w14:textId="77777777" w:rsidR="004C3EFF" w:rsidRDefault="004C3EFF" w:rsidP="004C3EF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6D6019D" w14:textId="77777777" w:rsidR="004C3EFF" w:rsidRDefault="004C3EFF" w:rsidP="004C3EFF">
      <w:pPr>
        <w:shd w:val="clear" w:color="auto" w:fill="FFFFFF"/>
        <w:rPr>
          <w:rFonts w:ascii="Consolas" w:hAnsi="Consolas" w:cs="Times New Roman"/>
          <w:color w:val="000000"/>
          <w:sz w:val="23"/>
          <w:szCs w:val="23"/>
        </w:rPr>
      </w:pPr>
      <w:r>
        <w:rPr>
          <w:rStyle w:val="jscolor"/>
          <w:rFonts w:ascii="Consolas" w:hAnsi="Consolas"/>
          <w:color w:val="000000"/>
          <w:sz w:val="23"/>
          <w:szCs w:val="23"/>
        </w:rPr>
        <w:t>setTimeout(myFunction, </w:t>
      </w:r>
      <w:r>
        <w:rPr>
          <w:rStyle w:val="jsnumbercolor"/>
          <w:rFonts w:ascii="Consolas" w:hAnsi="Consolas"/>
          <w:color w:val="FF0000"/>
          <w:sz w:val="23"/>
          <w:szCs w:val="23"/>
        </w:rPr>
        <w:t>3000</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w:t>
      </w:r>
      <w:r>
        <w:rPr>
          <w:rStyle w:val="jsstringcolor"/>
          <w:rFonts w:ascii="Consolas" w:hAnsi="Consolas"/>
          <w:color w:val="A52A2A"/>
          <w:sz w:val="23"/>
          <w:szCs w:val="23"/>
        </w:rPr>
        <w:t>"I love You !!"</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p>
    <w:p w14:paraId="5B088A8C" w14:textId="77777777" w:rsidR="004C3EFF" w:rsidRDefault="006770BE" w:rsidP="004C3EFF">
      <w:pPr>
        <w:pStyle w:val="NormalWeb"/>
        <w:shd w:val="clear" w:color="auto" w:fill="E7E9EB"/>
        <w:spacing w:before="240" w:beforeAutospacing="0" w:after="240" w:afterAutospacing="0"/>
        <w:rPr>
          <w:rFonts w:ascii="Verdana" w:hAnsi="Verdana"/>
          <w:color w:val="000000"/>
          <w:sz w:val="23"/>
          <w:szCs w:val="23"/>
        </w:rPr>
      </w:pPr>
      <w:hyperlink r:id="rId207" w:tgtFrame="_blank" w:history="1">
        <w:r w:rsidR="004C3EFF">
          <w:rPr>
            <w:rStyle w:val="Hyperlink"/>
            <w:rFonts w:ascii="Source Sans Pro" w:hAnsi="Source Sans Pro"/>
            <w:color w:val="FFFFFF"/>
            <w:sz w:val="26"/>
            <w:szCs w:val="26"/>
            <w:bdr w:val="none" w:sz="0" w:space="0" w:color="auto" w:frame="1"/>
            <w:shd w:val="clear" w:color="auto" w:fill="4CAF50"/>
          </w:rPr>
          <w:t>Try it Yourself »</w:t>
        </w:r>
      </w:hyperlink>
    </w:p>
    <w:p w14:paraId="71B804A2"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w:t>
      </w:r>
      <w:r>
        <w:rPr>
          <w:rStyle w:val="HTMLCode"/>
          <w:rFonts w:ascii="Consolas" w:hAnsi="Consolas"/>
          <w:color w:val="DC143C"/>
        </w:rPr>
        <w:t>myFunction</w:t>
      </w:r>
      <w:r>
        <w:rPr>
          <w:rFonts w:ascii="Verdana" w:hAnsi="Verdana"/>
          <w:color w:val="000000"/>
          <w:sz w:val="23"/>
          <w:szCs w:val="23"/>
        </w:rPr>
        <w:t> is used as a callback.</w:t>
      </w:r>
    </w:p>
    <w:p w14:paraId="3B96AAA5"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myFunction</w:t>
      </w:r>
      <w:r>
        <w:rPr>
          <w:rFonts w:ascii="Verdana" w:hAnsi="Verdana"/>
          <w:color w:val="000000"/>
          <w:sz w:val="23"/>
          <w:szCs w:val="23"/>
        </w:rPr>
        <w:t> is passed to </w:t>
      </w:r>
      <w:r>
        <w:rPr>
          <w:rStyle w:val="HTMLCode"/>
          <w:rFonts w:ascii="Consolas" w:hAnsi="Consolas"/>
          <w:color w:val="DC143C"/>
        </w:rPr>
        <w:t>setTimeout()</w:t>
      </w:r>
      <w:r>
        <w:rPr>
          <w:rFonts w:ascii="Verdana" w:hAnsi="Verdana"/>
          <w:color w:val="000000"/>
          <w:sz w:val="23"/>
          <w:szCs w:val="23"/>
        </w:rPr>
        <w:t> as an argument.</w:t>
      </w:r>
    </w:p>
    <w:p w14:paraId="1E1D5615"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3000 is the number of milliseconds before time-out, so </w:t>
      </w:r>
      <w:r>
        <w:rPr>
          <w:rStyle w:val="HTMLCode"/>
          <w:rFonts w:ascii="Consolas" w:hAnsi="Consolas"/>
          <w:color w:val="DC143C"/>
        </w:rPr>
        <w:t>myFunction()</w:t>
      </w:r>
      <w:r>
        <w:rPr>
          <w:rFonts w:ascii="Verdana" w:hAnsi="Verdana"/>
          <w:color w:val="000000"/>
          <w:sz w:val="23"/>
          <w:szCs w:val="23"/>
        </w:rPr>
        <w:t> will be called after 3 seconds.</w:t>
      </w:r>
    </w:p>
    <w:p w14:paraId="667C2ACF" w14:textId="77777777" w:rsidR="004C3EFF" w:rsidRDefault="004C3EFF" w:rsidP="004C3EFF">
      <w:pPr>
        <w:pStyle w:val="Heading2"/>
        <w:shd w:val="clear" w:color="auto" w:fill="FFFFCC"/>
        <w:spacing w:before="150" w:after="150"/>
        <w:rPr>
          <w:rFonts w:ascii="Segoe UI" w:hAnsi="Segoe UI" w:cs="Segoe UI"/>
          <w:color w:val="000000"/>
          <w:sz w:val="48"/>
          <w:szCs w:val="48"/>
        </w:rPr>
      </w:pPr>
      <w:r>
        <w:rPr>
          <w:rFonts w:ascii="Segoe UI" w:hAnsi="Segoe UI" w:cs="Segoe UI"/>
          <w:b/>
          <w:bCs/>
          <w:color w:val="000000"/>
          <w:sz w:val="48"/>
          <w:szCs w:val="48"/>
        </w:rPr>
        <w:lastRenderedPageBreak/>
        <w:t>Note</w:t>
      </w:r>
    </w:p>
    <w:p w14:paraId="44833678" w14:textId="77777777" w:rsidR="004C3EFF" w:rsidRDefault="004C3EFF" w:rsidP="004C3EF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When you pass a function as an argument, remember not to use parenthesis.</w:t>
      </w:r>
    </w:p>
    <w:p w14:paraId="78CD6950" w14:textId="77777777" w:rsidR="004C3EFF" w:rsidRDefault="004C3EFF" w:rsidP="004C3EF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Right: setTimeout(myFunction, 3000);</w:t>
      </w:r>
    </w:p>
    <w:p w14:paraId="7B4E2C74" w14:textId="77777777" w:rsidR="004C3EFF" w:rsidRDefault="004C3EFF" w:rsidP="004C3EF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Wrong: </w:t>
      </w:r>
      <w:del w:id="1" w:author="Unknown">
        <w:r>
          <w:rPr>
            <w:rFonts w:ascii="Verdana" w:hAnsi="Verdana"/>
            <w:color w:val="000000"/>
            <w:sz w:val="23"/>
            <w:szCs w:val="23"/>
          </w:rPr>
          <w:delText>setTimeout(myFunction(), 3000)</w:delText>
        </w:r>
      </w:del>
      <w:r>
        <w:rPr>
          <w:rFonts w:ascii="Verdana" w:hAnsi="Verdana"/>
          <w:color w:val="000000"/>
          <w:sz w:val="23"/>
          <w:szCs w:val="23"/>
        </w:rPr>
        <w:t>;</w:t>
      </w:r>
    </w:p>
    <w:p w14:paraId="010C4ADE"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Instead of passing the name of a function as an argument to another function, you can always pass a whole function instead:</w:t>
      </w:r>
    </w:p>
    <w:p w14:paraId="4FA0C957" w14:textId="77777777" w:rsidR="004C3EFF" w:rsidRDefault="004C3EFF" w:rsidP="004C3EF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658EC44" w14:textId="77777777" w:rsidR="004C3EFF" w:rsidRDefault="004C3EFF" w:rsidP="004C3EFF">
      <w:pPr>
        <w:shd w:val="clear" w:color="auto" w:fill="FFFFFF"/>
        <w:rPr>
          <w:rFonts w:ascii="Consolas" w:hAnsi="Consolas" w:cs="Times New Roman"/>
          <w:color w:val="000000"/>
          <w:sz w:val="23"/>
          <w:szCs w:val="23"/>
        </w:rPr>
      </w:pPr>
      <w:r>
        <w:rPr>
          <w:rStyle w:val="jscolor"/>
          <w:rFonts w:ascii="Consolas" w:hAnsi="Consolas"/>
          <w:color w:val="000000"/>
          <w:sz w:val="23"/>
          <w:szCs w:val="23"/>
        </w:rPr>
        <w:t>setTimeout(</w:t>
      </w:r>
      <w:r>
        <w:rPr>
          <w:rStyle w:val="jskeywordcolor"/>
          <w:rFonts w:ascii="Consolas" w:hAnsi="Consolas"/>
          <w:color w:val="0000CD"/>
          <w:sz w:val="23"/>
          <w:szCs w:val="23"/>
        </w:rPr>
        <w:t>function</w:t>
      </w:r>
      <w:r>
        <w:rPr>
          <w:rStyle w:val="jscolor"/>
          <w:rFonts w:ascii="Consolas" w:hAnsi="Consolas"/>
          <w:color w:val="000000"/>
          <w:sz w:val="23"/>
          <w:szCs w:val="23"/>
        </w:rPr>
        <w:t>() { myFunction(</w:t>
      </w:r>
      <w:r>
        <w:rPr>
          <w:rStyle w:val="jsstringcolor"/>
          <w:rFonts w:ascii="Consolas" w:hAnsi="Consolas"/>
          <w:color w:val="A52A2A"/>
          <w:sz w:val="23"/>
          <w:szCs w:val="23"/>
        </w:rPr>
        <w:t>"I love You !!!"</w:t>
      </w:r>
      <w:r>
        <w:rPr>
          <w:rStyle w:val="jscolor"/>
          <w:rFonts w:ascii="Consolas" w:hAnsi="Consolas"/>
          <w:color w:val="000000"/>
          <w:sz w:val="23"/>
          <w:szCs w:val="23"/>
        </w:rPr>
        <w:t>); }, </w:t>
      </w:r>
      <w:r>
        <w:rPr>
          <w:rStyle w:val="jsnumbercolor"/>
          <w:rFonts w:ascii="Consolas" w:hAnsi="Consolas"/>
          <w:color w:val="FF0000"/>
          <w:sz w:val="23"/>
          <w:szCs w:val="23"/>
        </w:rPr>
        <w:t>3000</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myFunction(value)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value;</w:t>
      </w:r>
      <w:r>
        <w:rPr>
          <w:rFonts w:ascii="Consolas" w:hAnsi="Consolas"/>
          <w:color w:val="000000"/>
          <w:sz w:val="23"/>
          <w:szCs w:val="23"/>
        </w:rPr>
        <w:br/>
      </w:r>
      <w:r>
        <w:rPr>
          <w:rStyle w:val="jscolor"/>
          <w:rFonts w:ascii="Consolas" w:hAnsi="Consolas"/>
          <w:color w:val="000000"/>
          <w:sz w:val="23"/>
          <w:szCs w:val="23"/>
        </w:rPr>
        <w:t>}</w:t>
      </w:r>
    </w:p>
    <w:p w14:paraId="7C6CD3F3" w14:textId="77777777" w:rsidR="004C3EFF" w:rsidRDefault="006770BE" w:rsidP="004C3EFF">
      <w:pPr>
        <w:pStyle w:val="NormalWeb"/>
        <w:shd w:val="clear" w:color="auto" w:fill="E7E9EB"/>
        <w:spacing w:before="240" w:beforeAutospacing="0" w:after="240" w:afterAutospacing="0"/>
        <w:rPr>
          <w:rFonts w:ascii="Verdana" w:hAnsi="Verdana"/>
          <w:color w:val="000000"/>
          <w:sz w:val="23"/>
          <w:szCs w:val="23"/>
        </w:rPr>
      </w:pPr>
      <w:hyperlink r:id="rId208" w:tgtFrame="_blank" w:history="1">
        <w:r w:rsidR="004C3EFF">
          <w:rPr>
            <w:rStyle w:val="Hyperlink"/>
            <w:rFonts w:ascii="Source Sans Pro" w:hAnsi="Source Sans Pro"/>
            <w:color w:val="FFFFFF"/>
            <w:sz w:val="26"/>
            <w:szCs w:val="26"/>
            <w:bdr w:val="none" w:sz="0" w:space="0" w:color="auto" w:frame="1"/>
            <w:shd w:val="clear" w:color="auto" w:fill="4CAF50"/>
          </w:rPr>
          <w:t>Try it Yourself »</w:t>
        </w:r>
      </w:hyperlink>
    </w:p>
    <w:p w14:paraId="760C1D04"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example above, </w:t>
      </w:r>
      <w:r>
        <w:rPr>
          <w:rStyle w:val="HTMLCode"/>
          <w:rFonts w:ascii="Consolas" w:hAnsi="Consolas"/>
          <w:color w:val="DC143C"/>
        </w:rPr>
        <w:t>function(){ myFunction("I love You !!!"); }</w:t>
      </w:r>
      <w:r>
        <w:rPr>
          <w:rFonts w:ascii="Verdana" w:hAnsi="Verdana"/>
          <w:color w:val="000000"/>
          <w:sz w:val="23"/>
          <w:szCs w:val="23"/>
        </w:rPr>
        <w:t> is used as a callback. It is a complete function. The complete function is passed to setTimeout() as an argument.</w:t>
      </w:r>
    </w:p>
    <w:p w14:paraId="49C21984" w14:textId="77777777" w:rsidR="004C3EFF" w:rsidRDefault="004C3EFF" w:rsidP="004C3EF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3000 is the number of milliseconds before time-out, so </w:t>
      </w:r>
      <w:r>
        <w:rPr>
          <w:rStyle w:val="HTMLCode"/>
          <w:rFonts w:ascii="Consolas" w:hAnsi="Consolas"/>
          <w:color w:val="DC143C"/>
        </w:rPr>
        <w:t>myFunction()</w:t>
      </w:r>
      <w:r>
        <w:rPr>
          <w:rFonts w:ascii="Verdana" w:hAnsi="Verdana"/>
          <w:color w:val="000000"/>
          <w:sz w:val="23"/>
          <w:szCs w:val="23"/>
        </w:rPr>
        <w:t> will be called after 3 seconds.</w:t>
      </w:r>
    </w:p>
    <w:p w14:paraId="3659A88F" w14:textId="77777777" w:rsidR="004C3EFF" w:rsidRDefault="006770BE" w:rsidP="004C3EFF">
      <w:pPr>
        <w:spacing w:before="300" w:after="300"/>
        <w:ind w:left="-240" w:right="-240"/>
        <w:rPr>
          <w:rFonts w:ascii="Verdana" w:hAnsi="Verdana"/>
          <w:sz w:val="23"/>
          <w:szCs w:val="23"/>
        </w:rPr>
      </w:pPr>
      <w:r>
        <w:pict w14:anchorId="47DB465A">
          <v:rect id="_x0000_i1050" style="width:0;height:0" o:hralign="center" o:hrstd="t" o:hrnoshade="t" o:hr="t" fillcolor="black" stroked="f"/>
        </w:pic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4893"/>
      </w:tblGrid>
      <w:tr w:rsidR="005366A8" w14:paraId="50D71BA9" w14:textId="77777777" w:rsidTr="005366A8">
        <w:tc>
          <w:tcPr>
            <w:tcW w:w="0" w:type="auto"/>
            <w:shd w:val="clear" w:color="auto" w:fill="FFFFFF"/>
            <w:tcMar>
              <w:top w:w="120" w:type="dxa"/>
              <w:left w:w="120" w:type="dxa"/>
              <w:bottom w:w="120" w:type="dxa"/>
              <w:right w:w="120" w:type="dxa"/>
            </w:tcMar>
            <w:hideMark/>
          </w:tcPr>
          <w:p w14:paraId="2962DD78" w14:textId="77777777" w:rsidR="005366A8" w:rsidRDefault="005366A8">
            <w:pPr>
              <w:spacing w:before="300" w:after="300"/>
              <w:rPr>
                <w:rFonts w:ascii="Verdana" w:hAnsi="Verdana"/>
                <w:color w:val="000000"/>
                <w:sz w:val="23"/>
                <w:szCs w:val="23"/>
              </w:rPr>
            </w:pPr>
            <w:r>
              <w:rPr>
                <w:rFonts w:ascii="Verdana" w:hAnsi="Verdana"/>
                <w:color w:val="000000"/>
                <w:sz w:val="23"/>
                <w:szCs w:val="23"/>
              </w:rPr>
              <w:t>myReject(error object)</w:t>
            </w:r>
          </w:p>
        </w:tc>
      </w:tr>
    </w:tbl>
    <w:p w14:paraId="674CFEC7" w14:textId="77777777" w:rsidR="005366A8" w:rsidRDefault="006770BE" w:rsidP="005366A8">
      <w:pPr>
        <w:spacing w:before="300" w:after="300"/>
        <w:ind w:left="-240" w:right="-240"/>
        <w:rPr>
          <w:rFonts w:ascii="Verdana" w:hAnsi="Verdana"/>
          <w:sz w:val="23"/>
          <w:szCs w:val="23"/>
        </w:rPr>
      </w:pPr>
      <w:r>
        <w:pict w14:anchorId="15FC2F68">
          <v:rect id="_x0000_i1051" style="width:0;height:0" o:hralign="center" o:hrstd="t" o:hrnoshade="t" o:hr="t" fillcolor="black" stroked="f"/>
        </w:pict>
      </w:r>
    </w:p>
    <w:p w14:paraId="0FD71713" w14:textId="77777777" w:rsidR="005366A8" w:rsidRDefault="005366A8" w:rsidP="005366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Promise Object Properties</w:t>
      </w:r>
    </w:p>
    <w:p w14:paraId="499CF444"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JavaScript Promise object can be:</w:t>
      </w:r>
    </w:p>
    <w:p w14:paraId="2553AFAB" w14:textId="77777777" w:rsidR="005366A8" w:rsidRDefault="005366A8" w:rsidP="005366A8">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Pending</w:t>
      </w:r>
    </w:p>
    <w:p w14:paraId="1686FA3B" w14:textId="77777777" w:rsidR="005366A8" w:rsidRDefault="005366A8" w:rsidP="005366A8">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Fulfilled</w:t>
      </w:r>
    </w:p>
    <w:p w14:paraId="533A6B5F" w14:textId="77777777" w:rsidR="005366A8" w:rsidRDefault="005366A8" w:rsidP="005366A8">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Rejected</w:t>
      </w:r>
    </w:p>
    <w:p w14:paraId="0335EF5C"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Promise object supports two properties: </w:t>
      </w:r>
      <w:r>
        <w:rPr>
          <w:rFonts w:ascii="Verdana" w:hAnsi="Verdana"/>
          <w:b/>
          <w:bCs/>
          <w:color w:val="000000"/>
          <w:sz w:val="23"/>
          <w:szCs w:val="23"/>
        </w:rPr>
        <w:t>state</w:t>
      </w:r>
      <w:r>
        <w:rPr>
          <w:rFonts w:ascii="Verdana" w:hAnsi="Verdana"/>
          <w:color w:val="000000"/>
          <w:sz w:val="23"/>
          <w:szCs w:val="23"/>
        </w:rPr>
        <w:t> and </w:t>
      </w:r>
      <w:r>
        <w:rPr>
          <w:rFonts w:ascii="Verdana" w:hAnsi="Verdana"/>
          <w:b/>
          <w:bCs/>
          <w:color w:val="000000"/>
          <w:sz w:val="23"/>
          <w:szCs w:val="23"/>
        </w:rPr>
        <w:t>result</w:t>
      </w:r>
      <w:r>
        <w:rPr>
          <w:rFonts w:ascii="Verdana" w:hAnsi="Verdana"/>
          <w:color w:val="000000"/>
          <w:sz w:val="23"/>
          <w:szCs w:val="23"/>
        </w:rPr>
        <w:t>.</w:t>
      </w:r>
    </w:p>
    <w:p w14:paraId="472C59B7"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While a Promise object is "pending" (working), the result is undefined.</w:t>
      </w:r>
    </w:p>
    <w:p w14:paraId="0B7A8B4A"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a Promise object is "fulfilled", the result is a value.</w:t>
      </w:r>
    </w:p>
    <w:p w14:paraId="773E5D23"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a Promise object is "rejected", the result is an error object.</w:t>
      </w:r>
    </w:p>
    <w:tbl>
      <w:tblPr>
        <w:tblW w:w="148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79"/>
        <w:gridCol w:w="7414"/>
      </w:tblGrid>
      <w:tr w:rsidR="005366A8" w14:paraId="0140FFAC" w14:textId="77777777" w:rsidTr="005366A8">
        <w:tc>
          <w:tcPr>
            <w:tcW w:w="0" w:type="auto"/>
            <w:shd w:val="clear" w:color="auto" w:fill="FFFFFF"/>
            <w:tcMar>
              <w:top w:w="120" w:type="dxa"/>
              <w:left w:w="240" w:type="dxa"/>
              <w:bottom w:w="120" w:type="dxa"/>
              <w:right w:w="120" w:type="dxa"/>
            </w:tcMar>
            <w:hideMark/>
          </w:tcPr>
          <w:p w14:paraId="2E87FDF4" w14:textId="77777777" w:rsidR="005366A8" w:rsidRDefault="005366A8">
            <w:pPr>
              <w:spacing w:before="300" w:after="300"/>
              <w:rPr>
                <w:rFonts w:ascii="Verdana" w:hAnsi="Verdana"/>
                <w:b/>
                <w:bCs/>
                <w:color w:val="000000"/>
                <w:sz w:val="23"/>
                <w:szCs w:val="23"/>
              </w:rPr>
            </w:pPr>
            <w:r>
              <w:rPr>
                <w:rFonts w:ascii="Verdana" w:hAnsi="Verdana"/>
                <w:b/>
                <w:bCs/>
                <w:color w:val="000000"/>
                <w:sz w:val="23"/>
                <w:szCs w:val="23"/>
              </w:rPr>
              <w:t>myPromise.state</w:t>
            </w:r>
          </w:p>
        </w:tc>
        <w:tc>
          <w:tcPr>
            <w:tcW w:w="0" w:type="auto"/>
            <w:shd w:val="clear" w:color="auto" w:fill="FFFFFF"/>
            <w:tcMar>
              <w:top w:w="120" w:type="dxa"/>
              <w:left w:w="120" w:type="dxa"/>
              <w:bottom w:w="120" w:type="dxa"/>
              <w:right w:w="120" w:type="dxa"/>
            </w:tcMar>
            <w:hideMark/>
          </w:tcPr>
          <w:p w14:paraId="32264565" w14:textId="77777777" w:rsidR="005366A8" w:rsidRDefault="005366A8">
            <w:pPr>
              <w:spacing w:before="300" w:after="300"/>
              <w:rPr>
                <w:rFonts w:ascii="Verdana" w:hAnsi="Verdana"/>
                <w:b/>
                <w:bCs/>
                <w:color w:val="000000"/>
                <w:sz w:val="23"/>
                <w:szCs w:val="23"/>
              </w:rPr>
            </w:pPr>
            <w:r>
              <w:rPr>
                <w:rFonts w:ascii="Verdana" w:hAnsi="Verdana"/>
                <w:b/>
                <w:bCs/>
                <w:color w:val="000000"/>
                <w:sz w:val="23"/>
                <w:szCs w:val="23"/>
              </w:rPr>
              <w:t>myPromise.result</w:t>
            </w:r>
          </w:p>
        </w:tc>
      </w:tr>
      <w:tr w:rsidR="005366A8" w14:paraId="53F6D535" w14:textId="77777777" w:rsidTr="005366A8">
        <w:tc>
          <w:tcPr>
            <w:tcW w:w="0" w:type="auto"/>
            <w:shd w:val="clear" w:color="auto" w:fill="E7E9EB"/>
            <w:tcMar>
              <w:top w:w="120" w:type="dxa"/>
              <w:left w:w="240" w:type="dxa"/>
              <w:bottom w:w="120" w:type="dxa"/>
              <w:right w:w="120" w:type="dxa"/>
            </w:tcMar>
            <w:hideMark/>
          </w:tcPr>
          <w:p w14:paraId="359D2401" w14:textId="77777777" w:rsidR="005366A8" w:rsidRDefault="005366A8">
            <w:pPr>
              <w:spacing w:before="300" w:after="300"/>
              <w:rPr>
                <w:rFonts w:ascii="Verdana" w:hAnsi="Verdana"/>
                <w:color w:val="000000"/>
                <w:sz w:val="23"/>
                <w:szCs w:val="23"/>
              </w:rPr>
            </w:pPr>
            <w:r>
              <w:rPr>
                <w:rFonts w:ascii="Verdana" w:hAnsi="Verdana"/>
                <w:color w:val="000000"/>
                <w:sz w:val="23"/>
                <w:szCs w:val="23"/>
              </w:rPr>
              <w:t>"pending"</w:t>
            </w:r>
          </w:p>
        </w:tc>
        <w:tc>
          <w:tcPr>
            <w:tcW w:w="0" w:type="auto"/>
            <w:shd w:val="clear" w:color="auto" w:fill="E7E9EB"/>
            <w:tcMar>
              <w:top w:w="120" w:type="dxa"/>
              <w:left w:w="120" w:type="dxa"/>
              <w:bottom w:w="120" w:type="dxa"/>
              <w:right w:w="120" w:type="dxa"/>
            </w:tcMar>
            <w:hideMark/>
          </w:tcPr>
          <w:p w14:paraId="687B0EE2" w14:textId="77777777" w:rsidR="005366A8" w:rsidRDefault="005366A8">
            <w:pPr>
              <w:spacing w:before="300" w:after="300"/>
              <w:rPr>
                <w:rFonts w:ascii="Verdana" w:hAnsi="Verdana"/>
                <w:color w:val="000000"/>
                <w:sz w:val="23"/>
                <w:szCs w:val="23"/>
              </w:rPr>
            </w:pPr>
            <w:r>
              <w:rPr>
                <w:rFonts w:ascii="Verdana" w:hAnsi="Verdana"/>
                <w:color w:val="000000"/>
                <w:sz w:val="23"/>
                <w:szCs w:val="23"/>
              </w:rPr>
              <w:t>undefined</w:t>
            </w:r>
          </w:p>
        </w:tc>
      </w:tr>
      <w:tr w:rsidR="005366A8" w14:paraId="1470ECFA" w14:textId="77777777" w:rsidTr="005366A8">
        <w:tc>
          <w:tcPr>
            <w:tcW w:w="0" w:type="auto"/>
            <w:shd w:val="clear" w:color="auto" w:fill="FFFFFF"/>
            <w:tcMar>
              <w:top w:w="120" w:type="dxa"/>
              <w:left w:w="240" w:type="dxa"/>
              <w:bottom w:w="120" w:type="dxa"/>
              <w:right w:w="120" w:type="dxa"/>
            </w:tcMar>
            <w:hideMark/>
          </w:tcPr>
          <w:p w14:paraId="3F5E3BAE" w14:textId="77777777" w:rsidR="005366A8" w:rsidRDefault="005366A8">
            <w:pPr>
              <w:spacing w:before="300" w:after="300"/>
              <w:rPr>
                <w:rFonts w:ascii="Verdana" w:hAnsi="Verdana"/>
                <w:color w:val="000000"/>
                <w:sz w:val="23"/>
                <w:szCs w:val="23"/>
              </w:rPr>
            </w:pPr>
            <w:r>
              <w:rPr>
                <w:rFonts w:ascii="Verdana" w:hAnsi="Verdana"/>
                <w:color w:val="000000"/>
                <w:sz w:val="23"/>
                <w:szCs w:val="23"/>
              </w:rPr>
              <w:t>"fulfilled"</w:t>
            </w:r>
          </w:p>
        </w:tc>
        <w:tc>
          <w:tcPr>
            <w:tcW w:w="0" w:type="auto"/>
            <w:shd w:val="clear" w:color="auto" w:fill="FFFFFF"/>
            <w:tcMar>
              <w:top w:w="120" w:type="dxa"/>
              <w:left w:w="120" w:type="dxa"/>
              <w:bottom w:w="120" w:type="dxa"/>
              <w:right w:w="120" w:type="dxa"/>
            </w:tcMar>
            <w:hideMark/>
          </w:tcPr>
          <w:p w14:paraId="1D244B7E" w14:textId="77777777" w:rsidR="005366A8" w:rsidRDefault="005366A8">
            <w:pPr>
              <w:spacing w:before="300" w:after="300"/>
              <w:rPr>
                <w:rFonts w:ascii="Verdana" w:hAnsi="Verdana"/>
                <w:color w:val="000000"/>
                <w:sz w:val="23"/>
                <w:szCs w:val="23"/>
              </w:rPr>
            </w:pPr>
            <w:r>
              <w:rPr>
                <w:rFonts w:ascii="Verdana" w:hAnsi="Verdana"/>
                <w:color w:val="000000"/>
                <w:sz w:val="23"/>
                <w:szCs w:val="23"/>
              </w:rPr>
              <w:t>a result value</w:t>
            </w:r>
          </w:p>
        </w:tc>
      </w:tr>
      <w:tr w:rsidR="005366A8" w14:paraId="1352C3C4" w14:textId="77777777" w:rsidTr="005366A8">
        <w:tc>
          <w:tcPr>
            <w:tcW w:w="0" w:type="auto"/>
            <w:shd w:val="clear" w:color="auto" w:fill="E7E9EB"/>
            <w:tcMar>
              <w:top w:w="120" w:type="dxa"/>
              <w:left w:w="240" w:type="dxa"/>
              <w:bottom w:w="120" w:type="dxa"/>
              <w:right w:w="120" w:type="dxa"/>
            </w:tcMar>
            <w:hideMark/>
          </w:tcPr>
          <w:p w14:paraId="4B40023E" w14:textId="77777777" w:rsidR="005366A8" w:rsidRDefault="005366A8">
            <w:pPr>
              <w:spacing w:before="300" w:after="300"/>
              <w:rPr>
                <w:rFonts w:ascii="Verdana" w:hAnsi="Verdana"/>
                <w:color w:val="000000"/>
                <w:sz w:val="23"/>
                <w:szCs w:val="23"/>
              </w:rPr>
            </w:pPr>
            <w:r>
              <w:rPr>
                <w:rFonts w:ascii="Verdana" w:hAnsi="Verdana"/>
                <w:color w:val="000000"/>
                <w:sz w:val="23"/>
                <w:szCs w:val="23"/>
              </w:rPr>
              <w:t>"rejected"</w:t>
            </w:r>
          </w:p>
        </w:tc>
        <w:tc>
          <w:tcPr>
            <w:tcW w:w="0" w:type="auto"/>
            <w:shd w:val="clear" w:color="auto" w:fill="E7E9EB"/>
            <w:tcMar>
              <w:top w:w="120" w:type="dxa"/>
              <w:left w:w="120" w:type="dxa"/>
              <w:bottom w:w="120" w:type="dxa"/>
              <w:right w:w="120" w:type="dxa"/>
            </w:tcMar>
            <w:hideMark/>
          </w:tcPr>
          <w:p w14:paraId="71A2F30A" w14:textId="77777777" w:rsidR="005366A8" w:rsidRDefault="005366A8">
            <w:pPr>
              <w:spacing w:before="300" w:after="300"/>
              <w:rPr>
                <w:rFonts w:ascii="Verdana" w:hAnsi="Verdana"/>
                <w:color w:val="000000"/>
                <w:sz w:val="23"/>
                <w:szCs w:val="23"/>
              </w:rPr>
            </w:pPr>
            <w:r>
              <w:rPr>
                <w:rFonts w:ascii="Verdana" w:hAnsi="Verdana"/>
                <w:color w:val="000000"/>
                <w:sz w:val="23"/>
                <w:szCs w:val="23"/>
              </w:rPr>
              <w:t>an error object</w:t>
            </w:r>
          </w:p>
        </w:tc>
      </w:tr>
    </w:tbl>
    <w:p w14:paraId="692CF6DD" w14:textId="77777777" w:rsidR="005366A8" w:rsidRDefault="005366A8" w:rsidP="005366A8">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You cannot access the Promise properties </w:t>
      </w:r>
      <w:r>
        <w:rPr>
          <w:rFonts w:ascii="Verdana" w:hAnsi="Verdana"/>
          <w:b/>
          <w:bCs/>
          <w:color w:val="000000"/>
          <w:sz w:val="23"/>
          <w:szCs w:val="23"/>
        </w:rPr>
        <w:t>state</w:t>
      </w:r>
      <w:r>
        <w:rPr>
          <w:rFonts w:ascii="Verdana" w:hAnsi="Verdana"/>
          <w:color w:val="000000"/>
          <w:sz w:val="23"/>
          <w:szCs w:val="23"/>
        </w:rPr>
        <w:t> and </w:t>
      </w:r>
      <w:r>
        <w:rPr>
          <w:rFonts w:ascii="Verdana" w:hAnsi="Verdana"/>
          <w:b/>
          <w:bCs/>
          <w:color w:val="000000"/>
          <w:sz w:val="23"/>
          <w:szCs w:val="23"/>
        </w:rPr>
        <w:t>result</w:t>
      </w:r>
      <w:r>
        <w:rPr>
          <w:rFonts w:ascii="Verdana" w:hAnsi="Verdana"/>
          <w:color w:val="000000"/>
          <w:sz w:val="23"/>
          <w:szCs w:val="23"/>
        </w:rPr>
        <w:t>.</w:t>
      </w:r>
    </w:p>
    <w:p w14:paraId="7D07731E" w14:textId="77777777" w:rsidR="005366A8" w:rsidRDefault="005366A8" w:rsidP="005366A8">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You must use a Promise method to handle promises.</w:t>
      </w:r>
    </w:p>
    <w:p w14:paraId="21D84940" w14:textId="77777777" w:rsidR="005366A8" w:rsidRDefault="006770BE" w:rsidP="005366A8">
      <w:pPr>
        <w:spacing w:before="300" w:after="300"/>
        <w:ind w:left="-240" w:right="-240"/>
        <w:rPr>
          <w:rFonts w:ascii="Verdana" w:hAnsi="Verdana"/>
          <w:sz w:val="23"/>
          <w:szCs w:val="23"/>
        </w:rPr>
      </w:pPr>
      <w:r>
        <w:pict w14:anchorId="06B35C69">
          <v:rect id="_x0000_i1052" style="width:0;height:0" o:hralign="center" o:hrstd="t" o:hrnoshade="t" o:hr="t" fillcolor="black" stroked="f"/>
        </w:pict>
      </w:r>
    </w:p>
    <w:p w14:paraId="017EDFC4" w14:textId="77777777" w:rsidR="005366A8" w:rsidRDefault="005366A8" w:rsidP="005366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Promise How To</w:t>
      </w:r>
    </w:p>
    <w:p w14:paraId="7B5B0890"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to use a Promise:</w:t>
      </w:r>
    </w:p>
    <w:p w14:paraId="6E647C83" w14:textId="77777777" w:rsidR="005366A8" w:rsidRDefault="005366A8" w:rsidP="005366A8">
      <w:pPr>
        <w:shd w:val="clear" w:color="auto" w:fill="FFFFFF"/>
        <w:rPr>
          <w:rFonts w:ascii="Consolas" w:hAnsi="Consolas"/>
          <w:color w:val="000000"/>
          <w:sz w:val="23"/>
          <w:szCs w:val="23"/>
        </w:rPr>
      </w:pPr>
      <w:r>
        <w:rPr>
          <w:rStyle w:val="jscolor"/>
          <w:rFonts w:ascii="Consolas" w:hAnsi="Consolas"/>
          <w:color w:val="000000"/>
          <w:sz w:val="23"/>
          <w:szCs w:val="23"/>
        </w:rPr>
        <w:t>myPromise.</w:t>
      </w:r>
      <w:r>
        <w:rPr>
          <w:rStyle w:val="jskeywordcolor"/>
          <w:rFonts w:ascii="Consolas" w:hAnsi="Consolas"/>
          <w:color w:val="0000CD"/>
          <w:sz w:val="23"/>
          <w:szCs w:val="23"/>
        </w:rPr>
        <w:t>then</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function</w:t>
      </w:r>
      <w:r>
        <w:rPr>
          <w:rStyle w:val="jscolor"/>
          <w:rFonts w:ascii="Consolas" w:hAnsi="Consolas"/>
          <w:color w:val="000000"/>
          <w:sz w:val="23"/>
          <w:szCs w:val="23"/>
        </w:rPr>
        <w:t>(value) { </w:t>
      </w:r>
      <w:r>
        <w:rPr>
          <w:rStyle w:val="jsregexpcolor"/>
          <w:rFonts w:ascii="Consolas" w:hAnsi="Consolas"/>
          <w:color w:val="FF5500"/>
          <w:sz w:val="23"/>
          <w:szCs w:val="23"/>
        </w:rPr>
        <w:t>/* code if successful */</w:t>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function</w:t>
      </w:r>
      <w:r>
        <w:rPr>
          <w:rStyle w:val="jscolor"/>
          <w:rFonts w:ascii="Consolas" w:hAnsi="Consolas"/>
          <w:color w:val="000000"/>
          <w:sz w:val="23"/>
          <w:szCs w:val="23"/>
        </w:rPr>
        <w:t>(error) { </w:t>
      </w:r>
      <w:r>
        <w:rPr>
          <w:rStyle w:val="jsregexpcolor"/>
          <w:rFonts w:ascii="Consolas" w:hAnsi="Consolas"/>
          <w:color w:val="FF5500"/>
          <w:sz w:val="23"/>
          <w:szCs w:val="23"/>
        </w:rPr>
        <w:t>/* code if some error */</w:t>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w:t>
      </w:r>
    </w:p>
    <w:p w14:paraId="2009B13E" w14:textId="77777777" w:rsidR="005366A8" w:rsidRDefault="005366A8" w:rsidP="005366A8">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Promise.then() takes two arguments, a callback for success and another for failure.</w:t>
      </w:r>
    </w:p>
    <w:p w14:paraId="2EE1508C" w14:textId="77777777" w:rsidR="005366A8" w:rsidRDefault="005366A8" w:rsidP="005366A8">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Both are optional, so you can add a callback for success or failure only.</w:t>
      </w:r>
    </w:p>
    <w:p w14:paraId="14DBC71B" w14:textId="77777777" w:rsidR="005366A8" w:rsidRDefault="005366A8" w:rsidP="005366A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4E720BC8" w14:textId="77777777" w:rsidR="005366A8" w:rsidRDefault="005366A8" w:rsidP="005366A8">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function</w:t>
      </w:r>
      <w:r>
        <w:rPr>
          <w:rStyle w:val="jscolor"/>
          <w:rFonts w:ascii="Consolas" w:hAnsi="Consolas"/>
          <w:color w:val="000000"/>
          <w:sz w:val="23"/>
          <w:szCs w:val="23"/>
        </w:rPr>
        <w:t> myDisplayer(some)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some;</w:t>
      </w:r>
      <w:r>
        <w:rPr>
          <w:rFonts w:ascii="Consolas" w:hAnsi="Consolas"/>
          <w:color w:val="000000"/>
          <w:sz w:val="23"/>
          <w:szCs w:val="23"/>
        </w:rPr>
        <w:br/>
      </w:r>
      <w:r>
        <w:rPr>
          <w:rStyle w:val="jscolor"/>
          <w:rFonts w:ascii="Consolas" w:hAnsi="Consolas"/>
          <w:color w:val="000000"/>
          <w:sz w:val="23"/>
          <w:szCs w:val="23"/>
        </w:rPr>
        <w:lastRenderedPageBreak/>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myPromise = </w:t>
      </w:r>
      <w:r>
        <w:rPr>
          <w:rStyle w:val="jskeywordcolor"/>
          <w:rFonts w:ascii="Consolas" w:hAnsi="Consolas"/>
          <w:color w:val="0000CD"/>
          <w:sz w:val="23"/>
          <w:szCs w:val="23"/>
        </w:rPr>
        <w:t>new</w:t>
      </w:r>
      <w:r>
        <w:rPr>
          <w:rStyle w:val="jscolor"/>
          <w:rFonts w:ascii="Consolas" w:hAnsi="Consolas"/>
          <w:color w:val="000000"/>
          <w:sz w:val="23"/>
          <w:szCs w:val="23"/>
        </w:rPr>
        <w:t> Promise(</w:t>
      </w:r>
      <w:r>
        <w:rPr>
          <w:rStyle w:val="jskeywordcolor"/>
          <w:rFonts w:ascii="Consolas" w:hAnsi="Consolas"/>
          <w:color w:val="0000CD"/>
          <w:sz w:val="23"/>
          <w:szCs w:val="23"/>
        </w:rPr>
        <w:t>function</w:t>
      </w:r>
      <w:r>
        <w:rPr>
          <w:rStyle w:val="jscolor"/>
          <w:rFonts w:ascii="Consolas" w:hAnsi="Consolas"/>
          <w:color w:val="000000"/>
          <w:sz w:val="23"/>
          <w:szCs w:val="23"/>
        </w:rPr>
        <w:t>(myResolve, myReject) {</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numbercolor"/>
          <w:rFonts w:ascii="Consolas" w:hAnsi="Consolas"/>
          <w:color w:val="FF0000"/>
          <w:sz w:val="23"/>
          <w:szCs w:val="23"/>
        </w:rPr>
        <w:t>0</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The producing code (this may take some time)</w:t>
      </w:r>
      <w:r>
        <w:rPr>
          <w:rFonts w:ascii="Consolas" w:hAnsi="Consolas"/>
          <w:color w:val="008000"/>
          <w:sz w:val="23"/>
          <w:szCs w:val="23"/>
        </w:rPr>
        <w:br/>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if</w:t>
      </w:r>
      <w:r>
        <w:rPr>
          <w:rStyle w:val="jscolor"/>
          <w:rFonts w:ascii="Consolas" w:hAnsi="Consolas"/>
          <w:color w:val="000000"/>
          <w:sz w:val="23"/>
          <w:szCs w:val="23"/>
        </w:rPr>
        <w:t> (x == </w:t>
      </w:r>
      <w:r>
        <w:rPr>
          <w:rStyle w:val="jsnumbercolor"/>
          <w:rFonts w:ascii="Consolas" w:hAnsi="Consolas"/>
          <w:color w:val="FF0000"/>
          <w:sz w:val="23"/>
          <w:szCs w:val="23"/>
        </w:rPr>
        <w:t>0</w:t>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myResolve(</w:t>
      </w:r>
      <w:r>
        <w:rPr>
          <w:rStyle w:val="jsstringcolor"/>
          <w:rFonts w:ascii="Consolas" w:hAnsi="Consolas"/>
          <w:color w:val="A52A2A"/>
          <w:sz w:val="23"/>
          <w:szCs w:val="23"/>
        </w:rPr>
        <w:t>"OK"</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 </w:t>
      </w:r>
      <w:r>
        <w:rPr>
          <w:rStyle w:val="jskeywordcolor"/>
          <w:rFonts w:ascii="Consolas" w:hAnsi="Consolas"/>
          <w:color w:val="0000CD"/>
          <w:sz w:val="23"/>
          <w:szCs w:val="23"/>
        </w:rPr>
        <w:t>else</w:t>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    myReject(</w:t>
      </w:r>
      <w:r>
        <w:rPr>
          <w:rStyle w:val="jsstringcolor"/>
          <w:rFonts w:ascii="Consolas" w:hAnsi="Consolas"/>
          <w:color w:val="A52A2A"/>
          <w:sz w:val="23"/>
          <w:szCs w:val="23"/>
        </w:rPr>
        <w:t>"Error"</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color"/>
          <w:rFonts w:ascii="Consolas" w:hAnsi="Consolas"/>
          <w:color w:val="000000"/>
          <w:sz w:val="23"/>
          <w:szCs w:val="23"/>
        </w:rPr>
        <w:t>myPromise.</w:t>
      </w:r>
      <w:r>
        <w:rPr>
          <w:rStyle w:val="jskeywordcolor"/>
          <w:rFonts w:ascii="Consolas" w:hAnsi="Consolas"/>
          <w:color w:val="0000CD"/>
          <w:sz w:val="23"/>
          <w:szCs w:val="23"/>
        </w:rPr>
        <w:t>then</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function</w:t>
      </w:r>
      <w:r>
        <w:rPr>
          <w:rStyle w:val="jscolor"/>
          <w:rFonts w:ascii="Consolas" w:hAnsi="Consolas"/>
          <w:color w:val="000000"/>
          <w:sz w:val="23"/>
          <w:szCs w:val="23"/>
        </w:rPr>
        <w:t>(value) {myDisplayer(value);},</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function</w:t>
      </w:r>
      <w:r>
        <w:rPr>
          <w:rStyle w:val="jscolor"/>
          <w:rFonts w:ascii="Consolas" w:hAnsi="Consolas"/>
          <w:color w:val="000000"/>
          <w:sz w:val="23"/>
          <w:szCs w:val="23"/>
        </w:rPr>
        <w:t>(error) {myDisplayer(error);}</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p>
    <w:p w14:paraId="083AE19C" w14:textId="77777777" w:rsidR="005366A8" w:rsidRDefault="006770BE" w:rsidP="005366A8">
      <w:pPr>
        <w:pStyle w:val="NormalWeb"/>
        <w:shd w:val="clear" w:color="auto" w:fill="E7E9EB"/>
        <w:spacing w:before="240" w:beforeAutospacing="0" w:after="240" w:afterAutospacing="0"/>
        <w:rPr>
          <w:rFonts w:ascii="Verdana" w:hAnsi="Verdana"/>
          <w:color w:val="000000"/>
          <w:sz w:val="23"/>
          <w:szCs w:val="23"/>
        </w:rPr>
      </w:pPr>
      <w:hyperlink r:id="rId209" w:tgtFrame="_blank" w:history="1">
        <w:r w:rsidR="005366A8">
          <w:rPr>
            <w:rStyle w:val="Hyperlink"/>
            <w:rFonts w:ascii="Source Sans Pro" w:hAnsi="Source Sans Pro"/>
            <w:color w:val="FFFFFF"/>
            <w:sz w:val="26"/>
            <w:szCs w:val="26"/>
            <w:bdr w:val="none" w:sz="0" w:space="0" w:color="auto" w:frame="1"/>
            <w:shd w:val="clear" w:color="auto" w:fill="4CAF50"/>
          </w:rPr>
          <w:t>Try it Yourself »</w:t>
        </w:r>
      </w:hyperlink>
    </w:p>
    <w:p w14:paraId="55EDCB01" w14:textId="77777777" w:rsidR="005366A8" w:rsidRDefault="006770BE" w:rsidP="005366A8">
      <w:pPr>
        <w:spacing w:before="300" w:after="300"/>
        <w:ind w:left="-240" w:right="-240"/>
        <w:rPr>
          <w:rFonts w:ascii="Verdana" w:hAnsi="Verdana"/>
          <w:sz w:val="23"/>
          <w:szCs w:val="23"/>
        </w:rPr>
      </w:pPr>
      <w:r>
        <w:pict w14:anchorId="29ECE164">
          <v:rect id="_x0000_i1053" style="width:0;height:0" o:hralign="center" o:hrstd="t" o:hrnoshade="t" o:hr="t" fillcolor="black" stroked="f"/>
        </w:pict>
      </w:r>
    </w:p>
    <w:p w14:paraId="1E91BB15" w14:textId="77777777" w:rsidR="005366A8" w:rsidRDefault="005366A8" w:rsidP="005366A8">
      <w:pPr>
        <w:shd w:val="clear" w:color="auto" w:fill="FFFFFF"/>
        <w:spacing w:after="0"/>
        <w:jc w:val="center"/>
        <w:rPr>
          <w:rFonts w:ascii="Verdana" w:hAnsi="Verdana"/>
          <w:color w:val="000000"/>
          <w:sz w:val="18"/>
          <w:szCs w:val="18"/>
        </w:rPr>
      </w:pPr>
      <w:r>
        <w:rPr>
          <w:rFonts w:ascii="Verdana" w:hAnsi="Verdana"/>
          <w:color w:val="000000"/>
          <w:sz w:val="18"/>
          <w:szCs w:val="18"/>
        </w:rPr>
        <w:t>ADVERTISEMENT</w:t>
      </w:r>
    </w:p>
    <w:p w14:paraId="57C2E6AD" w14:textId="77777777" w:rsidR="005366A8" w:rsidRDefault="006770BE" w:rsidP="005366A8">
      <w:pPr>
        <w:spacing w:before="300" w:after="300"/>
        <w:ind w:left="-240" w:right="-240"/>
        <w:rPr>
          <w:rFonts w:ascii="Verdana" w:hAnsi="Verdana"/>
          <w:sz w:val="23"/>
          <w:szCs w:val="23"/>
        </w:rPr>
      </w:pPr>
      <w:r>
        <w:pict w14:anchorId="7F8F8A79">
          <v:rect id="_x0000_i1054" style="width:0;height:0" o:hralign="center" o:hrstd="t" o:hrnoshade="t" o:hr="t" fillcolor="black" stroked="f"/>
        </w:pict>
      </w:r>
    </w:p>
    <w:p w14:paraId="6B1850B7" w14:textId="77777777" w:rsidR="005366A8" w:rsidRDefault="005366A8" w:rsidP="005366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JavaScript Promise Examples</w:t>
      </w:r>
    </w:p>
    <w:p w14:paraId="1EDD5C77" w14:textId="77777777" w:rsidR="005366A8" w:rsidRDefault="005366A8" w:rsidP="00536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demonstrate the use of promises, we will use the callback examples from the previous chapter:</w:t>
      </w:r>
    </w:p>
    <w:p w14:paraId="2D310EEF" w14:textId="77777777" w:rsidR="005366A8" w:rsidRDefault="005366A8" w:rsidP="005366A8">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Waiting for a Timeout</w:t>
      </w:r>
    </w:p>
    <w:p w14:paraId="4E16A829" w14:textId="77777777" w:rsidR="005366A8" w:rsidRDefault="005366A8" w:rsidP="005366A8">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Waiting for a File</w:t>
      </w:r>
    </w:p>
    <w:p w14:paraId="563E15B8" w14:textId="77777777" w:rsidR="005366A8" w:rsidRDefault="006770BE" w:rsidP="005366A8">
      <w:pPr>
        <w:spacing w:before="300" w:after="300"/>
        <w:ind w:left="-240" w:right="-240"/>
        <w:rPr>
          <w:rFonts w:ascii="Verdana" w:hAnsi="Verdana"/>
          <w:sz w:val="23"/>
          <w:szCs w:val="23"/>
        </w:rPr>
      </w:pPr>
      <w:r>
        <w:pict w14:anchorId="40C0394C">
          <v:rect id="_x0000_i1055" style="width:0;height:0" o:hralign="center" o:hrstd="t" o:hrnoshade="t" o:hr="t" fillcolor="black" stroked="f"/>
        </w:pict>
      </w:r>
    </w:p>
    <w:p w14:paraId="26D4121B" w14:textId="77777777" w:rsidR="005366A8" w:rsidRDefault="005366A8" w:rsidP="005366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Waiting for a Timeout</w:t>
      </w:r>
    </w:p>
    <w:p w14:paraId="30C75C9E" w14:textId="77777777" w:rsidR="005366A8" w:rsidRDefault="005366A8" w:rsidP="005366A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 Using Callback</w:t>
      </w:r>
    </w:p>
    <w:p w14:paraId="6B38E5D3" w14:textId="77777777" w:rsidR="005366A8" w:rsidRDefault="005366A8" w:rsidP="005366A8">
      <w:pPr>
        <w:shd w:val="clear" w:color="auto" w:fill="FFFFFF"/>
        <w:rPr>
          <w:rFonts w:ascii="Consolas" w:hAnsi="Consolas" w:cs="Times New Roman"/>
          <w:color w:val="000000"/>
          <w:sz w:val="23"/>
          <w:szCs w:val="23"/>
        </w:rPr>
      </w:pPr>
      <w:r>
        <w:rPr>
          <w:rStyle w:val="jscolor"/>
          <w:rFonts w:ascii="Consolas" w:hAnsi="Consolas"/>
          <w:color w:val="000000"/>
          <w:sz w:val="23"/>
          <w:szCs w:val="23"/>
        </w:rPr>
        <w:t>setTimeout(</w:t>
      </w:r>
      <w:r>
        <w:rPr>
          <w:rStyle w:val="jskeywordcolor"/>
          <w:rFonts w:ascii="Consolas" w:hAnsi="Consolas"/>
          <w:color w:val="0000CD"/>
          <w:sz w:val="23"/>
          <w:szCs w:val="23"/>
        </w:rPr>
        <w:t>function</w:t>
      </w:r>
      <w:r>
        <w:rPr>
          <w:rStyle w:val="jscolor"/>
          <w:rFonts w:ascii="Consolas" w:hAnsi="Consolas"/>
          <w:color w:val="000000"/>
          <w:sz w:val="23"/>
          <w:szCs w:val="23"/>
        </w:rPr>
        <w:t>() { myFunction(</w:t>
      </w:r>
      <w:r>
        <w:rPr>
          <w:rStyle w:val="jsstringcolor"/>
          <w:rFonts w:ascii="Consolas" w:hAnsi="Consolas"/>
          <w:color w:val="A52A2A"/>
          <w:sz w:val="23"/>
          <w:szCs w:val="23"/>
        </w:rPr>
        <w:t>"I love You !!!"</w:t>
      </w:r>
      <w:r>
        <w:rPr>
          <w:rStyle w:val="jscolor"/>
          <w:rFonts w:ascii="Consolas" w:hAnsi="Consolas"/>
          <w:color w:val="000000"/>
          <w:sz w:val="23"/>
          <w:szCs w:val="23"/>
        </w:rPr>
        <w:t>); }, </w:t>
      </w:r>
      <w:r>
        <w:rPr>
          <w:rStyle w:val="jsnumbercolor"/>
          <w:rFonts w:ascii="Consolas" w:hAnsi="Consolas"/>
          <w:color w:val="FF0000"/>
          <w:sz w:val="23"/>
          <w:szCs w:val="23"/>
        </w:rPr>
        <w:t>3000</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function</w:t>
      </w:r>
      <w:r>
        <w:rPr>
          <w:rStyle w:val="jscolor"/>
          <w:rFonts w:ascii="Consolas" w:hAnsi="Consolas"/>
          <w:color w:val="000000"/>
          <w:sz w:val="23"/>
          <w:szCs w:val="23"/>
        </w:rPr>
        <w:t> myFunction(value) {</w:t>
      </w:r>
      <w:r>
        <w:rPr>
          <w:rFonts w:ascii="Consolas" w:hAnsi="Consolas"/>
          <w:color w:val="000000"/>
          <w:sz w:val="23"/>
          <w:szCs w:val="23"/>
        </w:rPr>
        <w:br/>
      </w:r>
      <w:r>
        <w:rPr>
          <w:rStyle w:val="jscolor"/>
          <w:rFonts w:ascii="Consolas" w:hAnsi="Consolas"/>
          <w:color w:val="000000"/>
          <w:sz w:val="23"/>
          <w:szCs w:val="23"/>
        </w:rPr>
        <w:lastRenderedPageBreak/>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value;</w:t>
      </w:r>
      <w:r>
        <w:rPr>
          <w:rFonts w:ascii="Consolas" w:hAnsi="Consolas"/>
          <w:color w:val="000000"/>
          <w:sz w:val="23"/>
          <w:szCs w:val="23"/>
        </w:rPr>
        <w:br/>
      </w:r>
      <w:r>
        <w:rPr>
          <w:rStyle w:val="jscolor"/>
          <w:rFonts w:ascii="Consolas" w:hAnsi="Consolas"/>
          <w:color w:val="000000"/>
          <w:sz w:val="23"/>
          <w:szCs w:val="23"/>
        </w:rPr>
        <w:t>}</w:t>
      </w:r>
    </w:p>
    <w:p w14:paraId="00D5B3FC" w14:textId="77777777" w:rsidR="005366A8" w:rsidRDefault="006770BE" w:rsidP="005366A8">
      <w:pPr>
        <w:pStyle w:val="NormalWeb"/>
        <w:shd w:val="clear" w:color="auto" w:fill="E7E9EB"/>
        <w:spacing w:before="240" w:beforeAutospacing="0" w:after="240" w:afterAutospacing="0"/>
        <w:rPr>
          <w:rFonts w:ascii="Verdana" w:hAnsi="Verdana"/>
          <w:color w:val="000000"/>
          <w:sz w:val="23"/>
          <w:szCs w:val="23"/>
        </w:rPr>
      </w:pPr>
      <w:hyperlink r:id="rId210" w:tgtFrame="_blank" w:history="1">
        <w:r w:rsidR="005366A8">
          <w:rPr>
            <w:rStyle w:val="Hyperlink"/>
            <w:rFonts w:ascii="Source Sans Pro" w:hAnsi="Source Sans Pro"/>
            <w:color w:val="FFFFFF"/>
            <w:sz w:val="26"/>
            <w:szCs w:val="26"/>
            <w:bdr w:val="none" w:sz="0" w:space="0" w:color="auto" w:frame="1"/>
            <w:shd w:val="clear" w:color="auto" w:fill="4CAF50"/>
          </w:rPr>
          <w:t>Try it Yourself »</w:t>
        </w:r>
      </w:hyperlink>
    </w:p>
    <w:p w14:paraId="2166866B" w14:textId="77777777" w:rsidR="005366A8" w:rsidRDefault="005366A8" w:rsidP="005366A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 Using Promise</w:t>
      </w:r>
    </w:p>
    <w:p w14:paraId="753F6F5E" w14:textId="77777777" w:rsidR="005366A8" w:rsidRDefault="005366A8" w:rsidP="005366A8">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let</w:t>
      </w:r>
      <w:r>
        <w:rPr>
          <w:rStyle w:val="jscolor"/>
          <w:rFonts w:ascii="Consolas" w:hAnsi="Consolas"/>
          <w:color w:val="000000"/>
          <w:sz w:val="23"/>
          <w:szCs w:val="23"/>
        </w:rPr>
        <w:t> myPromise = </w:t>
      </w:r>
      <w:r>
        <w:rPr>
          <w:rStyle w:val="jskeywordcolor"/>
          <w:rFonts w:ascii="Consolas" w:hAnsi="Consolas"/>
          <w:color w:val="0000CD"/>
          <w:sz w:val="23"/>
          <w:szCs w:val="23"/>
        </w:rPr>
        <w:t>new</w:t>
      </w:r>
      <w:r>
        <w:rPr>
          <w:rStyle w:val="jscolor"/>
          <w:rFonts w:ascii="Consolas" w:hAnsi="Consolas"/>
          <w:color w:val="000000"/>
          <w:sz w:val="23"/>
          <w:szCs w:val="23"/>
        </w:rPr>
        <w:t> Promise(</w:t>
      </w:r>
      <w:r>
        <w:rPr>
          <w:rStyle w:val="jskeywordcolor"/>
          <w:rFonts w:ascii="Consolas" w:hAnsi="Consolas"/>
          <w:color w:val="0000CD"/>
          <w:sz w:val="23"/>
          <w:szCs w:val="23"/>
        </w:rPr>
        <w:t>function</w:t>
      </w:r>
      <w:r>
        <w:rPr>
          <w:rStyle w:val="jscolor"/>
          <w:rFonts w:ascii="Consolas" w:hAnsi="Consolas"/>
          <w:color w:val="000000"/>
          <w:sz w:val="23"/>
          <w:szCs w:val="23"/>
        </w:rPr>
        <w:t>(myResolve, myReject) {</w:t>
      </w:r>
      <w:r>
        <w:rPr>
          <w:rFonts w:ascii="Consolas" w:hAnsi="Consolas"/>
          <w:color w:val="000000"/>
          <w:sz w:val="23"/>
          <w:szCs w:val="23"/>
        </w:rPr>
        <w:br/>
      </w:r>
      <w:r>
        <w:rPr>
          <w:rStyle w:val="jscolor"/>
          <w:rFonts w:ascii="Consolas" w:hAnsi="Consolas"/>
          <w:color w:val="000000"/>
          <w:sz w:val="23"/>
          <w:szCs w:val="23"/>
        </w:rPr>
        <w:t>  setTimeout(</w:t>
      </w:r>
      <w:r>
        <w:rPr>
          <w:rStyle w:val="jskeywordcolor"/>
          <w:rFonts w:ascii="Consolas" w:hAnsi="Consolas"/>
          <w:color w:val="0000CD"/>
          <w:sz w:val="23"/>
          <w:szCs w:val="23"/>
        </w:rPr>
        <w:t>function</w:t>
      </w:r>
      <w:r>
        <w:rPr>
          <w:rStyle w:val="jscolor"/>
          <w:rFonts w:ascii="Consolas" w:hAnsi="Consolas"/>
          <w:color w:val="000000"/>
          <w:sz w:val="23"/>
          <w:szCs w:val="23"/>
        </w:rPr>
        <w:t>() { myResolve(</w:t>
      </w:r>
      <w:r>
        <w:rPr>
          <w:rStyle w:val="jsstringcolor"/>
          <w:rFonts w:ascii="Consolas" w:hAnsi="Consolas"/>
          <w:color w:val="A52A2A"/>
          <w:sz w:val="23"/>
          <w:szCs w:val="23"/>
        </w:rPr>
        <w:t>"I love You !!"</w:t>
      </w:r>
      <w:r>
        <w:rPr>
          <w:rStyle w:val="jscolor"/>
          <w:rFonts w:ascii="Consolas" w:hAnsi="Consolas"/>
          <w:color w:val="000000"/>
          <w:sz w:val="23"/>
          <w:szCs w:val="23"/>
        </w:rPr>
        <w:t>); }, </w:t>
      </w:r>
      <w:r>
        <w:rPr>
          <w:rStyle w:val="jsnumbercolor"/>
          <w:rFonts w:ascii="Consolas" w:hAnsi="Consolas"/>
          <w:color w:val="FF0000"/>
          <w:sz w:val="23"/>
          <w:szCs w:val="23"/>
        </w:rPr>
        <w:t>3000</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color"/>
          <w:rFonts w:ascii="Consolas" w:hAnsi="Consolas"/>
          <w:color w:val="000000"/>
          <w:sz w:val="23"/>
          <w:szCs w:val="23"/>
        </w:rPr>
        <w:t>myPromise.</w:t>
      </w:r>
      <w:r>
        <w:rPr>
          <w:rStyle w:val="jskeywordcolor"/>
          <w:rFonts w:ascii="Consolas" w:hAnsi="Consolas"/>
          <w:color w:val="0000CD"/>
          <w:sz w:val="23"/>
          <w:szCs w:val="23"/>
        </w:rPr>
        <w:t>then</w:t>
      </w:r>
      <w:r>
        <w:rPr>
          <w:rStyle w:val="jscolor"/>
          <w:rFonts w:ascii="Consolas" w:hAnsi="Consolas"/>
          <w:color w:val="000000"/>
          <w:sz w:val="23"/>
          <w:szCs w:val="23"/>
        </w:rPr>
        <w:t>(</w:t>
      </w:r>
      <w:r>
        <w:rPr>
          <w:rStyle w:val="jskeywordcolor"/>
          <w:rFonts w:ascii="Consolas" w:hAnsi="Consolas"/>
          <w:color w:val="0000CD"/>
          <w:sz w:val="23"/>
          <w:szCs w:val="23"/>
        </w:rPr>
        <w:t>function</w:t>
      </w:r>
      <w:r>
        <w:rPr>
          <w:rStyle w:val="jscolor"/>
          <w:rFonts w:ascii="Consolas" w:hAnsi="Consolas"/>
          <w:color w:val="000000"/>
          <w:sz w:val="23"/>
          <w:szCs w:val="23"/>
        </w:rPr>
        <w:t>(value) {</w:t>
      </w:r>
      <w:r>
        <w:rPr>
          <w:rFonts w:ascii="Consolas" w:hAnsi="Consolas"/>
          <w:color w:val="000000"/>
          <w:sz w:val="23"/>
          <w:szCs w:val="23"/>
        </w:rPr>
        <w:br/>
      </w:r>
      <w:r>
        <w:rPr>
          <w:rStyle w:val="jscolor"/>
          <w:rFonts w:ascii="Consolas" w:hAnsi="Consolas"/>
          <w:color w:val="000000"/>
          <w:sz w:val="23"/>
          <w:szCs w:val="23"/>
        </w:rPr>
        <w:t>  document.</w:t>
      </w:r>
      <w:r>
        <w:rPr>
          <w:rStyle w:val="jspropertycolor"/>
          <w:rFonts w:ascii="Consolas" w:hAnsi="Consolas"/>
          <w:color w:val="000000"/>
          <w:sz w:val="23"/>
          <w:szCs w:val="23"/>
        </w:rPr>
        <w:t>getElementById</w:t>
      </w:r>
      <w:r>
        <w:rPr>
          <w:rStyle w:val="jscolor"/>
          <w:rFonts w:ascii="Consolas" w:hAnsi="Consolas"/>
          <w:color w:val="000000"/>
          <w:sz w:val="23"/>
          <w:szCs w:val="23"/>
        </w:rPr>
        <w:t>(</w:t>
      </w:r>
      <w:r>
        <w:rPr>
          <w:rStyle w:val="jsstringcolor"/>
          <w:rFonts w:ascii="Consolas" w:hAnsi="Consolas"/>
          <w:color w:val="A52A2A"/>
          <w:sz w:val="23"/>
          <w:szCs w:val="23"/>
        </w:rPr>
        <w:t>"demo"</w:t>
      </w:r>
      <w:r>
        <w:rPr>
          <w:rStyle w:val="jscolor"/>
          <w:rFonts w:ascii="Consolas" w:hAnsi="Consolas"/>
          <w:color w:val="000000"/>
          <w:sz w:val="23"/>
          <w:szCs w:val="23"/>
        </w:rPr>
        <w:t>).</w:t>
      </w:r>
      <w:r>
        <w:rPr>
          <w:rStyle w:val="jspropertycolor"/>
          <w:rFonts w:ascii="Consolas" w:hAnsi="Consolas"/>
          <w:color w:val="000000"/>
          <w:sz w:val="23"/>
          <w:szCs w:val="23"/>
        </w:rPr>
        <w:t>innerHTML</w:t>
      </w:r>
      <w:r>
        <w:rPr>
          <w:rStyle w:val="jscolor"/>
          <w:rFonts w:ascii="Consolas" w:hAnsi="Consolas"/>
          <w:color w:val="000000"/>
          <w:sz w:val="23"/>
          <w:szCs w:val="23"/>
        </w:rPr>
        <w:t> = value;</w:t>
      </w:r>
      <w:r>
        <w:rPr>
          <w:rFonts w:ascii="Consolas" w:hAnsi="Consolas"/>
          <w:color w:val="000000"/>
          <w:sz w:val="23"/>
          <w:szCs w:val="23"/>
        </w:rPr>
        <w:br/>
      </w:r>
      <w:r>
        <w:rPr>
          <w:rStyle w:val="jscolor"/>
          <w:rFonts w:ascii="Consolas" w:hAnsi="Consolas"/>
          <w:color w:val="000000"/>
          <w:sz w:val="23"/>
          <w:szCs w:val="23"/>
        </w:rPr>
        <w:t>});</w:t>
      </w:r>
    </w:p>
    <w:p w14:paraId="2BF5A24D" w14:textId="77777777" w:rsidR="00BC3A0D" w:rsidRDefault="00BC3A0D" w:rsidP="00BC3A0D">
      <w:pPr>
        <w:pStyle w:val="Heading1"/>
        <w:shd w:val="clear" w:color="auto" w:fill="FFFFFF"/>
        <w:spacing w:before="0" w:after="240"/>
        <w:rPr>
          <w:rFonts w:ascii="Segoe UI" w:hAnsi="Segoe UI" w:cs="Segoe UI"/>
          <w:color w:val="1F2328"/>
        </w:rPr>
      </w:pPr>
      <w:r>
        <w:rPr>
          <w:rFonts w:ascii="Segoe UI" w:hAnsi="Segoe UI" w:cs="Segoe UI"/>
          <w:color w:val="1F2328"/>
        </w:rPr>
        <w:t>TypeScript</w:t>
      </w:r>
    </w:p>
    <w:p w14:paraId="09603A72" w14:textId="77777777" w:rsidR="00BC3A0D" w:rsidRDefault="00BC3A0D" w:rsidP="00BC3A0D">
      <w:pPr>
        <w:shd w:val="clear" w:color="auto" w:fill="FFFFFF"/>
        <w:rPr>
          <w:rFonts w:ascii="Segoe UI" w:hAnsi="Segoe UI" w:cs="Segoe UI"/>
          <w:color w:val="1F2328"/>
        </w:rPr>
      </w:pPr>
      <w:r>
        <w:rPr>
          <w:rFonts w:ascii="Segoe UI" w:hAnsi="Segoe UI" w:cs="Segoe UI"/>
          <w:color w:val="1F2328"/>
        </w:rPr>
        <w:t>Table of Contents</w:t>
      </w:r>
    </w:p>
    <w:p w14:paraId="4BAECC0E" w14:textId="77777777" w:rsidR="00BC3A0D" w:rsidRDefault="006770BE" w:rsidP="00BC3A0D">
      <w:pPr>
        <w:numPr>
          <w:ilvl w:val="0"/>
          <w:numId w:val="65"/>
        </w:numPr>
        <w:shd w:val="clear" w:color="auto" w:fill="FFFFFF"/>
        <w:spacing w:before="100" w:beforeAutospacing="1" w:after="100" w:afterAutospacing="1" w:line="240" w:lineRule="auto"/>
        <w:rPr>
          <w:rFonts w:ascii="Segoe UI" w:hAnsi="Segoe UI" w:cs="Segoe UI"/>
          <w:color w:val="1F2328"/>
        </w:rPr>
      </w:pPr>
      <w:hyperlink r:id="rId211" w:anchor="install-typescript" w:history="1">
        <w:r w:rsidR="00BC3A0D">
          <w:rPr>
            <w:rStyle w:val="Hyperlink"/>
            <w:rFonts w:ascii="Segoe UI" w:hAnsi="Segoe UI" w:cs="Segoe UI"/>
          </w:rPr>
          <w:t>1. Install TypeScript</w:t>
        </w:r>
      </w:hyperlink>
    </w:p>
    <w:p w14:paraId="0BD7081C"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2" w:anchor="online-typescript" w:history="1">
        <w:r w:rsidR="00BC3A0D">
          <w:rPr>
            <w:rStyle w:val="Hyperlink"/>
            <w:rFonts w:ascii="Segoe UI" w:hAnsi="Segoe UI" w:cs="Segoe UI"/>
          </w:rPr>
          <w:t>2. Online TypeScript</w:t>
        </w:r>
      </w:hyperlink>
    </w:p>
    <w:p w14:paraId="535ED78A"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3" w:anchor="source-code" w:history="1">
        <w:r w:rsidR="00BC3A0D">
          <w:rPr>
            <w:rStyle w:val="Hyperlink"/>
            <w:rFonts w:ascii="Segoe UI" w:hAnsi="Segoe UI" w:cs="Segoe UI"/>
          </w:rPr>
          <w:t>3. Source Code</w:t>
        </w:r>
      </w:hyperlink>
    </w:p>
    <w:p w14:paraId="787F99E7"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4" w:anchor="functions" w:history="1">
        <w:r w:rsidR="00BC3A0D">
          <w:rPr>
            <w:rStyle w:val="Hyperlink"/>
            <w:rFonts w:ascii="Segoe UI" w:hAnsi="Segoe UI" w:cs="Segoe UI"/>
          </w:rPr>
          <w:t>4. Functions</w:t>
        </w:r>
      </w:hyperlink>
    </w:p>
    <w:p w14:paraId="52402BC7"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5" w:anchor="passing-function-as-argument" w:history="1">
        <w:r w:rsidR="00BC3A0D">
          <w:rPr>
            <w:rStyle w:val="Hyperlink"/>
            <w:rFonts w:ascii="Segoe UI" w:hAnsi="Segoe UI" w:cs="Segoe UI"/>
          </w:rPr>
          <w:t>5. Passing Function as Argument</w:t>
        </w:r>
      </w:hyperlink>
    </w:p>
    <w:p w14:paraId="02DC4AB0"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6" w:anchor="constructor" w:history="1">
        <w:r w:rsidR="00BC3A0D">
          <w:rPr>
            <w:rStyle w:val="Hyperlink"/>
            <w:rFonts w:ascii="Segoe UI" w:hAnsi="Segoe UI" w:cs="Segoe UI"/>
          </w:rPr>
          <w:t>6. Constructor</w:t>
        </w:r>
      </w:hyperlink>
    </w:p>
    <w:p w14:paraId="5829E9CC"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7" w:anchor="external-module-external-module" w:history="1">
        <w:r w:rsidR="00BC3A0D">
          <w:rPr>
            <w:rStyle w:val="Hyperlink"/>
            <w:rFonts w:ascii="Segoe UI" w:hAnsi="Segoe UI" w:cs="Segoe UI"/>
          </w:rPr>
          <w:t>7. External-Module, External Module</w:t>
        </w:r>
      </w:hyperlink>
    </w:p>
    <w:p w14:paraId="5AFB293A"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8" w:anchor="internal-module-internal-module" w:history="1">
        <w:r w:rsidR="00BC3A0D">
          <w:rPr>
            <w:rStyle w:val="Hyperlink"/>
            <w:rFonts w:ascii="Segoe UI" w:hAnsi="Segoe UI" w:cs="Segoe UI"/>
          </w:rPr>
          <w:t>8. Internal Module, Internal-Module</w:t>
        </w:r>
      </w:hyperlink>
    </w:p>
    <w:p w14:paraId="7069790C" w14:textId="77777777" w:rsidR="00BC3A0D" w:rsidRDefault="006770BE" w:rsidP="00BC3A0D">
      <w:pPr>
        <w:numPr>
          <w:ilvl w:val="0"/>
          <w:numId w:val="65"/>
        </w:numPr>
        <w:shd w:val="clear" w:color="auto" w:fill="FFFFFF"/>
        <w:spacing w:before="60" w:after="100" w:afterAutospacing="1" w:line="240" w:lineRule="auto"/>
        <w:rPr>
          <w:rFonts w:ascii="Segoe UI" w:hAnsi="Segoe UI" w:cs="Segoe UI"/>
          <w:color w:val="1F2328"/>
        </w:rPr>
      </w:pPr>
      <w:hyperlink r:id="rId219" w:anchor="internal-vs-external-module" w:history="1">
        <w:r w:rsidR="00BC3A0D">
          <w:rPr>
            <w:rStyle w:val="Hyperlink"/>
            <w:rFonts w:ascii="Segoe UI" w:hAnsi="Segoe UI" w:cs="Segoe UI"/>
          </w:rPr>
          <w:t>9. Internal V/s External Module</w:t>
        </w:r>
      </w:hyperlink>
    </w:p>
    <w:p w14:paraId="1955BF8B"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1. Install TypeScript</w:t>
      </w:r>
    </w:p>
    <w:p w14:paraId="09A1E67B" w14:textId="77777777" w:rsidR="00BC3A0D" w:rsidRDefault="00BC3A0D" w:rsidP="00BC3A0D">
      <w:pPr>
        <w:pStyle w:val="HTMLPreformatted"/>
        <w:shd w:val="clear" w:color="auto" w:fill="FFFFFF"/>
        <w:rPr>
          <w:color w:val="1F2328"/>
        </w:rPr>
      </w:pPr>
      <w:r>
        <w:rPr>
          <w:color w:val="1F2328"/>
        </w:rPr>
        <w:t>npm install -g typescript</w:t>
      </w:r>
    </w:p>
    <w:p w14:paraId="2313ABE4" w14:textId="77777777" w:rsidR="00BC3A0D" w:rsidRDefault="00BC3A0D" w:rsidP="00BC3A0D">
      <w:pPr>
        <w:pStyle w:val="HTMLPreformatted"/>
        <w:shd w:val="clear" w:color="auto" w:fill="FFFFFF"/>
        <w:rPr>
          <w:color w:val="1F2328"/>
        </w:rPr>
      </w:pPr>
    </w:p>
    <w:p w14:paraId="44B60DF0" w14:textId="77777777" w:rsidR="00BC3A0D" w:rsidRDefault="00BC3A0D" w:rsidP="00BC3A0D">
      <w:pPr>
        <w:pStyle w:val="HTMLPreformatted"/>
        <w:shd w:val="clear" w:color="auto" w:fill="FFFFFF"/>
        <w:rPr>
          <w:color w:val="1F2328"/>
        </w:rPr>
      </w:pPr>
      <w:r>
        <w:rPr>
          <w:color w:val="1F2328"/>
        </w:rPr>
        <w:t>tsc -v</w:t>
      </w:r>
    </w:p>
    <w:p w14:paraId="17418E4D"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2. Online TypeScript</w:t>
      </w:r>
    </w:p>
    <w:p w14:paraId="48FCD8D8" w14:textId="77777777" w:rsidR="00BC3A0D" w:rsidRDefault="006770BE" w:rsidP="00BC3A0D">
      <w:pPr>
        <w:pStyle w:val="NormalWeb"/>
        <w:numPr>
          <w:ilvl w:val="0"/>
          <w:numId w:val="66"/>
        </w:numPr>
        <w:shd w:val="clear" w:color="auto" w:fill="FFFFFF"/>
        <w:spacing w:before="240" w:beforeAutospacing="0" w:after="240" w:afterAutospacing="0"/>
        <w:rPr>
          <w:rFonts w:ascii="Segoe UI" w:hAnsi="Segoe UI" w:cs="Segoe UI"/>
          <w:color w:val="1F2328"/>
        </w:rPr>
      </w:pPr>
      <w:hyperlink r:id="rId220" w:history="1">
        <w:r w:rsidR="00BC3A0D">
          <w:rPr>
            <w:rStyle w:val="Hyperlink"/>
            <w:rFonts w:ascii="Segoe UI" w:hAnsi="Segoe UI" w:cs="Segoe UI"/>
          </w:rPr>
          <w:t>https://www.typescriptlang.org/</w:t>
        </w:r>
      </w:hyperlink>
    </w:p>
    <w:p w14:paraId="2717AB24"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3. Source Code</w:t>
      </w:r>
    </w:p>
    <w:p w14:paraId="520D414B"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myNumber</w:t>
      </w:r>
      <w:r>
        <w:rPr>
          <w:color w:val="1F2328"/>
        </w:rPr>
        <w:t xml:space="preserve">: </w:t>
      </w:r>
      <w:r>
        <w:rPr>
          <w:rStyle w:val="pl-s1"/>
          <w:color w:val="1F2328"/>
        </w:rPr>
        <w:t>number</w:t>
      </w:r>
      <w:r>
        <w:rPr>
          <w:color w:val="1F2328"/>
        </w:rPr>
        <w:t xml:space="preserve"> </w:t>
      </w:r>
      <w:r>
        <w:rPr>
          <w:rStyle w:val="pl-c1"/>
          <w:color w:val="1F2328"/>
        </w:rPr>
        <w:t>=</w:t>
      </w:r>
      <w:r>
        <w:rPr>
          <w:color w:val="1F2328"/>
        </w:rPr>
        <w:t xml:space="preserve"> </w:t>
      </w:r>
      <w:r>
        <w:rPr>
          <w:rStyle w:val="pl-c1"/>
          <w:color w:val="1F2328"/>
        </w:rPr>
        <w:t>42</w:t>
      </w:r>
      <w:r>
        <w:rPr>
          <w:rStyle w:val="pl-kos"/>
          <w:color w:val="1F2328"/>
        </w:rPr>
        <w:t>;</w:t>
      </w:r>
    </w:p>
    <w:p w14:paraId="618EC372"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myBoolean</w:t>
      </w:r>
      <w:r>
        <w:rPr>
          <w:color w:val="1F2328"/>
        </w:rPr>
        <w:t xml:space="preserve">: </w:t>
      </w:r>
      <w:r>
        <w:rPr>
          <w:rStyle w:val="pl-s1"/>
          <w:color w:val="1F2328"/>
        </w:rPr>
        <w:t>boolean</w:t>
      </w:r>
      <w:r>
        <w:rPr>
          <w:color w:val="1F2328"/>
        </w:rPr>
        <w:t xml:space="preserve"> </w:t>
      </w:r>
      <w:r>
        <w:rPr>
          <w:rStyle w:val="pl-c1"/>
          <w:color w:val="1F2328"/>
        </w:rPr>
        <w:t>=</w:t>
      </w:r>
      <w:r>
        <w:rPr>
          <w:color w:val="1F2328"/>
        </w:rPr>
        <w:t xml:space="preserve"> </w:t>
      </w:r>
      <w:r>
        <w:rPr>
          <w:rStyle w:val="pl-c1"/>
          <w:color w:val="1F2328"/>
        </w:rPr>
        <w:t>true</w:t>
      </w:r>
      <w:r>
        <w:rPr>
          <w:rStyle w:val="pl-kos"/>
          <w:color w:val="1F2328"/>
        </w:rPr>
        <w:t>;</w:t>
      </w:r>
    </w:p>
    <w:p w14:paraId="3CECC727"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myArray</w:t>
      </w:r>
      <w:r>
        <w:rPr>
          <w:color w:val="1F2328"/>
        </w:rPr>
        <w:t xml:space="preserve">: </w:t>
      </w:r>
      <w:r>
        <w:rPr>
          <w:rStyle w:val="pl-s1"/>
          <w:color w:val="1F2328"/>
        </w:rPr>
        <w:t>number</w:t>
      </w:r>
      <w:r>
        <w:rPr>
          <w:rStyle w:val="pl-kos"/>
          <w:color w:val="1F2328"/>
        </w:rPr>
        <w:t>[]</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r>
        <w:rPr>
          <w:color w:val="1F2328"/>
        </w:rPr>
        <w:t xml:space="preserve"> </w:t>
      </w:r>
      <w:r>
        <w:rPr>
          <w:rStyle w:val="pl-c"/>
          <w:color w:val="1F2328"/>
        </w:rPr>
        <w:t>// Array of numbers</w:t>
      </w:r>
    </w:p>
    <w:p w14:paraId="62A0FBBB"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myArray2</w:t>
      </w:r>
      <w:r>
        <w:rPr>
          <w:color w:val="1F2328"/>
        </w:rPr>
        <w:t xml:space="preserve">: </w:t>
      </w:r>
      <w:r>
        <w:rPr>
          <w:rStyle w:val="pl-s1"/>
          <w:color w:val="1F2328"/>
        </w:rPr>
        <w:t>string</w:t>
      </w:r>
      <w:r>
        <w:rPr>
          <w:rStyle w:val="pl-kos"/>
          <w:color w:val="1F2328"/>
        </w:rPr>
        <w:t>[]</w:t>
      </w:r>
      <w:r>
        <w:rPr>
          <w:color w:val="1F2328"/>
        </w:rPr>
        <w:t xml:space="preserve"> </w:t>
      </w:r>
      <w:r>
        <w:rPr>
          <w:rStyle w:val="pl-c1"/>
          <w:color w:val="1F2328"/>
        </w:rPr>
        <w:t>=</w:t>
      </w:r>
      <w:r>
        <w:rPr>
          <w:color w:val="1F2328"/>
        </w:rPr>
        <w:t xml:space="preserve"> </w:t>
      </w:r>
      <w:r>
        <w:rPr>
          <w:rStyle w:val="pl-kos"/>
          <w:color w:val="1F2328"/>
        </w:rPr>
        <w:t>[</w:t>
      </w:r>
      <w:r>
        <w:rPr>
          <w:rStyle w:val="pl-s"/>
          <w:color w:val="1F2328"/>
        </w:rPr>
        <w:t>"apple"</w:t>
      </w:r>
      <w:r>
        <w:rPr>
          <w:rStyle w:val="pl-kos"/>
          <w:color w:val="1F2328"/>
        </w:rPr>
        <w:t>,</w:t>
      </w:r>
      <w:r>
        <w:rPr>
          <w:color w:val="1F2328"/>
        </w:rPr>
        <w:t xml:space="preserve"> </w:t>
      </w:r>
      <w:r>
        <w:rPr>
          <w:rStyle w:val="pl-s"/>
          <w:color w:val="1F2328"/>
        </w:rPr>
        <w:t>"banana"</w:t>
      </w:r>
      <w:r>
        <w:rPr>
          <w:rStyle w:val="pl-kos"/>
          <w:color w:val="1F2328"/>
        </w:rPr>
        <w:t>,</w:t>
      </w:r>
      <w:r>
        <w:rPr>
          <w:color w:val="1F2328"/>
        </w:rPr>
        <w:t xml:space="preserve"> </w:t>
      </w:r>
      <w:r>
        <w:rPr>
          <w:rStyle w:val="pl-s"/>
          <w:color w:val="1F2328"/>
        </w:rPr>
        <w:t>"orange"</w:t>
      </w:r>
      <w:r>
        <w:rPr>
          <w:rStyle w:val="pl-kos"/>
          <w:color w:val="1F2328"/>
        </w:rPr>
        <w:t>];</w:t>
      </w:r>
      <w:r>
        <w:rPr>
          <w:color w:val="1F2328"/>
        </w:rPr>
        <w:t xml:space="preserve"> </w:t>
      </w:r>
      <w:r>
        <w:rPr>
          <w:rStyle w:val="pl-c"/>
          <w:color w:val="1F2328"/>
        </w:rPr>
        <w:t>// Array of strings</w:t>
      </w:r>
    </w:p>
    <w:p w14:paraId="54E62999" w14:textId="77777777" w:rsidR="00BC3A0D" w:rsidRDefault="00BC3A0D" w:rsidP="00BC3A0D">
      <w:pPr>
        <w:pStyle w:val="HTMLPreformatted"/>
        <w:shd w:val="clear" w:color="auto" w:fill="FFFFFF"/>
        <w:rPr>
          <w:color w:val="1F2328"/>
        </w:rPr>
      </w:pPr>
    </w:p>
    <w:p w14:paraId="1CD6A54E" w14:textId="77777777" w:rsidR="00BC3A0D" w:rsidRDefault="00BC3A0D" w:rsidP="00BC3A0D">
      <w:pPr>
        <w:pStyle w:val="HTMLPreformatted"/>
        <w:shd w:val="clear" w:color="auto" w:fill="FFFFFF"/>
        <w:rPr>
          <w:color w:val="1F2328"/>
        </w:rPr>
      </w:pPr>
      <w:r>
        <w:rPr>
          <w:rStyle w:val="pl-k"/>
          <w:color w:val="1F2328"/>
        </w:rPr>
        <w:lastRenderedPageBreak/>
        <w:t>let</w:t>
      </w:r>
      <w:r>
        <w:rPr>
          <w:color w:val="1F2328"/>
        </w:rPr>
        <w:t xml:space="preserve"> </w:t>
      </w:r>
      <w:r>
        <w:rPr>
          <w:rStyle w:val="pl-s1"/>
          <w:color w:val="1F2328"/>
        </w:rPr>
        <w:t>myAny</w:t>
      </w:r>
      <w:r>
        <w:rPr>
          <w:color w:val="1F2328"/>
        </w:rPr>
        <w:t xml:space="preserve">: </w:t>
      </w:r>
      <w:r>
        <w:rPr>
          <w:rStyle w:val="pl-s1"/>
          <w:color w:val="1F2328"/>
        </w:rPr>
        <w:t>any</w:t>
      </w:r>
      <w:r>
        <w:rPr>
          <w:color w:val="1F2328"/>
        </w:rPr>
        <w:t xml:space="preserve"> </w:t>
      </w:r>
      <w:r>
        <w:rPr>
          <w:rStyle w:val="pl-c1"/>
          <w:color w:val="1F2328"/>
        </w:rPr>
        <w:t>=</w:t>
      </w:r>
      <w:r>
        <w:rPr>
          <w:color w:val="1F2328"/>
        </w:rPr>
        <w:t xml:space="preserve"> </w:t>
      </w:r>
      <w:r>
        <w:rPr>
          <w:rStyle w:val="pl-c1"/>
          <w:color w:val="1F2328"/>
        </w:rPr>
        <w:t>10</w:t>
      </w:r>
      <w:r>
        <w:rPr>
          <w:rStyle w:val="pl-kos"/>
          <w:color w:val="1F2328"/>
        </w:rPr>
        <w:t>;</w:t>
      </w:r>
      <w:r>
        <w:rPr>
          <w:color w:val="1F2328"/>
        </w:rPr>
        <w:t xml:space="preserve"> </w:t>
      </w:r>
      <w:r>
        <w:rPr>
          <w:rStyle w:val="pl-c"/>
          <w:color w:val="1F2328"/>
        </w:rPr>
        <w:t>// Any type can hold any kind of value</w:t>
      </w:r>
    </w:p>
    <w:p w14:paraId="71906931" w14:textId="77777777" w:rsidR="00BC3A0D" w:rsidRDefault="00BC3A0D" w:rsidP="00BC3A0D">
      <w:pPr>
        <w:pStyle w:val="HTMLPreformatted"/>
        <w:shd w:val="clear" w:color="auto" w:fill="FFFFFF"/>
        <w:rPr>
          <w:color w:val="1F2328"/>
        </w:rPr>
      </w:pPr>
      <w:r>
        <w:rPr>
          <w:rStyle w:val="pl-s1"/>
          <w:color w:val="1F2328"/>
        </w:rPr>
        <w:t>myAny</w:t>
      </w:r>
      <w:r>
        <w:rPr>
          <w:color w:val="1F2328"/>
        </w:rPr>
        <w:t xml:space="preserve"> </w:t>
      </w:r>
      <w:r>
        <w:rPr>
          <w:rStyle w:val="pl-c1"/>
          <w:color w:val="1F2328"/>
        </w:rPr>
        <w:t>=</w:t>
      </w:r>
      <w:r>
        <w:rPr>
          <w:color w:val="1F2328"/>
        </w:rPr>
        <w:t xml:space="preserve"> </w:t>
      </w:r>
      <w:r>
        <w:rPr>
          <w:rStyle w:val="pl-s"/>
          <w:color w:val="1F2328"/>
        </w:rPr>
        <w:t>"Hello"</w:t>
      </w:r>
      <w:r>
        <w:rPr>
          <w:rStyle w:val="pl-kos"/>
          <w:color w:val="1F2328"/>
        </w:rPr>
        <w:t>;</w:t>
      </w:r>
      <w:r>
        <w:rPr>
          <w:color w:val="1F2328"/>
        </w:rPr>
        <w:t xml:space="preserve"> </w:t>
      </w:r>
      <w:r>
        <w:rPr>
          <w:rStyle w:val="pl-c"/>
          <w:color w:val="1F2328"/>
        </w:rPr>
        <w:t>// No error, since myAny can be anything</w:t>
      </w:r>
    </w:p>
    <w:p w14:paraId="4C205E0F" w14:textId="77777777" w:rsidR="00BC3A0D" w:rsidRDefault="00BC3A0D" w:rsidP="00BC3A0D">
      <w:pPr>
        <w:pStyle w:val="HTMLPreformatted"/>
        <w:shd w:val="clear" w:color="auto" w:fill="FFFFFF"/>
        <w:rPr>
          <w:color w:val="1F2328"/>
        </w:rPr>
      </w:pPr>
    </w:p>
    <w:p w14:paraId="10C5369A"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myArray</w:t>
      </w:r>
      <w:r>
        <w:rPr>
          <w:color w:val="1F2328"/>
        </w:rPr>
        <w:t xml:space="preserve">: </w:t>
      </w:r>
      <w:r>
        <w:rPr>
          <w:rStyle w:val="pl-s1"/>
          <w:color w:val="1F2328"/>
        </w:rPr>
        <w:t>number</w:t>
      </w:r>
      <w:r>
        <w:rPr>
          <w:rStyle w:val="pl-kos"/>
          <w:color w:val="1F2328"/>
        </w:rPr>
        <w:t>[]</w:t>
      </w:r>
      <w:r>
        <w:rPr>
          <w:color w:val="1F2328"/>
        </w:rPr>
        <w:t xml:space="preserve"> </w:t>
      </w:r>
      <w:r>
        <w:rPr>
          <w:rStyle w:val="pl-c1"/>
          <w:color w:val="1F2328"/>
        </w:rPr>
        <w:t>=</w:t>
      </w:r>
      <w:r>
        <w:rPr>
          <w:color w:val="1F2328"/>
        </w:rPr>
        <w:t xml:space="preserve"> </w:t>
      </w:r>
      <w:r>
        <w:rPr>
          <w:rStyle w:val="pl-kos"/>
          <w:color w:val="1F2328"/>
        </w:rPr>
        <w:t>[</w:t>
      </w:r>
      <w:r>
        <w:rPr>
          <w:rStyle w:val="pl-c1"/>
          <w:color w:val="1F2328"/>
        </w:rPr>
        <w:t>1</w:t>
      </w:r>
      <w:r>
        <w:rPr>
          <w:rStyle w:val="pl-kos"/>
          <w:color w:val="1F2328"/>
        </w:rPr>
        <w:t>,</w:t>
      </w:r>
      <w:r>
        <w:rPr>
          <w:color w:val="1F2328"/>
        </w:rPr>
        <w:t xml:space="preserve"> </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1"/>
          <w:color w:val="1F2328"/>
        </w:rPr>
        <w:t>4</w:t>
      </w:r>
      <w:r>
        <w:rPr>
          <w:rStyle w:val="pl-kos"/>
          <w:color w:val="1F2328"/>
        </w:rPr>
        <w:t>,</w:t>
      </w:r>
      <w:r>
        <w:rPr>
          <w:color w:val="1F2328"/>
        </w:rPr>
        <w:t xml:space="preserve"> </w:t>
      </w:r>
      <w:r>
        <w:rPr>
          <w:rStyle w:val="pl-c1"/>
          <w:color w:val="1F2328"/>
        </w:rPr>
        <w:t>5</w:t>
      </w:r>
      <w:r>
        <w:rPr>
          <w:rStyle w:val="pl-kos"/>
          <w:color w:val="1F2328"/>
        </w:rPr>
        <w:t>];</w:t>
      </w:r>
    </w:p>
    <w:p w14:paraId="78CC5A8E" w14:textId="77777777" w:rsidR="00BC3A0D" w:rsidRDefault="00BC3A0D" w:rsidP="00BC3A0D">
      <w:pPr>
        <w:pStyle w:val="HTMLPreformatted"/>
        <w:shd w:val="clear" w:color="auto" w:fill="FFFFFF"/>
        <w:rPr>
          <w:color w:val="1F2328"/>
        </w:rPr>
      </w:pPr>
      <w:r>
        <w:rPr>
          <w:rStyle w:val="pl-k"/>
          <w:color w:val="1F2328"/>
        </w:rPr>
        <w:t>let</w:t>
      </w:r>
      <w:r>
        <w:rPr>
          <w:color w:val="1F2328"/>
        </w:rPr>
        <w:t xml:space="preserve"> </w:t>
      </w:r>
      <w:r>
        <w:rPr>
          <w:rStyle w:val="pl-s1"/>
          <w:color w:val="1F2328"/>
        </w:rPr>
        <w:t>myArray</w:t>
      </w:r>
      <w:r>
        <w:rPr>
          <w:color w:val="1F2328"/>
        </w:rPr>
        <w:t xml:space="preserve">: </w:t>
      </w:r>
      <w:r>
        <w:rPr>
          <w:rStyle w:val="pl-v"/>
          <w:color w:val="1F2328"/>
        </w:rPr>
        <w:t>Array</w:t>
      </w:r>
      <w:r>
        <w:rPr>
          <w:rStyle w:val="pl-c1"/>
          <w:color w:val="1F2328"/>
        </w:rPr>
        <w:t>&lt;</w:t>
      </w:r>
      <w:r>
        <w:rPr>
          <w:rStyle w:val="pl-ent"/>
          <w:color w:val="1F2328"/>
        </w:rPr>
        <w:t>number</w:t>
      </w:r>
      <w:r>
        <w:rPr>
          <w:rStyle w:val="pl-c1"/>
          <w:color w:val="1F2328"/>
        </w:rPr>
        <w:t>&gt;</w:t>
      </w:r>
      <w:r>
        <w:rPr>
          <w:color w:val="1F2328"/>
        </w:rPr>
        <w:t xml:space="preserve"> = [1, 2, 3, 4, 5];</w:t>
      </w:r>
    </w:p>
    <w:p w14:paraId="52BAE4A8" w14:textId="77777777" w:rsidR="00BC3A0D" w:rsidRDefault="00BC3A0D" w:rsidP="00BC3A0D">
      <w:pPr>
        <w:pStyle w:val="HTMLPreformatted"/>
        <w:shd w:val="clear" w:color="auto" w:fill="FFFFFF"/>
        <w:rPr>
          <w:color w:val="1F2328"/>
        </w:rPr>
      </w:pPr>
    </w:p>
    <w:p w14:paraId="66E2F099" w14:textId="77777777" w:rsidR="00BC3A0D" w:rsidRDefault="00BC3A0D" w:rsidP="00BC3A0D">
      <w:pPr>
        <w:pStyle w:val="HTMLPreformatted"/>
        <w:shd w:val="clear" w:color="auto" w:fill="FFFFFF"/>
        <w:rPr>
          <w:color w:val="1F2328"/>
        </w:rPr>
      </w:pPr>
      <w:r>
        <w:rPr>
          <w:color w:val="1F2328"/>
        </w:rPr>
        <w:t>let myArray: Array</w:t>
      </w:r>
      <w:r>
        <w:rPr>
          <w:rStyle w:val="pl-c1"/>
          <w:color w:val="1F2328"/>
        </w:rPr>
        <w:t>&lt;</w:t>
      </w:r>
      <w:r>
        <w:rPr>
          <w:rStyle w:val="pl-ent"/>
          <w:color w:val="1F2328"/>
        </w:rPr>
        <w:t>any</w:t>
      </w:r>
      <w:r>
        <w:rPr>
          <w:rStyle w:val="pl-c1"/>
          <w:color w:val="1F2328"/>
        </w:rPr>
        <w:t>&gt;</w:t>
      </w:r>
      <w:r>
        <w:rPr>
          <w:color w:val="1F2328"/>
        </w:rPr>
        <w:t xml:space="preserve"> = [1, "two", true];</w:t>
      </w:r>
    </w:p>
    <w:p w14:paraId="2B35092E" w14:textId="77777777" w:rsidR="00BC3A0D" w:rsidRDefault="00BC3A0D" w:rsidP="00BC3A0D">
      <w:pPr>
        <w:pStyle w:val="HTMLPreformatted"/>
        <w:shd w:val="clear" w:color="auto" w:fill="FFFFFF"/>
        <w:rPr>
          <w:color w:val="1F2328"/>
        </w:rPr>
      </w:pPr>
    </w:p>
    <w:p w14:paraId="2CADFD42" w14:textId="77777777" w:rsidR="00BC3A0D" w:rsidRDefault="00BC3A0D" w:rsidP="00BC3A0D">
      <w:pPr>
        <w:pStyle w:val="HTMLPreformatted"/>
        <w:shd w:val="clear" w:color="auto" w:fill="FFFFFF"/>
        <w:rPr>
          <w:color w:val="1F2328"/>
        </w:rPr>
      </w:pPr>
    </w:p>
    <w:p w14:paraId="29D994C2" w14:textId="77777777" w:rsidR="00BC3A0D" w:rsidRDefault="00BC3A0D" w:rsidP="00BC3A0D">
      <w:pPr>
        <w:pStyle w:val="HTMLPreformatted"/>
        <w:shd w:val="clear" w:color="auto" w:fill="FFFFFF"/>
        <w:rPr>
          <w:color w:val="1F2328"/>
        </w:rPr>
      </w:pPr>
      <w:r>
        <w:rPr>
          <w:color w:val="1F2328"/>
        </w:rPr>
        <w:t>#Enum</w:t>
      </w:r>
    </w:p>
    <w:p w14:paraId="1B2CB0C5" w14:textId="77777777" w:rsidR="00BC3A0D" w:rsidRDefault="00BC3A0D" w:rsidP="00BC3A0D">
      <w:pPr>
        <w:pStyle w:val="HTMLPreformatted"/>
        <w:shd w:val="clear" w:color="auto" w:fill="FFFFFF"/>
        <w:rPr>
          <w:color w:val="1F2328"/>
        </w:rPr>
      </w:pPr>
    </w:p>
    <w:p w14:paraId="1C862453" w14:textId="77777777" w:rsidR="00BC3A0D" w:rsidRDefault="00BC3A0D" w:rsidP="00BC3A0D">
      <w:pPr>
        <w:pStyle w:val="HTMLPreformatted"/>
        <w:shd w:val="clear" w:color="auto" w:fill="FFFFFF"/>
        <w:rPr>
          <w:color w:val="1F2328"/>
        </w:rPr>
      </w:pPr>
      <w:r>
        <w:rPr>
          <w:color w:val="1F2328"/>
        </w:rPr>
        <w:t>// Define an enum named 'Direction'</w:t>
      </w:r>
    </w:p>
    <w:p w14:paraId="612C44D0" w14:textId="77777777" w:rsidR="00BC3A0D" w:rsidRDefault="00BC3A0D" w:rsidP="00BC3A0D">
      <w:pPr>
        <w:pStyle w:val="HTMLPreformatted"/>
        <w:shd w:val="clear" w:color="auto" w:fill="FFFFFF"/>
        <w:rPr>
          <w:color w:val="1F2328"/>
        </w:rPr>
      </w:pPr>
      <w:r>
        <w:rPr>
          <w:color w:val="1F2328"/>
        </w:rPr>
        <w:t xml:space="preserve">enum Direction </w:t>
      </w:r>
      <w:r>
        <w:rPr>
          <w:rStyle w:val="pl-kos"/>
          <w:color w:val="1F2328"/>
        </w:rPr>
        <w:t>{</w:t>
      </w:r>
    </w:p>
    <w:p w14:paraId="7A58D665" w14:textId="77777777" w:rsidR="00BC3A0D" w:rsidRDefault="00BC3A0D" w:rsidP="00BC3A0D">
      <w:pPr>
        <w:pStyle w:val="HTMLPreformatted"/>
        <w:shd w:val="clear" w:color="auto" w:fill="FFFFFF"/>
        <w:rPr>
          <w:color w:val="1F2328"/>
        </w:rPr>
      </w:pPr>
      <w:r>
        <w:rPr>
          <w:color w:val="1F2328"/>
        </w:rPr>
        <w:t xml:space="preserve">  </w:t>
      </w:r>
      <w:r>
        <w:rPr>
          <w:rStyle w:val="pl-v"/>
          <w:color w:val="1F2328"/>
        </w:rPr>
        <w:t>Up</w:t>
      </w:r>
      <w:r>
        <w:rPr>
          <w:rStyle w:val="pl-kos"/>
          <w:color w:val="1F2328"/>
        </w:rPr>
        <w:t>,</w:t>
      </w:r>
      <w:r>
        <w:rPr>
          <w:color w:val="1F2328"/>
        </w:rPr>
        <w:t xml:space="preserve">    </w:t>
      </w:r>
      <w:r>
        <w:rPr>
          <w:rStyle w:val="pl-c"/>
          <w:color w:val="1F2328"/>
        </w:rPr>
        <w:t>// 0</w:t>
      </w:r>
    </w:p>
    <w:p w14:paraId="3D25E40B" w14:textId="77777777" w:rsidR="00BC3A0D" w:rsidRDefault="00BC3A0D" w:rsidP="00BC3A0D">
      <w:pPr>
        <w:pStyle w:val="HTMLPreformatted"/>
        <w:shd w:val="clear" w:color="auto" w:fill="FFFFFF"/>
        <w:rPr>
          <w:color w:val="1F2328"/>
        </w:rPr>
      </w:pPr>
      <w:r>
        <w:rPr>
          <w:color w:val="1F2328"/>
        </w:rPr>
        <w:t xml:space="preserve">  </w:t>
      </w:r>
      <w:r>
        <w:rPr>
          <w:rStyle w:val="pl-v"/>
          <w:color w:val="1F2328"/>
        </w:rPr>
        <w:t>Down</w:t>
      </w:r>
      <w:r>
        <w:rPr>
          <w:rStyle w:val="pl-kos"/>
          <w:color w:val="1F2328"/>
        </w:rPr>
        <w:t>,</w:t>
      </w:r>
      <w:r>
        <w:rPr>
          <w:color w:val="1F2328"/>
        </w:rPr>
        <w:t xml:space="preserve">  </w:t>
      </w:r>
      <w:r>
        <w:rPr>
          <w:rStyle w:val="pl-c"/>
          <w:color w:val="1F2328"/>
        </w:rPr>
        <w:t>// 1</w:t>
      </w:r>
    </w:p>
    <w:p w14:paraId="71AA3D81" w14:textId="77777777" w:rsidR="00BC3A0D" w:rsidRDefault="00BC3A0D" w:rsidP="00BC3A0D">
      <w:pPr>
        <w:pStyle w:val="HTMLPreformatted"/>
        <w:shd w:val="clear" w:color="auto" w:fill="FFFFFF"/>
        <w:rPr>
          <w:color w:val="1F2328"/>
        </w:rPr>
      </w:pPr>
      <w:r>
        <w:rPr>
          <w:color w:val="1F2328"/>
        </w:rPr>
        <w:t xml:space="preserve">  </w:t>
      </w:r>
      <w:r>
        <w:rPr>
          <w:rStyle w:val="pl-v"/>
          <w:color w:val="1F2328"/>
        </w:rPr>
        <w:t>Left</w:t>
      </w:r>
      <w:r>
        <w:rPr>
          <w:rStyle w:val="pl-kos"/>
          <w:color w:val="1F2328"/>
        </w:rPr>
        <w:t>,</w:t>
      </w:r>
      <w:r>
        <w:rPr>
          <w:color w:val="1F2328"/>
        </w:rPr>
        <w:t xml:space="preserve">  </w:t>
      </w:r>
      <w:r>
        <w:rPr>
          <w:rStyle w:val="pl-c"/>
          <w:color w:val="1F2328"/>
        </w:rPr>
        <w:t>// 2</w:t>
      </w:r>
    </w:p>
    <w:p w14:paraId="2B0670F4" w14:textId="77777777" w:rsidR="00BC3A0D" w:rsidRDefault="00BC3A0D" w:rsidP="00BC3A0D">
      <w:pPr>
        <w:pStyle w:val="HTMLPreformatted"/>
        <w:shd w:val="clear" w:color="auto" w:fill="FFFFFF"/>
        <w:rPr>
          <w:color w:val="1F2328"/>
        </w:rPr>
      </w:pPr>
      <w:r>
        <w:rPr>
          <w:color w:val="1F2328"/>
        </w:rPr>
        <w:t xml:space="preserve">  </w:t>
      </w:r>
      <w:r>
        <w:rPr>
          <w:rStyle w:val="pl-v"/>
          <w:color w:val="1F2328"/>
        </w:rPr>
        <w:t>Right</w:t>
      </w:r>
      <w:r>
        <w:rPr>
          <w:color w:val="1F2328"/>
        </w:rPr>
        <w:t xml:space="preserve">  </w:t>
      </w:r>
      <w:r>
        <w:rPr>
          <w:rStyle w:val="pl-c"/>
          <w:color w:val="1F2328"/>
        </w:rPr>
        <w:t>// 3</w:t>
      </w:r>
    </w:p>
    <w:p w14:paraId="31281A7B" w14:textId="77777777" w:rsidR="00BC3A0D" w:rsidRDefault="00BC3A0D" w:rsidP="00BC3A0D">
      <w:pPr>
        <w:pStyle w:val="HTMLPreformatted"/>
        <w:shd w:val="clear" w:color="auto" w:fill="FFFFFF"/>
        <w:rPr>
          <w:color w:val="1F2328"/>
        </w:rPr>
      </w:pPr>
      <w:r>
        <w:rPr>
          <w:rStyle w:val="pl-kos"/>
          <w:color w:val="1F2328"/>
        </w:rPr>
        <w:t>}</w:t>
      </w:r>
    </w:p>
    <w:p w14:paraId="6A8CB25A" w14:textId="77777777" w:rsidR="00BC3A0D" w:rsidRDefault="00BC3A0D" w:rsidP="00BC3A0D">
      <w:pPr>
        <w:pStyle w:val="HTMLPreformatted"/>
        <w:shd w:val="clear" w:color="auto" w:fill="FFFFFF"/>
        <w:rPr>
          <w:color w:val="1F2328"/>
        </w:rPr>
      </w:pPr>
    </w:p>
    <w:p w14:paraId="32A32673" w14:textId="77777777" w:rsidR="00BC3A0D" w:rsidRDefault="00BC3A0D" w:rsidP="00BC3A0D">
      <w:pPr>
        <w:pStyle w:val="HTMLPreformatted"/>
        <w:shd w:val="clear" w:color="auto" w:fill="FFFFFF"/>
        <w:rPr>
          <w:color w:val="1F2328"/>
        </w:rPr>
      </w:pPr>
      <w:r>
        <w:rPr>
          <w:color w:val="1F2328"/>
        </w:rPr>
        <w:t>// Using the enum</w:t>
      </w:r>
    </w:p>
    <w:p w14:paraId="3806D801" w14:textId="77777777" w:rsidR="00BC3A0D" w:rsidRDefault="00BC3A0D" w:rsidP="00BC3A0D">
      <w:pPr>
        <w:pStyle w:val="HTMLPreformatted"/>
        <w:shd w:val="clear" w:color="auto" w:fill="FFFFFF"/>
        <w:rPr>
          <w:color w:val="1F2328"/>
        </w:rPr>
      </w:pPr>
      <w:r>
        <w:rPr>
          <w:color w:val="1F2328"/>
        </w:rPr>
        <w:t>let playerDirection: Direction = Direction.Up;</w:t>
      </w:r>
    </w:p>
    <w:p w14:paraId="79996A1D" w14:textId="77777777" w:rsidR="00BC3A0D" w:rsidRDefault="00BC3A0D" w:rsidP="00BC3A0D">
      <w:pPr>
        <w:pStyle w:val="HTMLPreformatted"/>
        <w:shd w:val="clear" w:color="auto" w:fill="FFFFFF"/>
        <w:rPr>
          <w:color w:val="1F2328"/>
        </w:rPr>
      </w:pPr>
      <w:r>
        <w:rPr>
          <w:color w:val="1F2328"/>
        </w:rPr>
        <w:t>console.log(playerDirection); // Output: 0</w:t>
      </w:r>
    </w:p>
    <w:p w14:paraId="0D88CCE1" w14:textId="77777777" w:rsidR="00BC3A0D" w:rsidRDefault="00BC3A0D" w:rsidP="00BC3A0D">
      <w:pPr>
        <w:pStyle w:val="HTMLPreformatted"/>
        <w:shd w:val="clear" w:color="auto" w:fill="FFFFFF"/>
        <w:rPr>
          <w:color w:val="1F2328"/>
        </w:rPr>
      </w:pPr>
    </w:p>
    <w:p w14:paraId="54288E68" w14:textId="77777777" w:rsidR="00BC3A0D" w:rsidRDefault="00BC3A0D" w:rsidP="00BC3A0D">
      <w:pPr>
        <w:pStyle w:val="HTMLPreformatted"/>
        <w:shd w:val="clear" w:color="auto" w:fill="FFFFFF"/>
        <w:rPr>
          <w:color w:val="1F2328"/>
        </w:rPr>
      </w:pPr>
      <w:r>
        <w:rPr>
          <w:color w:val="1F2328"/>
        </w:rPr>
        <w:t>// Enums can also be accessed by their values</w:t>
      </w:r>
    </w:p>
    <w:p w14:paraId="32EC0E3D" w14:textId="77777777" w:rsidR="00BC3A0D" w:rsidRDefault="00BC3A0D" w:rsidP="00BC3A0D">
      <w:pPr>
        <w:pStyle w:val="HTMLPreformatted"/>
        <w:shd w:val="clear" w:color="auto" w:fill="FFFFFF"/>
        <w:rPr>
          <w:color w:val="1F2328"/>
        </w:rPr>
      </w:pPr>
      <w:r>
        <w:rPr>
          <w:color w:val="1F2328"/>
        </w:rPr>
        <w:t>console.log(Direction[2]); // Output: "Left"</w:t>
      </w:r>
    </w:p>
    <w:p w14:paraId="24EB0790"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4. Functions</w:t>
      </w:r>
    </w:p>
    <w:p w14:paraId="678DEB23" w14:textId="77777777" w:rsidR="00BC3A0D" w:rsidRDefault="00BC3A0D" w:rsidP="00BC3A0D">
      <w:pPr>
        <w:pStyle w:val="HTMLPreformatted"/>
        <w:shd w:val="clear" w:color="auto" w:fill="FFFFFF"/>
        <w:rPr>
          <w:color w:val="1F2328"/>
        </w:rPr>
      </w:pPr>
      <w:r>
        <w:rPr>
          <w:rStyle w:val="pl-k"/>
          <w:color w:val="1F2328"/>
        </w:rPr>
        <w:t>function</w:t>
      </w:r>
      <w:r>
        <w:rPr>
          <w:color w:val="1F2328"/>
        </w:rPr>
        <w:t xml:space="preserve"> </w:t>
      </w:r>
      <w:r>
        <w:rPr>
          <w:rStyle w:val="pl-en"/>
          <w:color w:val="1F2328"/>
        </w:rPr>
        <w:t>greet</w:t>
      </w:r>
      <w:r>
        <w:rPr>
          <w:rStyle w:val="pl-kos"/>
          <w:color w:val="1F2328"/>
        </w:rPr>
        <w:t>(</w:t>
      </w:r>
      <w:r>
        <w:rPr>
          <w:rStyle w:val="pl-s1"/>
          <w:color w:val="1F2328"/>
        </w:rPr>
        <w:t>name</w:t>
      </w:r>
      <w:r>
        <w:rPr>
          <w:color w:val="1F2328"/>
        </w:rPr>
        <w:t xml:space="preserve">: </w:t>
      </w:r>
      <w:r>
        <w:rPr>
          <w:rStyle w:val="pl-s1"/>
          <w:color w:val="1F2328"/>
        </w:rPr>
        <w:t>string</w:t>
      </w:r>
      <w:r>
        <w:rPr>
          <w:rStyle w:val="pl-kos"/>
          <w:color w:val="1F2328"/>
        </w:rPr>
        <w:t>)</w:t>
      </w:r>
      <w:r>
        <w:rPr>
          <w:color w:val="1F2328"/>
        </w:rPr>
        <w:t xml:space="preserve">: </w:t>
      </w:r>
      <w:r>
        <w:rPr>
          <w:rStyle w:val="pl-s1"/>
          <w:color w:val="1F2328"/>
        </w:rPr>
        <w:t>string</w:t>
      </w:r>
      <w:r>
        <w:rPr>
          <w:color w:val="1F2328"/>
        </w:rPr>
        <w:t xml:space="preserve"> </w:t>
      </w:r>
      <w:r>
        <w:rPr>
          <w:rStyle w:val="pl-kos"/>
          <w:color w:val="1F2328"/>
        </w:rPr>
        <w:t>{</w:t>
      </w:r>
    </w:p>
    <w:p w14:paraId="4A829706" w14:textId="77777777" w:rsidR="00BC3A0D" w:rsidRDefault="00BC3A0D" w:rsidP="00BC3A0D">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
          <w:color w:val="1F2328"/>
        </w:rPr>
        <w:t xml:space="preserve">`Hello, </w:t>
      </w:r>
      <w:r>
        <w:rPr>
          <w:rStyle w:val="pl-kos"/>
          <w:color w:val="1F2328"/>
        </w:rPr>
        <w:t>${</w:t>
      </w:r>
      <w:r>
        <w:rPr>
          <w:rStyle w:val="pl-s1"/>
          <w:color w:val="1F2328"/>
        </w:rPr>
        <w:t>name</w:t>
      </w:r>
      <w:r>
        <w:rPr>
          <w:rStyle w:val="pl-kos"/>
          <w:color w:val="1F2328"/>
        </w:rPr>
        <w:t>}</w:t>
      </w:r>
      <w:r>
        <w:rPr>
          <w:rStyle w:val="pl-s"/>
          <w:color w:val="1F2328"/>
        </w:rPr>
        <w:t>!`</w:t>
      </w:r>
      <w:r>
        <w:rPr>
          <w:rStyle w:val="pl-kos"/>
          <w:color w:val="1F2328"/>
        </w:rPr>
        <w:t>;</w:t>
      </w:r>
    </w:p>
    <w:p w14:paraId="0EE89DF2" w14:textId="77777777" w:rsidR="00BC3A0D" w:rsidRDefault="00BC3A0D" w:rsidP="00BC3A0D">
      <w:pPr>
        <w:pStyle w:val="HTMLPreformatted"/>
        <w:shd w:val="clear" w:color="auto" w:fill="FFFFFF"/>
        <w:rPr>
          <w:color w:val="1F2328"/>
        </w:rPr>
      </w:pPr>
      <w:r>
        <w:rPr>
          <w:rStyle w:val="pl-kos"/>
          <w:color w:val="1F2328"/>
        </w:rPr>
        <w:t>}</w:t>
      </w:r>
    </w:p>
    <w:p w14:paraId="0CFFFB73" w14:textId="77777777" w:rsidR="00BC3A0D" w:rsidRDefault="00BC3A0D" w:rsidP="00BC3A0D">
      <w:pPr>
        <w:pStyle w:val="HTMLPreformatted"/>
        <w:shd w:val="clear" w:color="auto" w:fill="FFFFFF"/>
        <w:rPr>
          <w:color w:val="1F2328"/>
        </w:rPr>
      </w:pPr>
    </w:p>
    <w:p w14:paraId="535E1689" w14:textId="77777777" w:rsidR="00BC3A0D" w:rsidRDefault="00BC3A0D" w:rsidP="00BC3A0D">
      <w:pPr>
        <w:pStyle w:val="HTMLPreformatted"/>
        <w:shd w:val="clear" w:color="auto" w:fill="FFFFFF"/>
        <w:rPr>
          <w:color w:val="1F2328"/>
        </w:rPr>
      </w:pPr>
      <w:r>
        <w:rPr>
          <w:rStyle w:val="pl-k"/>
          <w:color w:val="1F2328"/>
        </w:rPr>
        <w:t>const</w:t>
      </w:r>
      <w:r>
        <w:rPr>
          <w:color w:val="1F2328"/>
        </w:rPr>
        <w:t xml:space="preserve"> </w:t>
      </w:r>
      <w:r>
        <w:rPr>
          <w:rStyle w:val="pl-s1"/>
          <w:color w:val="1F2328"/>
        </w:rPr>
        <w:t>message</w:t>
      </w:r>
      <w:r>
        <w:rPr>
          <w:color w:val="1F2328"/>
        </w:rPr>
        <w:t xml:space="preserve"> </w:t>
      </w:r>
      <w:r>
        <w:rPr>
          <w:rStyle w:val="pl-c1"/>
          <w:color w:val="1F2328"/>
        </w:rPr>
        <w:t>=</w:t>
      </w:r>
      <w:r>
        <w:rPr>
          <w:color w:val="1F2328"/>
        </w:rPr>
        <w:t xml:space="preserve"> </w:t>
      </w:r>
      <w:r>
        <w:rPr>
          <w:rStyle w:val="pl-en"/>
          <w:color w:val="1F2328"/>
        </w:rPr>
        <w:t>greet</w:t>
      </w:r>
      <w:r>
        <w:rPr>
          <w:rStyle w:val="pl-kos"/>
          <w:color w:val="1F2328"/>
        </w:rPr>
        <w:t>(</w:t>
      </w:r>
      <w:r>
        <w:rPr>
          <w:rStyle w:val="pl-s"/>
          <w:color w:val="1F2328"/>
        </w:rPr>
        <w:t>"Alice"</w:t>
      </w:r>
      <w:r>
        <w:rPr>
          <w:rStyle w:val="pl-kos"/>
          <w:color w:val="1F2328"/>
        </w:rPr>
        <w:t>);</w:t>
      </w:r>
    </w:p>
    <w:p w14:paraId="5B93629B" w14:textId="77777777" w:rsidR="00BC3A0D" w:rsidRDefault="00BC3A0D" w:rsidP="00BC3A0D">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message</w:t>
      </w:r>
      <w:r>
        <w:rPr>
          <w:rStyle w:val="pl-kos"/>
          <w:color w:val="1F2328"/>
        </w:rPr>
        <w:t>);</w:t>
      </w:r>
      <w:r>
        <w:rPr>
          <w:color w:val="1F2328"/>
        </w:rPr>
        <w:t xml:space="preserve"> </w:t>
      </w:r>
      <w:r>
        <w:rPr>
          <w:rStyle w:val="pl-c"/>
          <w:color w:val="1F2328"/>
        </w:rPr>
        <w:t>// Output: Hello, Alice!</w:t>
      </w:r>
    </w:p>
    <w:p w14:paraId="403AB02C" w14:textId="77777777" w:rsidR="00BC3A0D" w:rsidRDefault="00BC3A0D" w:rsidP="00BC3A0D">
      <w:pPr>
        <w:pStyle w:val="HTMLPreformatted"/>
        <w:shd w:val="clear" w:color="auto" w:fill="FFFFFF"/>
        <w:rPr>
          <w:color w:val="1F2328"/>
        </w:rPr>
      </w:pPr>
    </w:p>
    <w:p w14:paraId="268555FD" w14:textId="77777777" w:rsidR="00BC3A0D" w:rsidRDefault="00BC3A0D" w:rsidP="00BC3A0D">
      <w:pPr>
        <w:pStyle w:val="HTMLPreformatted"/>
        <w:shd w:val="clear" w:color="auto" w:fill="FFFFFF"/>
        <w:rPr>
          <w:color w:val="1F2328"/>
        </w:rPr>
      </w:pPr>
    </w:p>
    <w:p w14:paraId="644081C1" w14:textId="77777777" w:rsidR="00BC3A0D" w:rsidRDefault="00BC3A0D" w:rsidP="00BC3A0D">
      <w:pPr>
        <w:pStyle w:val="HTMLPreformatted"/>
        <w:shd w:val="clear" w:color="auto" w:fill="FFFFFF"/>
        <w:rPr>
          <w:color w:val="1F2328"/>
        </w:rPr>
      </w:pPr>
      <w:r>
        <w:rPr>
          <w:rStyle w:val="pl-c"/>
          <w:color w:val="1F2328"/>
        </w:rPr>
        <w:t>//----------------------------------------------</w:t>
      </w:r>
    </w:p>
    <w:p w14:paraId="19BEC7D2" w14:textId="77777777" w:rsidR="00BC3A0D" w:rsidRDefault="00BC3A0D" w:rsidP="00BC3A0D">
      <w:pPr>
        <w:pStyle w:val="HTMLPreformatted"/>
        <w:shd w:val="clear" w:color="auto" w:fill="FFFFFF"/>
        <w:rPr>
          <w:color w:val="1F2328"/>
        </w:rPr>
      </w:pPr>
    </w:p>
    <w:p w14:paraId="47047CAF" w14:textId="77777777" w:rsidR="00BC3A0D" w:rsidRDefault="00BC3A0D" w:rsidP="00BC3A0D">
      <w:pPr>
        <w:pStyle w:val="HTMLPreformatted"/>
        <w:shd w:val="clear" w:color="auto" w:fill="FFFFFF"/>
        <w:rPr>
          <w:color w:val="1F2328"/>
        </w:rPr>
      </w:pPr>
      <w:r>
        <w:rPr>
          <w:rStyle w:val="pl-k"/>
          <w:color w:val="1F2328"/>
        </w:rPr>
        <w:t>function</w:t>
      </w:r>
      <w:r>
        <w:rPr>
          <w:color w:val="1F2328"/>
        </w:rPr>
        <w:t xml:space="preserve"> </w:t>
      </w:r>
      <w:r>
        <w:rPr>
          <w:rStyle w:val="pl-en"/>
          <w:color w:val="1F2328"/>
        </w:rPr>
        <w:t>calculateRectangleArea</w:t>
      </w:r>
      <w:r>
        <w:rPr>
          <w:rStyle w:val="pl-kos"/>
          <w:color w:val="1F2328"/>
        </w:rPr>
        <w:t>(</w:t>
      </w:r>
      <w:r>
        <w:rPr>
          <w:rStyle w:val="pl-s1"/>
          <w:color w:val="1F2328"/>
        </w:rPr>
        <w:t>width</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height</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number</w:t>
      </w:r>
      <w:r>
        <w:rPr>
          <w:color w:val="1F2328"/>
        </w:rPr>
        <w:t xml:space="preserve"> </w:t>
      </w:r>
      <w:r>
        <w:rPr>
          <w:rStyle w:val="pl-kos"/>
          <w:color w:val="1F2328"/>
        </w:rPr>
        <w:t>{</w:t>
      </w:r>
    </w:p>
    <w:p w14:paraId="123024A9" w14:textId="77777777" w:rsidR="00BC3A0D" w:rsidRDefault="00BC3A0D" w:rsidP="00BC3A0D">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1"/>
          <w:color w:val="1F2328"/>
        </w:rPr>
        <w:t>width</w:t>
      </w:r>
      <w:r>
        <w:rPr>
          <w:color w:val="1F2328"/>
        </w:rPr>
        <w:t xml:space="preserve"> </w:t>
      </w:r>
      <w:r>
        <w:rPr>
          <w:rStyle w:val="pl-c1"/>
          <w:color w:val="1F2328"/>
        </w:rPr>
        <w:t>*</w:t>
      </w:r>
      <w:r>
        <w:rPr>
          <w:color w:val="1F2328"/>
        </w:rPr>
        <w:t xml:space="preserve"> </w:t>
      </w:r>
      <w:r>
        <w:rPr>
          <w:rStyle w:val="pl-s1"/>
          <w:color w:val="1F2328"/>
        </w:rPr>
        <w:t>height</w:t>
      </w:r>
      <w:r>
        <w:rPr>
          <w:rStyle w:val="pl-kos"/>
          <w:color w:val="1F2328"/>
        </w:rPr>
        <w:t>;</w:t>
      </w:r>
    </w:p>
    <w:p w14:paraId="5BFB2E20" w14:textId="77777777" w:rsidR="00BC3A0D" w:rsidRDefault="00BC3A0D" w:rsidP="00BC3A0D">
      <w:pPr>
        <w:pStyle w:val="HTMLPreformatted"/>
        <w:shd w:val="clear" w:color="auto" w:fill="FFFFFF"/>
        <w:rPr>
          <w:color w:val="1F2328"/>
        </w:rPr>
      </w:pPr>
      <w:r>
        <w:rPr>
          <w:rStyle w:val="pl-kos"/>
          <w:color w:val="1F2328"/>
        </w:rPr>
        <w:t>}</w:t>
      </w:r>
    </w:p>
    <w:p w14:paraId="4E256D72" w14:textId="77777777" w:rsidR="00BC3A0D" w:rsidRDefault="00BC3A0D" w:rsidP="00BC3A0D">
      <w:pPr>
        <w:pStyle w:val="HTMLPreformatted"/>
        <w:shd w:val="clear" w:color="auto" w:fill="FFFFFF"/>
        <w:rPr>
          <w:color w:val="1F2328"/>
        </w:rPr>
      </w:pPr>
    </w:p>
    <w:p w14:paraId="0CE496DE" w14:textId="77777777" w:rsidR="00BC3A0D" w:rsidRDefault="00BC3A0D" w:rsidP="00BC3A0D">
      <w:pPr>
        <w:pStyle w:val="HTMLPreformatted"/>
        <w:shd w:val="clear" w:color="auto" w:fill="FFFFFF"/>
        <w:rPr>
          <w:color w:val="1F2328"/>
        </w:rPr>
      </w:pPr>
      <w:r>
        <w:rPr>
          <w:rStyle w:val="pl-k"/>
          <w:color w:val="1F2328"/>
        </w:rPr>
        <w:t>const</w:t>
      </w:r>
      <w:r>
        <w:rPr>
          <w:color w:val="1F2328"/>
        </w:rPr>
        <w:t xml:space="preserve"> </w:t>
      </w:r>
      <w:r>
        <w:rPr>
          <w:rStyle w:val="pl-s1"/>
          <w:color w:val="1F2328"/>
        </w:rPr>
        <w:t>area</w:t>
      </w:r>
      <w:r>
        <w:rPr>
          <w:color w:val="1F2328"/>
        </w:rPr>
        <w:t xml:space="preserve"> </w:t>
      </w:r>
      <w:r>
        <w:rPr>
          <w:rStyle w:val="pl-c1"/>
          <w:color w:val="1F2328"/>
        </w:rPr>
        <w:t>=</w:t>
      </w:r>
      <w:r>
        <w:rPr>
          <w:color w:val="1F2328"/>
        </w:rPr>
        <w:t xml:space="preserve"> </w:t>
      </w:r>
      <w:r>
        <w:rPr>
          <w:rStyle w:val="pl-en"/>
          <w:color w:val="1F2328"/>
        </w:rPr>
        <w:t>calculateRectangleArea</w:t>
      </w:r>
      <w:r>
        <w:rPr>
          <w:rStyle w:val="pl-kos"/>
          <w:color w:val="1F2328"/>
        </w:rPr>
        <w:t>(</w:t>
      </w:r>
      <w:r>
        <w:rPr>
          <w:rStyle w:val="pl-c1"/>
          <w:color w:val="1F2328"/>
        </w:rPr>
        <w:t>5</w:t>
      </w:r>
      <w:r>
        <w:rPr>
          <w:rStyle w:val="pl-kos"/>
          <w:color w:val="1F2328"/>
        </w:rPr>
        <w:t>,</w:t>
      </w:r>
      <w:r>
        <w:rPr>
          <w:color w:val="1F2328"/>
        </w:rPr>
        <w:t xml:space="preserve"> </w:t>
      </w:r>
      <w:r>
        <w:rPr>
          <w:rStyle w:val="pl-c1"/>
          <w:color w:val="1F2328"/>
        </w:rPr>
        <w:t>10</w:t>
      </w:r>
      <w:r>
        <w:rPr>
          <w:rStyle w:val="pl-kos"/>
          <w:color w:val="1F2328"/>
        </w:rPr>
        <w:t>);</w:t>
      </w:r>
    </w:p>
    <w:p w14:paraId="387C7E11" w14:textId="77777777" w:rsidR="00BC3A0D" w:rsidRDefault="00BC3A0D" w:rsidP="00BC3A0D">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"Area of rectangle:"</w:t>
      </w:r>
      <w:r>
        <w:rPr>
          <w:rStyle w:val="pl-kos"/>
          <w:color w:val="1F2328"/>
        </w:rPr>
        <w:t>,</w:t>
      </w:r>
      <w:r>
        <w:rPr>
          <w:color w:val="1F2328"/>
        </w:rPr>
        <w:t xml:space="preserve"> </w:t>
      </w:r>
      <w:r>
        <w:rPr>
          <w:rStyle w:val="pl-s1"/>
          <w:color w:val="1F2328"/>
        </w:rPr>
        <w:t>area</w:t>
      </w:r>
      <w:r>
        <w:rPr>
          <w:rStyle w:val="pl-kos"/>
          <w:color w:val="1F2328"/>
        </w:rPr>
        <w:t>);</w:t>
      </w:r>
      <w:r>
        <w:rPr>
          <w:color w:val="1F2328"/>
        </w:rPr>
        <w:t xml:space="preserve"> </w:t>
      </w:r>
      <w:r>
        <w:rPr>
          <w:rStyle w:val="pl-c"/>
          <w:color w:val="1F2328"/>
        </w:rPr>
        <w:t>// Output: Area of rectangle: 50</w:t>
      </w:r>
    </w:p>
    <w:p w14:paraId="1AFD2D97"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5. Passing Function as Argument</w:t>
      </w:r>
    </w:p>
    <w:p w14:paraId="7DCAC468" w14:textId="77777777" w:rsidR="00BC3A0D" w:rsidRDefault="00BC3A0D" w:rsidP="00BC3A0D">
      <w:pPr>
        <w:pStyle w:val="HTMLPreformatted"/>
        <w:shd w:val="clear" w:color="auto" w:fill="FFFFFF"/>
        <w:rPr>
          <w:color w:val="1F2328"/>
        </w:rPr>
      </w:pPr>
      <w:r>
        <w:rPr>
          <w:rStyle w:val="pl-k"/>
          <w:color w:val="1F2328"/>
        </w:rPr>
        <w:t>function</w:t>
      </w:r>
      <w:r>
        <w:rPr>
          <w:color w:val="1F2328"/>
        </w:rPr>
        <w:t xml:space="preserve"> </w:t>
      </w:r>
      <w:r>
        <w:rPr>
          <w:rStyle w:val="pl-en"/>
          <w:color w:val="1F2328"/>
        </w:rPr>
        <w:t>add</w:t>
      </w:r>
      <w:r>
        <w:rPr>
          <w:rStyle w:val="pl-kos"/>
          <w:color w:val="1F2328"/>
        </w:rPr>
        <w:t>(</w:t>
      </w:r>
      <w:r>
        <w:rPr>
          <w:rStyle w:val="pl-s1"/>
          <w:color w:val="1F2328"/>
        </w:rPr>
        <w:t>a</w:t>
      </w:r>
      <w:r>
        <w:rPr>
          <w:color w:val="1F2328"/>
        </w:rPr>
        <w:t>:</w:t>
      </w:r>
      <w:r>
        <w:rPr>
          <w:rStyle w:val="pl-s1"/>
          <w:color w:val="1F2328"/>
        </w:rPr>
        <w:t>number</w:t>
      </w:r>
      <w:r>
        <w:rPr>
          <w:rStyle w:val="pl-kos"/>
          <w:color w:val="1F2328"/>
        </w:rPr>
        <w:t>,</w:t>
      </w:r>
      <w:r>
        <w:rPr>
          <w:rStyle w:val="pl-s1"/>
          <w:color w:val="1F2328"/>
        </w:rPr>
        <w:t>b</w:t>
      </w:r>
      <w:r>
        <w:rPr>
          <w:color w:val="1F2328"/>
        </w:rPr>
        <w:t>:</w:t>
      </w:r>
      <w:r>
        <w:rPr>
          <w:rStyle w:val="pl-s1"/>
          <w:color w:val="1F2328"/>
        </w:rPr>
        <w:t>number</w:t>
      </w:r>
      <w:r>
        <w:rPr>
          <w:rStyle w:val="pl-kos"/>
          <w:color w:val="1F2328"/>
        </w:rPr>
        <w:t>)</w:t>
      </w:r>
      <w:r>
        <w:rPr>
          <w:color w:val="1F2328"/>
        </w:rPr>
        <w:t>:</w:t>
      </w:r>
      <w:r>
        <w:rPr>
          <w:rStyle w:val="pl-s1"/>
          <w:color w:val="1F2328"/>
        </w:rPr>
        <w:t>number</w:t>
      </w:r>
      <w:r>
        <w:rPr>
          <w:rStyle w:val="pl-kos"/>
          <w:color w:val="1F2328"/>
        </w:rPr>
        <w:t>{</w:t>
      </w:r>
    </w:p>
    <w:p w14:paraId="66DDBFB7" w14:textId="77777777" w:rsidR="00BC3A0D" w:rsidRDefault="00BC3A0D" w:rsidP="00BC3A0D">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1"/>
          <w:color w:val="1F2328"/>
        </w:rPr>
        <w:t>a</w:t>
      </w:r>
      <w:r>
        <w:rPr>
          <w:rStyle w:val="pl-c1"/>
          <w:color w:val="1F2328"/>
        </w:rPr>
        <w:t>+</w:t>
      </w:r>
      <w:r>
        <w:rPr>
          <w:rStyle w:val="pl-s1"/>
          <w:color w:val="1F2328"/>
        </w:rPr>
        <w:t>b</w:t>
      </w:r>
      <w:r>
        <w:rPr>
          <w:rStyle w:val="pl-kos"/>
          <w:color w:val="1F2328"/>
        </w:rPr>
        <w:t>;</w:t>
      </w:r>
    </w:p>
    <w:p w14:paraId="6410CC16" w14:textId="77777777" w:rsidR="00BC3A0D" w:rsidRDefault="00BC3A0D" w:rsidP="00BC3A0D">
      <w:pPr>
        <w:pStyle w:val="HTMLPreformatted"/>
        <w:shd w:val="clear" w:color="auto" w:fill="FFFFFF"/>
        <w:rPr>
          <w:color w:val="1F2328"/>
        </w:rPr>
      </w:pPr>
      <w:r>
        <w:rPr>
          <w:rStyle w:val="pl-kos"/>
          <w:color w:val="1F2328"/>
        </w:rPr>
        <w:t>}</w:t>
      </w:r>
    </w:p>
    <w:p w14:paraId="73724473" w14:textId="77777777" w:rsidR="00BC3A0D" w:rsidRDefault="00BC3A0D" w:rsidP="00BC3A0D">
      <w:pPr>
        <w:pStyle w:val="HTMLPreformatted"/>
        <w:shd w:val="clear" w:color="auto" w:fill="FFFFFF"/>
        <w:rPr>
          <w:color w:val="1F2328"/>
        </w:rPr>
      </w:pPr>
    </w:p>
    <w:p w14:paraId="01B8F587" w14:textId="77777777" w:rsidR="00BC3A0D" w:rsidRDefault="00BC3A0D" w:rsidP="00BC3A0D">
      <w:pPr>
        <w:pStyle w:val="HTMLPreformatted"/>
        <w:shd w:val="clear" w:color="auto" w:fill="FFFFFF"/>
        <w:rPr>
          <w:color w:val="1F2328"/>
        </w:rPr>
      </w:pPr>
      <w:r>
        <w:rPr>
          <w:rStyle w:val="pl-k"/>
          <w:color w:val="1F2328"/>
        </w:rPr>
        <w:t>function</w:t>
      </w:r>
      <w:r>
        <w:rPr>
          <w:color w:val="1F2328"/>
        </w:rPr>
        <w:t xml:space="preserve"> </w:t>
      </w:r>
      <w:r>
        <w:rPr>
          <w:rStyle w:val="pl-en"/>
          <w:color w:val="1F2328"/>
        </w:rPr>
        <w:t>calculator</w:t>
      </w:r>
      <w:r>
        <w:rPr>
          <w:rStyle w:val="pl-kos"/>
          <w:color w:val="1F2328"/>
        </w:rPr>
        <w:t>(</w:t>
      </w:r>
      <w:r>
        <w:rPr>
          <w:rStyle w:val="pl-s1"/>
          <w:color w:val="1F2328"/>
        </w:rPr>
        <w:t>fun</w:t>
      </w:r>
      <w:r>
        <w:rPr>
          <w:color w:val="1F2328"/>
        </w:rPr>
        <w:t>:</w:t>
      </w:r>
      <w:r>
        <w:rPr>
          <w:rStyle w:val="pl-s1"/>
          <w:color w:val="1F2328"/>
        </w:rPr>
        <w:t>any</w:t>
      </w:r>
      <w:r>
        <w:rPr>
          <w:rStyle w:val="pl-kos"/>
          <w:color w:val="1F2328"/>
        </w:rPr>
        <w:t>)</w:t>
      </w:r>
      <w:r>
        <w:rPr>
          <w:color w:val="1F2328"/>
        </w:rPr>
        <w:t>:</w:t>
      </w:r>
      <w:r>
        <w:rPr>
          <w:rStyle w:val="pl-k"/>
          <w:color w:val="1F2328"/>
        </w:rPr>
        <w:t>void</w:t>
      </w:r>
      <w:r>
        <w:rPr>
          <w:rStyle w:val="pl-kos"/>
          <w:color w:val="1F2328"/>
        </w:rPr>
        <w:t>{</w:t>
      </w:r>
    </w:p>
    <w:p w14:paraId="2FAFF85D"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"Passing function to Calculator"</w:t>
      </w:r>
      <w:r>
        <w:rPr>
          <w:rStyle w:val="pl-kos"/>
          <w:color w:val="1F2328"/>
        </w:rPr>
        <w:t>);</w:t>
      </w:r>
    </w:p>
    <w:p w14:paraId="0CD7C3BC"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1"/>
          <w:color w:val="1F2328"/>
        </w:rPr>
        <w:t>fun</w:t>
      </w:r>
      <w:r>
        <w:rPr>
          <w:rStyle w:val="pl-kos"/>
          <w:color w:val="1F2328"/>
        </w:rPr>
        <w:t>(</w:t>
      </w:r>
      <w:r>
        <w:rPr>
          <w:rStyle w:val="pl-c1"/>
          <w:color w:val="1F2328"/>
        </w:rPr>
        <w:t>10</w:t>
      </w:r>
      <w:r>
        <w:rPr>
          <w:rStyle w:val="pl-kos"/>
          <w:color w:val="1F2328"/>
        </w:rPr>
        <w:t>,</w:t>
      </w:r>
      <w:r>
        <w:rPr>
          <w:rStyle w:val="pl-c1"/>
          <w:color w:val="1F2328"/>
        </w:rPr>
        <w:t>20</w:t>
      </w:r>
      <w:r>
        <w:rPr>
          <w:rStyle w:val="pl-kos"/>
          <w:color w:val="1F2328"/>
        </w:rPr>
        <w:t>));</w:t>
      </w:r>
    </w:p>
    <w:p w14:paraId="4C7CB367" w14:textId="77777777" w:rsidR="00BC3A0D" w:rsidRDefault="00BC3A0D" w:rsidP="00BC3A0D">
      <w:pPr>
        <w:pStyle w:val="HTMLPreformatted"/>
        <w:shd w:val="clear" w:color="auto" w:fill="FFFFFF"/>
        <w:rPr>
          <w:color w:val="1F2328"/>
        </w:rPr>
      </w:pPr>
      <w:r>
        <w:rPr>
          <w:rStyle w:val="pl-kos"/>
          <w:color w:val="1F2328"/>
        </w:rPr>
        <w:t>}</w:t>
      </w:r>
    </w:p>
    <w:p w14:paraId="66FB416B" w14:textId="77777777" w:rsidR="00BC3A0D" w:rsidRDefault="00BC3A0D" w:rsidP="00BC3A0D">
      <w:pPr>
        <w:pStyle w:val="HTMLPreformatted"/>
        <w:shd w:val="clear" w:color="auto" w:fill="FFFFFF"/>
        <w:rPr>
          <w:color w:val="1F2328"/>
        </w:rPr>
      </w:pPr>
    </w:p>
    <w:p w14:paraId="50099F41" w14:textId="77777777" w:rsidR="00BC3A0D" w:rsidRDefault="00BC3A0D" w:rsidP="00BC3A0D">
      <w:pPr>
        <w:pStyle w:val="HTMLPreformatted"/>
        <w:shd w:val="clear" w:color="auto" w:fill="FFFFFF"/>
        <w:rPr>
          <w:color w:val="1F2328"/>
        </w:rPr>
      </w:pPr>
      <w:r>
        <w:rPr>
          <w:rStyle w:val="pl-en"/>
          <w:color w:val="1F2328"/>
        </w:rPr>
        <w:t>calculator</w:t>
      </w:r>
      <w:r>
        <w:rPr>
          <w:rStyle w:val="pl-kos"/>
          <w:color w:val="1F2328"/>
        </w:rPr>
        <w:t>(</w:t>
      </w:r>
      <w:r>
        <w:rPr>
          <w:rStyle w:val="pl-s1"/>
          <w:color w:val="1F2328"/>
        </w:rPr>
        <w:t>add</w:t>
      </w:r>
      <w:r>
        <w:rPr>
          <w:rStyle w:val="pl-kos"/>
          <w:color w:val="1F2328"/>
        </w:rPr>
        <w:t>);</w:t>
      </w:r>
    </w:p>
    <w:p w14:paraId="1C2F6458"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lastRenderedPageBreak/>
        <w:t>6. Constructor</w:t>
      </w:r>
    </w:p>
    <w:p w14:paraId="612954BD" w14:textId="77777777" w:rsidR="00BC3A0D" w:rsidRDefault="00BC3A0D" w:rsidP="00BC3A0D">
      <w:pPr>
        <w:pStyle w:val="HTMLPreformatted"/>
        <w:shd w:val="clear" w:color="auto" w:fill="FFFFFF"/>
        <w:rPr>
          <w:color w:val="1F2328"/>
        </w:rPr>
      </w:pPr>
      <w:r>
        <w:rPr>
          <w:rStyle w:val="pl-k"/>
          <w:color w:val="1F2328"/>
        </w:rPr>
        <w:t>class</w:t>
      </w:r>
      <w:r>
        <w:rPr>
          <w:color w:val="1F2328"/>
        </w:rPr>
        <w:t xml:space="preserve"> </w:t>
      </w:r>
      <w:r>
        <w:rPr>
          <w:rStyle w:val="pl-v"/>
          <w:color w:val="1F2328"/>
        </w:rPr>
        <w:t>Car</w:t>
      </w:r>
      <w:r>
        <w:rPr>
          <w:color w:val="1F2328"/>
        </w:rPr>
        <w:t xml:space="preserve"> </w:t>
      </w:r>
      <w:r>
        <w:rPr>
          <w:rStyle w:val="pl-kos"/>
          <w:color w:val="1F2328"/>
        </w:rPr>
        <w:t>{</w:t>
      </w:r>
    </w:p>
    <w:p w14:paraId="09A4CF86" w14:textId="77777777" w:rsidR="00BC3A0D" w:rsidRDefault="00BC3A0D" w:rsidP="00BC3A0D">
      <w:pPr>
        <w:pStyle w:val="HTMLPreformatted"/>
        <w:shd w:val="clear" w:color="auto" w:fill="FFFFFF"/>
        <w:rPr>
          <w:color w:val="1F2328"/>
        </w:rPr>
      </w:pPr>
      <w:r>
        <w:rPr>
          <w:rStyle w:val="pl-c"/>
          <w:color w:val="1F2328"/>
        </w:rPr>
        <w:t>// Properties</w:t>
      </w:r>
    </w:p>
    <w:p w14:paraId="12B9FAA2" w14:textId="77777777" w:rsidR="00BC3A0D" w:rsidRDefault="00BC3A0D" w:rsidP="00BC3A0D">
      <w:pPr>
        <w:pStyle w:val="HTMLPreformatted"/>
        <w:shd w:val="clear" w:color="auto" w:fill="FFFFFF"/>
        <w:rPr>
          <w:color w:val="1F2328"/>
        </w:rPr>
      </w:pPr>
      <w:r>
        <w:rPr>
          <w:rStyle w:val="pl-c1"/>
          <w:color w:val="1F2328"/>
        </w:rPr>
        <w:t>brand</w:t>
      </w:r>
      <w:r>
        <w:rPr>
          <w:color w:val="1F2328"/>
        </w:rPr>
        <w:t xml:space="preserve">: </w:t>
      </w:r>
      <w:r>
        <w:rPr>
          <w:rStyle w:val="pl-c1"/>
          <w:color w:val="1F2328"/>
        </w:rPr>
        <w:t>string</w:t>
      </w:r>
      <w:r>
        <w:rPr>
          <w:rStyle w:val="pl-kos"/>
          <w:color w:val="1F2328"/>
        </w:rPr>
        <w:t>;</w:t>
      </w:r>
    </w:p>
    <w:p w14:paraId="03D0E01D" w14:textId="77777777" w:rsidR="00BC3A0D" w:rsidRDefault="00BC3A0D" w:rsidP="00BC3A0D">
      <w:pPr>
        <w:pStyle w:val="HTMLPreformatted"/>
        <w:shd w:val="clear" w:color="auto" w:fill="FFFFFF"/>
        <w:rPr>
          <w:color w:val="1F2328"/>
        </w:rPr>
      </w:pPr>
      <w:r>
        <w:rPr>
          <w:rStyle w:val="pl-c1"/>
          <w:color w:val="1F2328"/>
        </w:rPr>
        <w:t>model</w:t>
      </w:r>
      <w:r>
        <w:rPr>
          <w:color w:val="1F2328"/>
        </w:rPr>
        <w:t xml:space="preserve">: </w:t>
      </w:r>
      <w:r>
        <w:rPr>
          <w:rStyle w:val="pl-c1"/>
          <w:color w:val="1F2328"/>
        </w:rPr>
        <w:t>string</w:t>
      </w:r>
      <w:r>
        <w:rPr>
          <w:rStyle w:val="pl-kos"/>
          <w:color w:val="1F2328"/>
        </w:rPr>
        <w:t>;</w:t>
      </w:r>
    </w:p>
    <w:p w14:paraId="7F32620B" w14:textId="77777777" w:rsidR="00BC3A0D" w:rsidRDefault="00BC3A0D" w:rsidP="00BC3A0D">
      <w:pPr>
        <w:pStyle w:val="HTMLPreformatted"/>
        <w:shd w:val="clear" w:color="auto" w:fill="FFFFFF"/>
        <w:rPr>
          <w:color w:val="1F2328"/>
        </w:rPr>
      </w:pPr>
      <w:r>
        <w:rPr>
          <w:rStyle w:val="pl-c1"/>
          <w:color w:val="1F2328"/>
        </w:rPr>
        <w:t>year</w:t>
      </w:r>
      <w:r>
        <w:rPr>
          <w:color w:val="1F2328"/>
        </w:rPr>
        <w:t xml:space="preserve">: </w:t>
      </w:r>
      <w:r>
        <w:rPr>
          <w:rStyle w:val="pl-c1"/>
          <w:color w:val="1F2328"/>
        </w:rPr>
        <w:t>number</w:t>
      </w:r>
      <w:r>
        <w:rPr>
          <w:rStyle w:val="pl-kos"/>
          <w:color w:val="1F2328"/>
        </w:rPr>
        <w:t>;</w:t>
      </w:r>
    </w:p>
    <w:p w14:paraId="4AE831F6" w14:textId="77777777" w:rsidR="00BC3A0D" w:rsidRDefault="00BC3A0D" w:rsidP="00BC3A0D">
      <w:pPr>
        <w:pStyle w:val="HTMLPreformatted"/>
        <w:shd w:val="clear" w:color="auto" w:fill="FFFFFF"/>
        <w:rPr>
          <w:color w:val="1F2328"/>
        </w:rPr>
      </w:pPr>
    </w:p>
    <w:p w14:paraId="48D18ED9" w14:textId="77777777" w:rsidR="00BC3A0D" w:rsidRDefault="00BC3A0D" w:rsidP="00BC3A0D">
      <w:pPr>
        <w:pStyle w:val="HTMLPreformatted"/>
        <w:shd w:val="clear" w:color="auto" w:fill="FFFFFF"/>
        <w:rPr>
          <w:color w:val="1F2328"/>
        </w:rPr>
      </w:pPr>
      <w:r>
        <w:rPr>
          <w:color w:val="1F2328"/>
        </w:rPr>
        <w:t xml:space="preserve">    </w:t>
      </w:r>
      <w:r>
        <w:rPr>
          <w:rStyle w:val="pl-c"/>
          <w:color w:val="1F2328"/>
        </w:rPr>
        <w:t>// Constructor</w:t>
      </w:r>
    </w:p>
    <w:p w14:paraId="2A61E490" w14:textId="77777777" w:rsidR="00BC3A0D" w:rsidRDefault="00BC3A0D" w:rsidP="00BC3A0D">
      <w:pPr>
        <w:pStyle w:val="HTMLPreformatted"/>
        <w:shd w:val="clear" w:color="auto" w:fill="FFFFFF"/>
        <w:rPr>
          <w:color w:val="1F2328"/>
        </w:rPr>
      </w:pPr>
      <w:r>
        <w:rPr>
          <w:color w:val="1F2328"/>
        </w:rPr>
        <w:t xml:space="preserve">    </w:t>
      </w:r>
      <w:r>
        <w:rPr>
          <w:rStyle w:val="pl-en"/>
          <w:color w:val="1F2328"/>
        </w:rPr>
        <w:t>constructor</w:t>
      </w:r>
      <w:r>
        <w:rPr>
          <w:rStyle w:val="pl-kos"/>
          <w:color w:val="1F2328"/>
        </w:rPr>
        <w:t>(</w:t>
      </w:r>
      <w:r>
        <w:rPr>
          <w:rStyle w:val="pl-s1"/>
          <w:color w:val="1F2328"/>
        </w:rPr>
        <w:t>brand</w:t>
      </w:r>
      <w:r>
        <w:rPr>
          <w:color w:val="1F2328"/>
        </w:rPr>
        <w:t xml:space="preserve">: </w:t>
      </w:r>
      <w:r>
        <w:rPr>
          <w:rStyle w:val="pl-s1"/>
          <w:color w:val="1F2328"/>
        </w:rPr>
        <w:t>string</w:t>
      </w:r>
      <w:r>
        <w:rPr>
          <w:rStyle w:val="pl-kos"/>
          <w:color w:val="1F2328"/>
        </w:rPr>
        <w:t>,</w:t>
      </w:r>
      <w:r>
        <w:rPr>
          <w:color w:val="1F2328"/>
        </w:rPr>
        <w:t xml:space="preserve"> </w:t>
      </w:r>
      <w:r>
        <w:rPr>
          <w:rStyle w:val="pl-s1"/>
          <w:color w:val="1F2328"/>
        </w:rPr>
        <w:t>model</w:t>
      </w:r>
      <w:r>
        <w:rPr>
          <w:color w:val="1F2328"/>
        </w:rPr>
        <w:t xml:space="preserve">: </w:t>
      </w:r>
      <w:r>
        <w:rPr>
          <w:rStyle w:val="pl-s1"/>
          <w:color w:val="1F2328"/>
        </w:rPr>
        <w:t>string</w:t>
      </w:r>
      <w:r>
        <w:rPr>
          <w:rStyle w:val="pl-kos"/>
          <w:color w:val="1F2328"/>
        </w:rPr>
        <w:t>,</w:t>
      </w:r>
      <w:r>
        <w:rPr>
          <w:color w:val="1F2328"/>
        </w:rPr>
        <w:t xml:space="preserve"> </w:t>
      </w:r>
      <w:r>
        <w:rPr>
          <w:rStyle w:val="pl-s1"/>
          <w:color w:val="1F2328"/>
        </w:rPr>
        <w:t>year</w:t>
      </w:r>
      <w:r>
        <w:rPr>
          <w:color w:val="1F2328"/>
        </w:rPr>
        <w:t xml:space="preserve">: </w:t>
      </w:r>
      <w:r>
        <w:rPr>
          <w:rStyle w:val="pl-s1"/>
          <w:color w:val="1F2328"/>
        </w:rPr>
        <w:t>number</w:t>
      </w:r>
      <w:r>
        <w:rPr>
          <w:rStyle w:val="pl-kos"/>
          <w:color w:val="1F2328"/>
        </w:rPr>
        <w:t>)</w:t>
      </w:r>
      <w:r>
        <w:rPr>
          <w:color w:val="1F2328"/>
        </w:rPr>
        <w:t xml:space="preserve"> </w:t>
      </w:r>
      <w:r>
        <w:rPr>
          <w:rStyle w:val="pl-kos"/>
          <w:color w:val="1F2328"/>
        </w:rPr>
        <w:t>{</w:t>
      </w:r>
    </w:p>
    <w:p w14:paraId="088A37F7"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brand</w:t>
      </w:r>
      <w:r>
        <w:rPr>
          <w:color w:val="1F2328"/>
        </w:rPr>
        <w:t xml:space="preserve"> </w:t>
      </w:r>
      <w:r>
        <w:rPr>
          <w:rStyle w:val="pl-c1"/>
          <w:color w:val="1F2328"/>
        </w:rPr>
        <w:t>=</w:t>
      </w:r>
      <w:r>
        <w:rPr>
          <w:color w:val="1F2328"/>
        </w:rPr>
        <w:t xml:space="preserve"> </w:t>
      </w:r>
      <w:r>
        <w:rPr>
          <w:rStyle w:val="pl-s1"/>
          <w:color w:val="1F2328"/>
        </w:rPr>
        <w:t>brand</w:t>
      </w:r>
      <w:r>
        <w:rPr>
          <w:rStyle w:val="pl-kos"/>
          <w:color w:val="1F2328"/>
        </w:rPr>
        <w:t>;</w:t>
      </w:r>
    </w:p>
    <w:p w14:paraId="3991B56E"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model</w:t>
      </w:r>
      <w:r>
        <w:rPr>
          <w:color w:val="1F2328"/>
        </w:rPr>
        <w:t xml:space="preserve"> </w:t>
      </w:r>
      <w:r>
        <w:rPr>
          <w:rStyle w:val="pl-c1"/>
          <w:color w:val="1F2328"/>
        </w:rPr>
        <w:t>=</w:t>
      </w:r>
      <w:r>
        <w:rPr>
          <w:color w:val="1F2328"/>
        </w:rPr>
        <w:t xml:space="preserve"> </w:t>
      </w:r>
      <w:r>
        <w:rPr>
          <w:rStyle w:val="pl-s1"/>
          <w:color w:val="1F2328"/>
        </w:rPr>
        <w:t>model</w:t>
      </w:r>
      <w:r>
        <w:rPr>
          <w:rStyle w:val="pl-kos"/>
          <w:color w:val="1F2328"/>
        </w:rPr>
        <w:t>;</w:t>
      </w:r>
    </w:p>
    <w:p w14:paraId="25EA075E"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this</w:t>
      </w:r>
      <w:r>
        <w:rPr>
          <w:rStyle w:val="pl-kos"/>
          <w:color w:val="1F2328"/>
        </w:rPr>
        <w:t>.</w:t>
      </w:r>
      <w:r>
        <w:rPr>
          <w:rStyle w:val="pl-c1"/>
          <w:color w:val="1F2328"/>
        </w:rPr>
        <w:t>year</w:t>
      </w:r>
      <w:r>
        <w:rPr>
          <w:color w:val="1F2328"/>
        </w:rPr>
        <w:t xml:space="preserve"> </w:t>
      </w:r>
      <w:r>
        <w:rPr>
          <w:rStyle w:val="pl-c1"/>
          <w:color w:val="1F2328"/>
        </w:rPr>
        <w:t>=</w:t>
      </w:r>
      <w:r>
        <w:rPr>
          <w:color w:val="1F2328"/>
        </w:rPr>
        <w:t xml:space="preserve"> </w:t>
      </w:r>
      <w:r>
        <w:rPr>
          <w:rStyle w:val="pl-s1"/>
          <w:color w:val="1F2328"/>
        </w:rPr>
        <w:t>year</w:t>
      </w:r>
      <w:r>
        <w:rPr>
          <w:rStyle w:val="pl-kos"/>
          <w:color w:val="1F2328"/>
        </w:rPr>
        <w:t>;</w:t>
      </w:r>
    </w:p>
    <w:p w14:paraId="1E2962CA" w14:textId="77777777" w:rsidR="00BC3A0D" w:rsidRDefault="00BC3A0D" w:rsidP="00BC3A0D">
      <w:pPr>
        <w:pStyle w:val="HTMLPreformatted"/>
        <w:shd w:val="clear" w:color="auto" w:fill="FFFFFF"/>
        <w:rPr>
          <w:color w:val="1F2328"/>
        </w:rPr>
      </w:pPr>
      <w:r>
        <w:rPr>
          <w:color w:val="1F2328"/>
        </w:rPr>
        <w:t xml:space="preserve">    </w:t>
      </w:r>
      <w:r>
        <w:rPr>
          <w:rStyle w:val="pl-kos"/>
          <w:color w:val="1F2328"/>
        </w:rPr>
        <w:t>}</w:t>
      </w:r>
    </w:p>
    <w:p w14:paraId="34BF975B" w14:textId="77777777" w:rsidR="00BC3A0D" w:rsidRDefault="00BC3A0D" w:rsidP="00BC3A0D">
      <w:pPr>
        <w:pStyle w:val="HTMLPreformatted"/>
        <w:shd w:val="clear" w:color="auto" w:fill="FFFFFF"/>
        <w:rPr>
          <w:color w:val="1F2328"/>
        </w:rPr>
      </w:pPr>
    </w:p>
    <w:p w14:paraId="351E4BD6" w14:textId="77777777" w:rsidR="00BC3A0D" w:rsidRDefault="00BC3A0D" w:rsidP="00BC3A0D">
      <w:pPr>
        <w:pStyle w:val="HTMLPreformatted"/>
        <w:shd w:val="clear" w:color="auto" w:fill="FFFFFF"/>
        <w:rPr>
          <w:color w:val="1F2328"/>
        </w:rPr>
      </w:pPr>
      <w:r>
        <w:rPr>
          <w:color w:val="1F2328"/>
        </w:rPr>
        <w:t xml:space="preserve">    </w:t>
      </w:r>
      <w:r>
        <w:rPr>
          <w:rStyle w:val="pl-c"/>
          <w:color w:val="1F2328"/>
        </w:rPr>
        <w:t>// Method</w:t>
      </w:r>
    </w:p>
    <w:p w14:paraId="6650190C" w14:textId="77777777" w:rsidR="00BC3A0D" w:rsidRDefault="00BC3A0D" w:rsidP="00BC3A0D">
      <w:pPr>
        <w:pStyle w:val="HTMLPreformatted"/>
        <w:shd w:val="clear" w:color="auto" w:fill="FFFFFF"/>
        <w:rPr>
          <w:color w:val="1F2328"/>
        </w:rPr>
      </w:pPr>
      <w:r>
        <w:rPr>
          <w:color w:val="1F2328"/>
        </w:rPr>
        <w:t xml:space="preserve">    </w:t>
      </w:r>
      <w:r>
        <w:rPr>
          <w:rStyle w:val="pl-en"/>
          <w:color w:val="1F2328"/>
        </w:rPr>
        <w:t>displayInfo</w:t>
      </w:r>
      <w:r>
        <w:rPr>
          <w:rStyle w:val="pl-kos"/>
          <w:color w:val="1F2328"/>
        </w:rPr>
        <w:t>()</w:t>
      </w:r>
      <w:r>
        <w:rPr>
          <w:color w:val="1F2328"/>
        </w:rPr>
        <w:t xml:space="preserve">: </w:t>
      </w:r>
      <w:r>
        <w:rPr>
          <w:rStyle w:val="pl-k"/>
          <w:color w:val="1F2328"/>
        </w:rPr>
        <w:t>void</w:t>
      </w:r>
      <w:r>
        <w:rPr>
          <w:color w:val="1F2328"/>
        </w:rPr>
        <w:t xml:space="preserve"> </w:t>
      </w:r>
      <w:r>
        <w:rPr>
          <w:rStyle w:val="pl-kos"/>
          <w:color w:val="1F2328"/>
        </w:rPr>
        <w:t>{</w:t>
      </w:r>
    </w:p>
    <w:p w14:paraId="29DDC611" w14:textId="77777777" w:rsidR="00BC3A0D" w:rsidRDefault="00BC3A0D" w:rsidP="00BC3A0D">
      <w:pPr>
        <w:pStyle w:val="HTMLPreformatted"/>
        <w:shd w:val="clear" w:color="auto" w:fill="FFFFFF"/>
        <w:rPr>
          <w:color w:val="1F2328"/>
        </w:rPr>
      </w:pPr>
      <w:r>
        <w:rPr>
          <w:color w:val="1F2328"/>
        </w:rPr>
        <w:t xml:space="preserve">        </w:t>
      </w: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 xml:space="preserve">`Brand: </w:t>
      </w:r>
      <w:r>
        <w:rPr>
          <w:rStyle w:val="pl-kos"/>
          <w:color w:val="1F2328"/>
        </w:rPr>
        <w:t>${</w:t>
      </w:r>
      <w:r>
        <w:rPr>
          <w:rStyle w:val="pl-smi"/>
          <w:color w:val="1F2328"/>
        </w:rPr>
        <w:t>this</w:t>
      </w:r>
      <w:r>
        <w:rPr>
          <w:rStyle w:val="pl-kos"/>
          <w:color w:val="1F2328"/>
        </w:rPr>
        <w:t>.</w:t>
      </w:r>
      <w:r>
        <w:rPr>
          <w:rStyle w:val="pl-c1"/>
          <w:color w:val="1F2328"/>
        </w:rPr>
        <w:t>brand</w:t>
      </w:r>
      <w:r>
        <w:rPr>
          <w:rStyle w:val="pl-kos"/>
          <w:color w:val="1F2328"/>
        </w:rPr>
        <w:t>}</w:t>
      </w:r>
      <w:r>
        <w:rPr>
          <w:rStyle w:val="pl-s"/>
          <w:color w:val="1F2328"/>
        </w:rPr>
        <w:t xml:space="preserve">, Model: </w:t>
      </w:r>
      <w:r>
        <w:rPr>
          <w:rStyle w:val="pl-kos"/>
          <w:color w:val="1F2328"/>
        </w:rPr>
        <w:t>${</w:t>
      </w:r>
      <w:r>
        <w:rPr>
          <w:rStyle w:val="pl-smi"/>
          <w:color w:val="1F2328"/>
        </w:rPr>
        <w:t>this</w:t>
      </w:r>
      <w:r>
        <w:rPr>
          <w:rStyle w:val="pl-kos"/>
          <w:color w:val="1F2328"/>
        </w:rPr>
        <w:t>.</w:t>
      </w:r>
      <w:r>
        <w:rPr>
          <w:rStyle w:val="pl-c1"/>
          <w:color w:val="1F2328"/>
        </w:rPr>
        <w:t>model</w:t>
      </w:r>
      <w:r>
        <w:rPr>
          <w:rStyle w:val="pl-kos"/>
          <w:color w:val="1F2328"/>
        </w:rPr>
        <w:t>}</w:t>
      </w:r>
      <w:r>
        <w:rPr>
          <w:rStyle w:val="pl-s"/>
          <w:color w:val="1F2328"/>
        </w:rPr>
        <w:t xml:space="preserve">, Year: </w:t>
      </w:r>
      <w:r>
        <w:rPr>
          <w:rStyle w:val="pl-kos"/>
          <w:color w:val="1F2328"/>
        </w:rPr>
        <w:t>${</w:t>
      </w:r>
      <w:r>
        <w:rPr>
          <w:rStyle w:val="pl-smi"/>
          <w:color w:val="1F2328"/>
        </w:rPr>
        <w:t>this</w:t>
      </w:r>
      <w:r>
        <w:rPr>
          <w:rStyle w:val="pl-kos"/>
          <w:color w:val="1F2328"/>
        </w:rPr>
        <w:t>.</w:t>
      </w:r>
      <w:r>
        <w:rPr>
          <w:rStyle w:val="pl-c1"/>
          <w:color w:val="1F2328"/>
        </w:rPr>
        <w:t>year</w:t>
      </w:r>
      <w:r>
        <w:rPr>
          <w:rStyle w:val="pl-kos"/>
          <w:color w:val="1F2328"/>
        </w:rPr>
        <w:t>}</w:t>
      </w:r>
      <w:r>
        <w:rPr>
          <w:rStyle w:val="pl-s"/>
          <w:color w:val="1F2328"/>
        </w:rPr>
        <w:t>`</w:t>
      </w:r>
      <w:r>
        <w:rPr>
          <w:rStyle w:val="pl-kos"/>
          <w:color w:val="1F2328"/>
        </w:rPr>
        <w:t>);</w:t>
      </w:r>
    </w:p>
    <w:p w14:paraId="3C043273" w14:textId="77777777" w:rsidR="00BC3A0D" w:rsidRDefault="00BC3A0D" w:rsidP="00BC3A0D">
      <w:pPr>
        <w:pStyle w:val="HTMLPreformatted"/>
        <w:shd w:val="clear" w:color="auto" w:fill="FFFFFF"/>
        <w:rPr>
          <w:color w:val="1F2328"/>
        </w:rPr>
      </w:pPr>
      <w:r>
        <w:rPr>
          <w:color w:val="1F2328"/>
        </w:rPr>
        <w:t xml:space="preserve">    </w:t>
      </w:r>
      <w:r>
        <w:rPr>
          <w:rStyle w:val="pl-kos"/>
          <w:color w:val="1F2328"/>
        </w:rPr>
        <w:t>}</w:t>
      </w:r>
    </w:p>
    <w:p w14:paraId="08102911" w14:textId="77777777" w:rsidR="00BC3A0D" w:rsidRDefault="00BC3A0D" w:rsidP="00BC3A0D">
      <w:pPr>
        <w:pStyle w:val="HTMLPreformatted"/>
        <w:shd w:val="clear" w:color="auto" w:fill="FFFFFF"/>
        <w:rPr>
          <w:color w:val="1F2328"/>
        </w:rPr>
      </w:pPr>
      <w:r>
        <w:rPr>
          <w:rStyle w:val="pl-kos"/>
          <w:color w:val="1F2328"/>
        </w:rPr>
        <w:t>}</w:t>
      </w:r>
    </w:p>
    <w:p w14:paraId="6F0428FF" w14:textId="77777777" w:rsidR="00BC3A0D" w:rsidRDefault="00BC3A0D" w:rsidP="00BC3A0D">
      <w:pPr>
        <w:pStyle w:val="HTMLPreformatted"/>
        <w:shd w:val="clear" w:color="auto" w:fill="FFFFFF"/>
        <w:rPr>
          <w:color w:val="1F2328"/>
        </w:rPr>
      </w:pPr>
    </w:p>
    <w:p w14:paraId="0DA5A4D8" w14:textId="77777777" w:rsidR="00BC3A0D" w:rsidRDefault="00BC3A0D" w:rsidP="00BC3A0D">
      <w:pPr>
        <w:pStyle w:val="HTMLPreformatted"/>
        <w:shd w:val="clear" w:color="auto" w:fill="FFFFFF"/>
        <w:rPr>
          <w:color w:val="1F2328"/>
        </w:rPr>
      </w:pPr>
      <w:r>
        <w:rPr>
          <w:rStyle w:val="pl-c"/>
          <w:color w:val="1F2328"/>
        </w:rPr>
        <w:t>// Create an instance of the Car class</w:t>
      </w:r>
    </w:p>
    <w:p w14:paraId="26B19CA8" w14:textId="77777777" w:rsidR="00BC3A0D" w:rsidRDefault="00BC3A0D" w:rsidP="00BC3A0D">
      <w:pPr>
        <w:pStyle w:val="HTMLPreformatted"/>
        <w:shd w:val="clear" w:color="auto" w:fill="FFFFFF"/>
        <w:rPr>
          <w:color w:val="1F2328"/>
        </w:rPr>
      </w:pPr>
      <w:r>
        <w:rPr>
          <w:rStyle w:val="pl-k"/>
          <w:color w:val="1F2328"/>
        </w:rPr>
        <w:t>const</w:t>
      </w:r>
      <w:r>
        <w:rPr>
          <w:color w:val="1F2328"/>
        </w:rPr>
        <w:t xml:space="preserve"> </w:t>
      </w:r>
      <w:r>
        <w:rPr>
          <w:rStyle w:val="pl-s1"/>
          <w:color w:val="1F2328"/>
        </w:rPr>
        <w:t>myCar</w:t>
      </w:r>
      <w:r>
        <w:rPr>
          <w:color w:val="1F2328"/>
        </w:rPr>
        <w:t xml:space="preserve"> </w:t>
      </w:r>
      <w:r>
        <w:rPr>
          <w:rStyle w:val="pl-c1"/>
          <w:color w:val="1F2328"/>
        </w:rPr>
        <w:t>=</w:t>
      </w:r>
      <w:r>
        <w:rPr>
          <w:color w:val="1F2328"/>
        </w:rPr>
        <w:t xml:space="preserve"> </w:t>
      </w:r>
      <w:r>
        <w:rPr>
          <w:rStyle w:val="pl-k"/>
          <w:color w:val="1F2328"/>
        </w:rPr>
        <w:t>new</w:t>
      </w:r>
      <w:r>
        <w:rPr>
          <w:color w:val="1F2328"/>
        </w:rPr>
        <w:t xml:space="preserve"> </w:t>
      </w:r>
      <w:r>
        <w:rPr>
          <w:rStyle w:val="pl-v"/>
          <w:color w:val="1F2328"/>
        </w:rPr>
        <w:t>Car</w:t>
      </w:r>
      <w:r>
        <w:rPr>
          <w:rStyle w:val="pl-kos"/>
          <w:color w:val="1F2328"/>
        </w:rPr>
        <w:t>(</w:t>
      </w:r>
      <w:r>
        <w:rPr>
          <w:rStyle w:val="pl-s"/>
          <w:color w:val="1F2328"/>
        </w:rPr>
        <w:t>"Toyota"</w:t>
      </w:r>
      <w:r>
        <w:rPr>
          <w:rStyle w:val="pl-kos"/>
          <w:color w:val="1F2328"/>
        </w:rPr>
        <w:t>,</w:t>
      </w:r>
      <w:r>
        <w:rPr>
          <w:color w:val="1F2328"/>
        </w:rPr>
        <w:t xml:space="preserve"> </w:t>
      </w:r>
      <w:r>
        <w:rPr>
          <w:rStyle w:val="pl-s"/>
          <w:color w:val="1F2328"/>
        </w:rPr>
        <w:t>"Camry"</w:t>
      </w:r>
      <w:r>
        <w:rPr>
          <w:rStyle w:val="pl-kos"/>
          <w:color w:val="1F2328"/>
        </w:rPr>
        <w:t>,</w:t>
      </w:r>
      <w:r>
        <w:rPr>
          <w:color w:val="1F2328"/>
        </w:rPr>
        <w:t xml:space="preserve"> </w:t>
      </w:r>
      <w:r>
        <w:rPr>
          <w:rStyle w:val="pl-c1"/>
          <w:color w:val="1F2328"/>
        </w:rPr>
        <w:t>2020</w:t>
      </w:r>
      <w:r>
        <w:rPr>
          <w:rStyle w:val="pl-kos"/>
          <w:color w:val="1F2328"/>
        </w:rPr>
        <w:t>);</w:t>
      </w:r>
    </w:p>
    <w:p w14:paraId="06D396A0" w14:textId="77777777" w:rsidR="00BC3A0D" w:rsidRDefault="00BC3A0D" w:rsidP="00BC3A0D">
      <w:pPr>
        <w:pStyle w:val="HTMLPreformatted"/>
        <w:shd w:val="clear" w:color="auto" w:fill="FFFFFF"/>
        <w:rPr>
          <w:color w:val="1F2328"/>
        </w:rPr>
      </w:pPr>
    </w:p>
    <w:p w14:paraId="7E463770" w14:textId="77777777" w:rsidR="00BC3A0D" w:rsidRDefault="00BC3A0D" w:rsidP="00BC3A0D">
      <w:pPr>
        <w:pStyle w:val="HTMLPreformatted"/>
        <w:shd w:val="clear" w:color="auto" w:fill="FFFFFF"/>
        <w:rPr>
          <w:color w:val="1F2328"/>
        </w:rPr>
      </w:pPr>
      <w:r>
        <w:rPr>
          <w:rStyle w:val="pl-c"/>
          <w:color w:val="1F2328"/>
        </w:rPr>
        <w:t>// Access properties and call method</w:t>
      </w:r>
    </w:p>
    <w:p w14:paraId="66C9B02E" w14:textId="77777777" w:rsidR="00BC3A0D" w:rsidRDefault="00BC3A0D" w:rsidP="00BC3A0D">
      <w:pPr>
        <w:pStyle w:val="HTMLPreformatted"/>
        <w:shd w:val="clear" w:color="auto" w:fill="FFFFFF"/>
        <w:rPr>
          <w:color w:val="1F2328"/>
        </w:rPr>
      </w:pPr>
      <w:r>
        <w:rPr>
          <w:rStyle w:val="pl-s1"/>
          <w:color w:val="1F2328"/>
        </w:rPr>
        <w:t>myCar</w:t>
      </w:r>
      <w:r>
        <w:rPr>
          <w:rStyle w:val="pl-kos"/>
          <w:color w:val="1F2328"/>
        </w:rPr>
        <w:t>.</w:t>
      </w:r>
      <w:r>
        <w:rPr>
          <w:rStyle w:val="pl-en"/>
          <w:color w:val="1F2328"/>
        </w:rPr>
        <w:t>displayInfo</w:t>
      </w:r>
      <w:r>
        <w:rPr>
          <w:rStyle w:val="pl-kos"/>
          <w:color w:val="1F2328"/>
        </w:rPr>
        <w:t>();</w:t>
      </w:r>
      <w:r>
        <w:rPr>
          <w:color w:val="1F2328"/>
        </w:rPr>
        <w:t xml:space="preserve"> </w:t>
      </w:r>
      <w:r>
        <w:rPr>
          <w:rStyle w:val="pl-c"/>
          <w:color w:val="1F2328"/>
        </w:rPr>
        <w:t>// Output: Brand: Toyota, Model: Camry, Year: 2020</w:t>
      </w:r>
    </w:p>
    <w:p w14:paraId="6278D583" w14:textId="77777777" w:rsidR="00BC3A0D" w:rsidRDefault="00BC3A0D" w:rsidP="00BC3A0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7. External-Module, External Module</w:t>
      </w:r>
    </w:p>
    <w:p w14:paraId="50A3E5A5" w14:textId="77777777" w:rsidR="00BC3A0D" w:rsidRDefault="00BC3A0D" w:rsidP="00BC3A0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TypeScript, a module is a way to organize code into reusable units. Modules allow you to encapsulate related code and prevent naming conflicts between different parts of your program. They also enable you to structure your codebase into smaller, manageable pieces, making it easier to maintain and scale your application.</w:t>
      </w:r>
    </w:p>
    <w:p w14:paraId="3AADC9BA" w14:textId="77777777" w:rsidR="00BC3A0D" w:rsidRDefault="00BC3A0D" w:rsidP="00BC3A0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There are different ways to define and work with modules in TypeScript, but one common approach is to use the ES6 module syntax. Here’s an example:</w:t>
      </w:r>
    </w:p>
    <w:p w14:paraId="3820B5CB" w14:textId="77777777" w:rsidR="00BC3A0D" w:rsidRDefault="00BC3A0D" w:rsidP="00BC3A0D">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Suppose you have a file named </w:t>
      </w:r>
      <w:r>
        <w:rPr>
          <w:rStyle w:val="HTMLCode"/>
          <w:color w:val="1F2328"/>
        </w:rPr>
        <w:t>math.ts</w:t>
      </w:r>
      <w:r>
        <w:rPr>
          <w:rFonts w:ascii="Segoe UI" w:hAnsi="Segoe UI" w:cs="Segoe UI"/>
          <w:color w:val="1F2328"/>
        </w:rPr>
        <w:t>, and you want to define some mathematical functions in this module:</w:t>
      </w:r>
    </w:p>
    <w:p w14:paraId="59EB02B0" w14:textId="77777777" w:rsidR="00BC3A0D" w:rsidRDefault="00BC3A0D" w:rsidP="00BC3A0D">
      <w:pPr>
        <w:shd w:val="clear" w:color="auto" w:fill="FFFFFF"/>
        <w:rPr>
          <w:rFonts w:ascii="Segoe UI" w:hAnsi="Segoe UI" w:cs="Segoe UI"/>
          <w:color w:val="1F2328"/>
        </w:rPr>
      </w:pPr>
      <w:r>
        <w:rPr>
          <w:rFonts w:ascii="Segoe UI" w:hAnsi="Segoe UI" w:cs="Segoe UI"/>
          <w:color w:val="1F2328"/>
        </w:rPr>
        <w:t>math.ts</w:t>
      </w:r>
    </w:p>
    <w:p w14:paraId="27D300E4" w14:textId="77777777" w:rsidR="00BC3A0D" w:rsidRDefault="00BC3A0D" w:rsidP="00BC3A0D">
      <w:pPr>
        <w:pStyle w:val="HTMLPreformatted"/>
        <w:shd w:val="clear" w:color="auto" w:fill="FFFFFF"/>
        <w:rPr>
          <w:color w:val="1F2328"/>
        </w:rPr>
      </w:pPr>
      <w:r>
        <w:rPr>
          <w:rStyle w:val="pl-k"/>
          <w:color w:val="1F2328"/>
        </w:rPr>
        <w:t>export</w:t>
      </w:r>
      <w:r>
        <w:rPr>
          <w:color w:val="1F2328"/>
        </w:rPr>
        <w:t xml:space="preserve"> </w:t>
      </w:r>
      <w:r>
        <w:rPr>
          <w:rStyle w:val="pl-k"/>
          <w:color w:val="1F2328"/>
        </w:rPr>
        <w:t>function</w:t>
      </w:r>
      <w:r>
        <w:rPr>
          <w:color w:val="1F2328"/>
        </w:rPr>
        <w:t xml:space="preserve"> </w:t>
      </w:r>
      <w:r>
        <w:rPr>
          <w:rStyle w:val="pl-en"/>
          <w:color w:val="1F2328"/>
        </w:rPr>
        <w:t>add</w:t>
      </w:r>
      <w:r>
        <w:rPr>
          <w:rStyle w:val="pl-kos"/>
          <w:color w:val="1F2328"/>
        </w:rPr>
        <w:t>(</w:t>
      </w:r>
      <w:r>
        <w:rPr>
          <w:rStyle w:val="pl-s1"/>
          <w:color w:val="1F2328"/>
        </w:rPr>
        <w:t>a</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b</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number</w:t>
      </w:r>
      <w:r>
        <w:rPr>
          <w:color w:val="1F2328"/>
        </w:rPr>
        <w:t xml:space="preserve"> </w:t>
      </w:r>
      <w:r>
        <w:rPr>
          <w:rStyle w:val="pl-kos"/>
          <w:color w:val="1F2328"/>
        </w:rPr>
        <w:t>{</w:t>
      </w:r>
    </w:p>
    <w:p w14:paraId="64D5F455" w14:textId="77777777" w:rsidR="00BC3A0D" w:rsidRDefault="00BC3A0D" w:rsidP="00BC3A0D">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s1"/>
          <w:color w:val="1F2328"/>
        </w:rPr>
        <w:t>b</w:t>
      </w:r>
      <w:r>
        <w:rPr>
          <w:rStyle w:val="pl-kos"/>
          <w:color w:val="1F2328"/>
        </w:rPr>
        <w:t>;</w:t>
      </w:r>
    </w:p>
    <w:p w14:paraId="7F0B41FC" w14:textId="77777777" w:rsidR="00BC3A0D" w:rsidRDefault="00BC3A0D" w:rsidP="00BC3A0D">
      <w:pPr>
        <w:pStyle w:val="HTMLPreformatted"/>
        <w:shd w:val="clear" w:color="auto" w:fill="FFFFFF"/>
        <w:rPr>
          <w:color w:val="1F2328"/>
        </w:rPr>
      </w:pPr>
      <w:r>
        <w:rPr>
          <w:rStyle w:val="pl-kos"/>
          <w:color w:val="1F2328"/>
        </w:rPr>
        <w:t>}</w:t>
      </w:r>
    </w:p>
    <w:p w14:paraId="6DEF49F8" w14:textId="77777777" w:rsidR="00BC3A0D" w:rsidRDefault="00BC3A0D" w:rsidP="00BC3A0D">
      <w:pPr>
        <w:pStyle w:val="HTMLPreformatted"/>
        <w:shd w:val="clear" w:color="auto" w:fill="FFFFFF"/>
        <w:rPr>
          <w:color w:val="1F2328"/>
        </w:rPr>
      </w:pPr>
    </w:p>
    <w:p w14:paraId="0FF59ED1" w14:textId="77777777" w:rsidR="00BC3A0D" w:rsidRDefault="00BC3A0D" w:rsidP="00BC3A0D">
      <w:pPr>
        <w:pStyle w:val="HTMLPreformatted"/>
        <w:shd w:val="clear" w:color="auto" w:fill="FFFFFF"/>
        <w:rPr>
          <w:color w:val="1F2328"/>
        </w:rPr>
      </w:pPr>
      <w:r>
        <w:rPr>
          <w:rStyle w:val="pl-k"/>
          <w:color w:val="1F2328"/>
        </w:rPr>
        <w:t>export</w:t>
      </w:r>
      <w:r>
        <w:rPr>
          <w:color w:val="1F2328"/>
        </w:rPr>
        <w:t xml:space="preserve"> </w:t>
      </w:r>
      <w:r>
        <w:rPr>
          <w:rStyle w:val="pl-k"/>
          <w:color w:val="1F2328"/>
        </w:rPr>
        <w:t>function</w:t>
      </w:r>
      <w:r>
        <w:rPr>
          <w:color w:val="1F2328"/>
        </w:rPr>
        <w:t xml:space="preserve"> </w:t>
      </w:r>
      <w:r>
        <w:rPr>
          <w:rStyle w:val="pl-en"/>
          <w:color w:val="1F2328"/>
        </w:rPr>
        <w:t>subtract</w:t>
      </w:r>
      <w:r>
        <w:rPr>
          <w:rStyle w:val="pl-kos"/>
          <w:color w:val="1F2328"/>
        </w:rPr>
        <w:t>(</w:t>
      </w:r>
      <w:r>
        <w:rPr>
          <w:rStyle w:val="pl-s1"/>
          <w:color w:val="1F2328"/>
        </w:rPr>
        <w:t>a</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b</w:t>
      </w:r>
      <w:r>
        <w:rPr>
          <w:color w:val="1F2328"/>
        </w:rPr>
        <w:t xml:space="preserve">: </w:t>
      </w:r>
      <w:r>
        <w:rPr>
          <w:rStyle w:val="pl-s1"/>
          <w:color w:val="1F2328"/>
        </w:rPr>
        <w:t>number</w:t>
      </w:r>
      <w:r>
        <w:rPr>
          <w:rStyle w:val="pl-kos"/>
          <w:color w:val="1F2328"/>
        </w:rPr>
        <w:t>)</w:t>
      </w:r>
      <w:r>
        <w:rPr>
          <w:color w:val="1F2328"/>
        </w:rPr>
        <w:t xml:space="preserve">: </w:t>
      </w:r>
      <w:r>
        <w:rPr>
          <w:rStyle w:val="pl-s1"/>
          <w:color w:val="1F2328"/>
        </w:rPr>
        <w:t>number</w:t>
      </w:r>
      <w:r>
        <w:rPr>
          <w:color w:val="1F2328"/>
        </w:rPr>
        <w:t xml:space="preserve"> </w:t>
      </w:r>
      <w:r>
        <w:rPr>
          <w:rStyle w:val="pl-kos"/>
          <w:color w:val="1F2328"/>
        </w:rPr>
        <w:t>{</w:t>
      </w:r>
    </w:p>
    <w:p w14:paraId="5CDA64CE" w14:textId="77777777" w:rsidR="00BC3A0D" w:rsidRDefault="00BC3A0D" w:rsidP="00BC3A0D">
      <w:pPr>
        <w:pStyle w:val="HTMLPreformatted"/>
        <w:shd w:val="clear" w:color="auto" w:fill="FFFFFF"/>
        <w:rPr>
          <w:color w:val="1F2328"/>
        </w:rPr>
      </w:pPr>
      <w:r>
        <w:rPr>
          <w:color w:val="1F2328"/>
        </w:rPr>
        <w:t xml:space="preserve">    </w:t>
      </w:r>
      <w:r>
        <w:rPr>
          <w:rStyle w:val="pl-k"/>
          <w:color w:val="1F2328"/>
        </w:rPr>
        <w:t>return</w:t>
      </w:r>
      <w:r>
        <w:rPr>
          <w:color w:val="1F2328"/>
        </w:rPr>
        <w:t xml:space="preserve"> </w:t>
      </w:r>
      <w:r>
        <w:rPr>
          <w:rStyle w:val="pl-s1"/>
          <w:color w:val="1F2328"/>
        </w:rPr>
        <w:t>a</w:t>
      </w:r>
      <w:r>
        <w:rPr>
          <w:color w:val="1F2328"/>
        </w:rPr>
        <w:t xml:space="preserve"> </w:t>
      </w:r>
      <w:r>
        <w:rPr>
          <w:rStyle w:val="pl-c1"/>
          <w:color w:val="1F2328"/>
        </w:rPr>
        <w:t>-</w:t>
      </w:r>
      <w:r>
        <w:rPr>
          <w:color w:val="1F2328"/>
        </w:rPr>
        <w:t xml:space="preserve"> </w:t>
      </w:r>
      <w:r>
        <w:rPr>
          <w:rStyle w:val="pl-s1"/>
          <w:color w:val="1F2328"/>
        </w:rPr>
        <w:t>b</w:t>
      </w:r>
      <w:r>
        <w:rPr>
          <w:rStyle w:val="pl-kos"/>
          <w:color w:val="1F2328"/>
        </w:rPr>
        <w:t>;</w:t>
      </w:r>
    </w:p>
    <w:p w14:paraId="415A2B79" w14:textId="77777777" w:rsidR="00BC3A0D" w:rsidRDefault="00BC3A0D" w:rsidP="00BC3A0D">
      <w:pPr>
        <w:pStyle w:val="HTMLPreformatted"/>
        <w:shd w:val="clear" w:color="auto" w:fill="FFFFFF"/>
        <w:rPr>
          <w:color w:val="1F2328"/>
        </w:rPr>
      </w:pPr>
      <w:r>
        <w:rPr>
          <w:rStyle w:val="pl-kos"/>
          <w:color w:val="1F2328"/>
        </w:rPr>
        <w:t>}</w:t>
      </w:r>
    </w:p>
    <w:p w14:paraId="3B42855E" w14:textId="77777777" w:rsidR="00BC3A0D" w:rsidRDefault="00BC3A0D" w:rsidP="00BC3A0D">
      <w:pPr>
        <w:pStyle w:val="HTMLPreformatted"/>
        <w:shd w:val="clear" w:color="auto" w:fill="FFFFFF"/>
        <w:rPr>
          <w:color w:val="1F2328"/>
        </w:rPr>
      </w:pPr>
    </w:p>
    <w:p w14:paraId="02033AC6" w14:textId="77777777" w:rsidR="00BC3A0D" w:rsidRDefault="00BC3A0D" w:rsidP="00BC3A0D">
      <w:pPr>
        <w:pStyle w:val="HTMLPreformatted"/>
        <w:shd w:val="clear" w:color="auto" w:fill="FFFFFF"/>
        <w:rPr>
          <w:color w:val="1F2328"/>
        </w:rPr>
      </w:pPr>
      <w:r>
        <w:rPr>
          <w:rStyle w:val="pl-k"/>
          <w:color w:val="1F2328"/>
        </w:rPr>
        <w:t>export</w:t>
      </w:r>
      <w:r>
        <w:rPr>
          <w:color w:val="1F2328"/>
        </w:rPr>
        <w:t xml:space="preserve"> </w:t>
      </w:r>
      <w:r>
        <w:rPr>
          <w:rStyle w:val="pl-k"/>
          <w:color w:val="1F2328"/>
        </w:rPr>
        <w:t>const</w:t>
      </w:r>
      <w:r>
        <w:rPr>
          <w:color w:val="1F2328"/>
        </w:rPr>
        <w:t xml:space="preserve"> </w:t>
      </w:r>
      <w:r>
        <w:rPr>
          <w:rStyle w:val="pl-c1"/>
          <w:color w:val="1F2328"/>
        </w:rPr>
        <w:t>PI</w:t>
      </w:r>
      <w:r>
        <w:rPr>
          <w:color w:val="1F2328"/>
        </w:rPr>
        <w:t xml:space="preserve"> </w:t>
      </w:r>
      <w:r>
        <w:rPr>
          <w:rStyle w:val="pl-c1"/>
          <w:color w:val="1F2328"/>
        </w:rPr>
        <w:t>=</w:t>
      </w:r>
      <w:r>
        <w:rPr>
          <w:color w:val="1F2328"/>
        </w:rPr>
        <w:t xml:space="preserve"> </w:t>
      </w:r>
      <w:r>
        <w:rPr>
          <w:rStyle w:val="pl-c1"/>
          <w:color w:val="1F2328"/>
        </w:rPr>
        <w:t>3.14159</w:t>
      </w:r>
      <w:r>
        <w:rPr>
          <w:rStyle w:val="pl-kos"/>
          <w:color w:val="1F2328"/>
        </w:rPr>
        <w:t>;</w:t>
      </w:r>
    </w:p>
    <w:p w14:paraId="50F26651" w14:textId="77777777" w:rsidR="00BC3A0D" w:rsidRDefault="00BC3A0D" w:rsidP="00BC3A0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module:</w:t>
      </w:r>
    </w:p>
    <w:p w14:paraId="7E4C0798" w14:textId="77777777" w:rsidR="00BC3A0D" w:rsidRDefault="00BC3A0D" w:rsidP="00BC3A0D">
      <w:pPr>
        <w:pStyle w:val="NormalWeb"/>
        <w:numPr>
          <w:ilvl w:val="0"/>
          <w:numId w:val="67"/>
        </w:numPr>
        <w:shd w:val="clear" w:color="auto" w:fill="FFFFFF"/>
        <w:spacing w:before="0" w:beforeAutospacing="0" w:after="0" w:afterAutospacing="0"/>
        <w:rPr>
          <w:rFonts w:ascii="Segoe UI" w:hAnsi="Segoe UI" w:cs="Segoe UI"/>
          <w:color w:val="1F2328"/>
        </w:rPr>
      </w:pPr>
      <w:r>
        <w:rPr>
          <w:rFonts w:ascii="Segoe UI" w:hAnsi="Segoe UI" w:cs="Segoe UI"/>
          <w:color w:val="1F2328"/>
        </w:rPr>
        <w:lastRenderedPageBreak/>
        <w:t>We define two functions, </w:t>
      </w:r>
      <w:r>
        <w:rPr>
          <w:rStyle w:val="HTMLCode"/>
          <w:color w:val="1F2328"/>
        </w:rPr>
        <w:t>add</w:t>
      </w:r>
      <w:r>
        <w:rPr>
          <w:rFonts w:ascii="Segoe UI" w:hAnsi="Segoe UI" w:cs="Segoe UI"/>
          <w:color w:val="1F2328"/>
        </w:rPr>
        <w:t> and </w:t>
      </w:r>
      <w:r>
        <w:rPr>
          <w:rStyle w:val="HTMLCode"/>
          <w:color w:val="1F2328"/>
        </w:rPr>
        <w:t>subtract</w:t>
      </w:r>
      <w:r>
        <w:rPr>
          <w:rFonts w:ascii="Segoe UI" w:hAnsi="Segoe UI" w:cs="Segoe UI"/>
          <w:color w:val="1F2328"/>
        </w:rPr>
        <w:t>, that perform addition and subtraction operations, respectively.</w:t>
      </w:r>
    </w:p>
    <w:p w14:paraId="45CC3EB7" w14:textId="77777777" w:rsidR="00BC3A0D" w:rsidRDefault="00BC3A0D" w:rsidP="00BC3A0D">
      <w:pPr>
        <w:pStyle w:val="NormalWeb"/>
        <w:numPr>
          <w:ilvl w:val="0"/>
          <w:numId w:val="67"/>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also export a constant </w:t>
      </w:r>
      <w:r>
        <w:rPr>
          <w:rStyle w:val="HTMLCode"/>
          <w:color w:val="1F2328"/>
        </w:rPr>
        <w:t>PI</w:t>
      </w:r>
      <w:r>
        <w:rPr>
          <w:rFonts w:ascii="Segoe UI" w:hAnsi="Segoe UI" w:cs="Segoe UI"/>
          <w:color w:val="1F2328"/>
        </w:rPr>
        <w:t> with the value of π.</w:t>
      </w:r>
    </w:p>
    <w:p w14:paraId="478ECCEB" w14:textId="77777777" w:rsidR="00BC3A0D" w:rsidRDefault="00BC3A0D" w:rsidP="00BC3A0D">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The </w:t>
      </w:r>
      <w:r>
        <w:rPr>
          <w:rStyle w:val="HTMLCode"/>
          <w:color w:val="1F2328"/>
        </w:rPr>
        <w:t>export</w:t>
      </w:r>
      <w:r>
        <w:rPr>
          <w:rFonts w:ascii="Segoe UI" w:hAnsi="Segoe UI" w:cs="Segoe UI"/>
          <w:color w:val="1F2328"/>
        </w:rPr>
        <w:t> keyword is used to make functions, variables, or classes available outside of the module. In this case, </w:t>
      </w:r>
      <w:r>
        <w:rPr>
          <w:rStyle w:val="HTMLCode"/>
          <w:color w:val="1F2328"/>
        </w:rPr>
        <w:t>add</w:t>
      </w:r>
      <w:r>
        <w:rPr>
          <w:rFonts w:ascii="Segoe UI" w:hAnsi="Segoe UI" w:cs="Segoe UI"/>
          <w:color w:val="1F2328"/>
        </w:rPr>
        <w:t>, </w:t>
      </w:r>
      <w:r>
        <w:rPr>
          <w:rStyle w:val="HTMLCode"/>
          <w:color w:val="1F2328"/>
        </w:rPr>
        <w:t>subtract</w:t>
      </w:r>
      <w:r>
        <w:rPr>
          <w:rFonts w:ascii="Segoe UI" w:hAnsi="Segoe UI" w:cs="Segoe UI"/>
          <w:color w:val="1F2328"/>
        </w:rPr>
        <w:t>, and </w:t>
      </w:r>
      <w:r>
        <w:rPr>
          <w:rStyle w:val="HTMLCode"/>
          <w:color w:val="1F2328"/>
        </w:rPr>
        <w:t>PI</w:t>
      </w:r>
      <w:r>
        <w:rPr>
          <w:rFonts w:ascii="Segoe UI" w:hAnsi="Segoe UI" w:cs="Segoe UI"/>
          <w:color w:val="1F2328"/>
        </w:rPr>
        <w:t> are exported, which means they can be imported and used in other modules.</w:t>
      </w:r>
    </w:p>
    <w:p w14:paraId="4C58366D" w14:textId="77777777" w:rsidR="00BC3A0D" w:rsidRDefault="00BC3A0D" w:rsidP="00BC3A0D">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Now, let’s create another file named </w:t>
      </w:r>
      <w:r>
        <w:rPr>
          <w:rStyle w:val="HTMLCode"/>
          <w:color w:val="1F2328"/>
        </w:rPr>
        <w:t>app.ts</w:t>
      </w:r>
      <w:r>
        <w:rPr>
          <w:rFonts w:ascii="Segoe UI" w:hAnsi="Segoe UI" w:cs="Segoe UI"/>
          <w:color w:val="1F2328"/>
        </w:rPr>
        <w:t> where we want to use the functions and constant defined in the </w:t>
      </w:r>
      <w:r>
        <w:rPr>
          <w:rStyle w:val="HTMLCode"/>
          <w:color w:val="1F2328"/>
        </w:rPr>
        <w:t>math</w:t>
      </w:r>
      <w:r>
        <w:rPr>
          <w:rFonts w:ascii="Segoe UI" w:hAnsi="Segoe UI" w:cs="Segoe UI"/>
          <w:color w:val="1F2328"/>
        </w:rPr>
        <w:t> module:</w:t>
      </w:r>
    </w:p>
    <w:p w14:paraId="6F2CD261" w14:textId="77777777" w:rsidR="00BC3A0D" w:rsidRDefault="00BC3A0D" w:rsidP="00BC3A0D">
      <w:pPr>
        <w:shd w:val="clear" w:color="auto" w:fill="FFFFFF"/>
        <w:rPr>
          <w:rFonts w:ascii="Segoe UI" w:hAnsi="Segoe UI" w:cs="Segoe UI"/>
          <w:color w:val="1F2328"/>
        </w:rPr>
      </w:pPr>
      <w:r>
        <w:rPr>
          <w:rFonts w:ascii="Segoe UI" w:hAnsi="Segoe UI" w:cs="Segoe UI"/>
          <w:color w:val="1F2328"/>
        </w:rPr>
        <w:t>file.ts</w:t>
      </w:r>
    </w:p>
    <w:p w14:paraId="258FCAD3" w14:textId="77777777" w:rsidR="00BC3A0D" w:rsidRDefault="00BC3A0D" w:rsidP="00BC3A0D">
      <w:pPr>
        <w:pStyle w:val="HTMLPreformatted"/>
        <w:shd w:val="clear" w:color="auto" w:fill="FFFFFF"/>
        <w:rPr>
          <w:color w:val="1F2328"/>
        </w:rPr>
      </w:pPr>
      <w:r>
        <w:rPr>
          <w:rStyle w:val="pl-k"/>
          <w:color w:val="1F2328"/>
        </w:rPr>
        <w:t>import</w:t>
      </w:r>
      <w:r>
        <w:rPr>
          <w:color w:val="1F2328"/>
        </w:rPr>
        <w:t xml:space="preserve"> </w:t>
      </w:r>
      <w:r>
        <w:rPr>
          <w:rStyle w:val="pl-kos"/>
          <w:color w:val="1F2328"/>
        </w:rPr>
        <w:t>{</w:t>
      </w:r>
      <w:r>
        <w:rPr>
          <w:color w:val="1F2328"/>
        </w:rPr>
        <w:t xml:space="preserve"> </w:t>
      </w:r>
      <w:r>
        <w:rPr>
          <w:rStyle w:val="pl-s1"/>
          <w:color w:val="1F2328"/>
        </w:rPr>
        <w:t>add</w:t>
      </w:r>
      <w:r>
        <w:rPr>
          <w:rStyle w:val="pl-kos"/>
          <w:color w:val="1F2328"/>
        </w:rPr>
        <w:t>,</w:t>
      </w:r>
      <w:r>
        <w:rPr>
          <w:color w:val="1F2328"/>
        </w:rPr>
        <w:t xml:space="preserve"> </w:t>
      </w:r>
      <w:r>
        <w:rPr>
          <w:rStyle w:val="pl-s1"/>
          <w:color w:val="1F2328"/>
        </w:rPr>
        <w:t>subtract</w:t>
      </w:r>
      <w:r>
        <w:rPr>
          <w:rStyle w:val="pl-kos"/>
          <w:color w:val="1F2328"/>
        </w:rPr>
        <w:t>,</w:t>
      </w:r>
      <w:r>
        <w:rPr>
          <w:color w:val="1F2328"/>
        </w:rPr>
        <w:t xml:space="preserve"> </w:t>
      </w:r>
      <w:r>
        <w:rPr>
          <w:rStyle w:val="pl-c1"/>
          <w:color w:val="1F2328"/>
        </w:rPr>
        <w:t>PI</w:t>
      </w:r>
      <w:r>
        <w:rPr>
          <w:color w:val="1F2328"/>
        </w:rPr>
        <w:t xml:space="preserve"> </w:t>
      </w:r>
      <w:r>
        <w:rPr>
          <w:rStyle w:val="pl-kos"/>
          <w:color w:val="1F2328"/>
        </w:rPr>
        <w:t>}</w:t>
      </w:r>
      <w:r>
        <w:rPr>
          <w:color w:val="1F2328"/>
        </w:rPr>
        <w:t xml:space="preserve"> </w:t>
      </w:r>
      <w:r>
        <w:rPr>
          <w:rStyle w:val="pl-k"/>
          <w:color w:val="1F2328"/>
        </w:rPr>
        <w:t>from</w:t>
      </w:r>
      <w:r>
        <w:rPr>
          <w:color w:val="1F2328"/>
        </w:rPr>
        <w:t xml:space="preserve"> </w:t>
      </w:r>
      <w:r>
        <w:rPr>
          <w:rStyle w:val="pl-s"/>
          <w:color w:val="1F2328"/>
        </w:rPr>
        <w:t>"./math"</w:t>
      </w:r>
      <w:r>
        <w:rPr>
          <w:rStyle w:val="pl-kos"/>
          <w:color w:val="1F2328"/>
        </w:rPr>
        <w:t>;</w:t>
      </w:r>
    </w:p>
    <w:p w14:paraId="1864D699" w14:textId="77777777" w:rsidR="00BC3A0D" w:rsidRDefault="00BC3A0D" w:rsidP="00BC3A0D">
      <w:pPr>
        <w:pStyle w:val="HTMLPreformatted"/>
        <w:shd w:val="clear" w:color="auto" w:fill="FFFFFF"/>
        <w:rPr>
          <w:color w:val="1F2328"/>
        </w:rPr>
      </w:pPr>
    </w:p>
    <w:p w14:paraId="6F896C2B" w14:textId="77777777" w:rsidR="00BC3A0D" w:rsidRDefault="00BC3A0D" w:rsidP="00BC3A0D">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"2 + 3 ="</w:t>
      </w:r>
      <w:r>
        <w:rPr>
          <w:rStyle w:val="pl-kos"/>
          <w:color w:val="1F2328"/>
        </w:rPr>
        <w:t>,</w:t>
      </w:r>
      <w:r>
        <w:rPr>
          <w:color w:val="1F2328"/>
        </w:rPr>
        <w:t xml:space="preserve"> </w:t>
      </w:r>
      <w:r>
        <w:rPr>
          <w:rStyle w:val="pl-en"/>
          <w:color w:val="1F2328"/>
        </w:rPr>
        <w:t>add</w:t>
      </w:r>
      <w:r>
        <w:rPr>
          <w:rStyle w:val="pl-kos"/>
          <w:color w:val="1F2328"/>
        </w:rPr>
        <w:t>(</w:t>
      </w:r>
      <w:r>
        <w:rPr>
          <w:rStyle w:val="pl-c1"/>
          <w:color w:val="1F2328"/>
        </w:rPr>
        <w:t>2</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
          <w:color w:val="1F2328"/>
        </w:rPr>
        <w:t>// Output: 2 + 3 = 5</w:t>
      </w:r>
    </w:p>
    <w:p w14:paraId="06079D7E" w14:textId="77777777" w:rsidR="00BC3A0D" w:rsidRDefault="00BC3A0D" w:rsidP="00BC3A0D">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"5 - 3 ="</w:t>
      </w:r>
      <w:r>
        <w:rPr>
          <w:rStyle w:val="pl-kos"/>
          <w:color w:val="1F2328"/>
        </w:rPr>
        <w:t>,</w:t>
      </w:r>
      <w:r>
        <w:rPr>
          <w:color w:val="1F2328"/>
        </w:rPr>
        <w:t xml:space="preserve"> </w:t>
      </w:r>
      <w:r>
        <w:rPr>
          <w:rStyle w:val="pl-en"/>
          <w:color w:val="1F2328"/>
        </w:rPr>
        <w:t>subtract</w:t>
      </w:r>
      <w:r>
        <w:rPr>
          <w:rStyle w:val="pl-kos"/>
          <w:color w:val="1F2328"/>
        </w:rPr>
        <w:t>(</w:t>
      </w:r>
      <w:r>
        <w:rPr>
          <w:rStyle w:val="pl-c1"/>
          <w:color w:val="1F2328"/>
        </w:rPr>
        <w:t>5</w:t>
      </w:r>
      <w:r>
        <w:rPr>
          <w:rStyle w:val="pl-kos"/>
          <w:color w:val="1F2328"/>
        </w:rPr>
        <w:t>,</w:t>
      </w:r>
      <w:r>
        <w:rPr>
          <w:color w:val="1F2328"/>
        </w:rPr>
        <w:t xml:space="preserve"> </w:t>
      </w:r>
      <w:r>
        <w:rPr>
          <w:rStyle w:val="pl-c1"/>
          <w:color w:val="1F2328"/>
        </w:rPr>
        <w:t>3</w:t>
      </w:r>
      <w:r>
        <w:rPr>
          <w:rStyle w:val="pl-kos"/>
          <w:color w:val="1F2328"/>
        </w:rPr>
        <w:t>));</w:t>
      </w:r>
      <w:r>
        <w:rPr>
          <w:color w:val="1F2328"/>
        </w:rPr>
        <w:t xml:space="preserve"> </w:t>
      </w:r>
      <w:r>
        <w:rPr>
          <w:rStyle w:val="pl-c"/>
          <w:color w:val="1F2328"/>
        </w:rPr>
        <w:t>// Output: 5 - 3 = 2</w:t>
      </w:r>
    </w:p>
    <w:p w14:paraId="6D31A597" w14:textId="77777777" w:rsidR="00BC3A0D" w:rsidRDefault="00BC3A0D" w:rsidP="00BC3A0D">
      <w:pPr>
        <w:pStyle w:val="HTMLPreformatted"/>
        <w:shd w:val="clear" w:color="auto" w:fill="FFFFFF"/>
        <w:rPr>
          <w:color w:val="1F2328"/>
        </w:rPr>
      </w:pPr>
      <w:r>
        <w:rPr>
          <w:rStyle w:val="pl-smi"/>
          <w:color w:val="1F2328"/>
        </w:rPr>
        <w:t>console</w:t>
      </w:r>
      <w:r>
        <w:rPr>
          <w:rStyle w:val="pl-kos"/>
          <w:color w:val="1F2328"/>
        </w:rPr>
        <w:t>.</w:t>
      </w:r>
      <w:r>
        <w:rPr>
          <w:rStyle w:val="pl-en"/>
          <w:color w:val="1F2328"/>
        </w:rPr>
        <w:t>log</w:t>
      </w:r>
      <w:r>
        <w:rPr>
          <w:rStyle w:val="pl-kos"/>
          <w:color w:val="1F2328"/>
        </w:rPr>
        <w:t>(</w:t>
      </w:r>
      <w:r>
        <w:rPr>
          <w:rStyle w:val="pl-s"/>
          <w:color w:val="1F2328"/>
        </w:rPr>
        <w:t>"Value of PI is"</w:t>
      </w:r>
      <w:r>
        <w:rPr>
          <w:rStyle w:val="pl-kos"/>
          <w:color w:val="1F2328"/>
        </w:rPr>
        <w:t>,</w:t>
      </w:r>
      <w:r>
        <w:rPr>
          <w:color w:val="1F2328"/>
        </w:rPr>
        <w:t xml:space="preserve"> </w:t>
      </w:r>
      <w:r>
        <w:rPr>
          <w:rStyle w:val="pl-c1"/>
          <w:color w:val="1F2328"/>
        </w:rPr>
        <w:t>PI</w:t>
      </w:r>
      <w:r>
        <w:rPr>
          <w:rStyle w:val="pl-kos"/>
          <w:color w:val="1F2328"/>
        </w:rPr>
        <w:t>);</w:t>
      </w:r>
      <w:r>
        <w:rPr>
          <w:color w:val="1F2328"/>
        </w:rPr>
        <w:t xml:space="preserve"> </w:t>
      </w:r>
      <w:r>
        <w:rPr>
          <w:rStyle w:val="pl-c"/>
          <w:color w:val="1F2328"/>
        </w:rPr>
        <w:t>// Output: Value of PI is 3.14159</w:t>
      </w:r>
    </w:p>
    <w:p w14:paraId="24AA8240" w14:textId="77777777" w:rsidR="00BC3A0D" w:rsidRDefault="00BC3A0D" w:rsidP="00BC3A0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In this file:</w:t>
      </w:r>
    </w:p>
    <w:p w14:paraId="3C539669" w14:textId="77777777" w:rsidR="00BC3A0D" w:rsidRDefault="00BC3A0D" w:rsidP="00BC3A0D">
      <w:pPr>
        <w:pStyle w:val="NormalWeb"/>
        <w:numPr>
          <w:ilvl w:val="0"/>
          <w:numId w:val="68"/>
        </w:numPr>
        <w:shd w:val="clear" w:color="auto" w:fill="FFFFFF"/>
        <w:spacing w:before="0" w:beforeAutospacing="0" w:after="0" w:afterAutospacing="0"/>
        <w:rPr>
          <w:rFonts w:ascii="Segoe UI" w:hAnsi="Segoe UI" w:cs="Segoe UI"/>
          <w:color w:val="1F2328"/>
        </w:rPr>
      </w:pPr>
      <w:r>
        <w:rPr>
          <w:rFonts w:ascii="Segoe UI" w:hAnsi="Segoe UI" w:cs="Segoe UI"/>
          <w:color w:val="1F2328"/>
        </w:rPr>
        <w:t>We use the </w:t>
      </w:r>
      <w:r>
        <w:rPr>
          <w:rStyle w:val="HTMLCode"/>
          <w:color w:val="1F2328"/>
        </w:rPr>
        <w:t>import</w:t>
      </w:r>
      <w:r>
        <w:rPr>
          <w:rFonts w:ascii="Segoe UI" w:hAnsi="Segoe UI" w:cs="Segoe UI"/>
          <w:color w:val="1F2328"/>
        </w:rPr>
        <w:t> keyword to import specific items (</w:t>
      </w:r>
      <w:r>
        <w:rPr>
          <w:rStyle w:val="HTMLCode"/>
          <w:color w:val="1F2328"/>
        </w:rPr>
        <w:t>add</w:t>
      </w:r>
      <w:r>
        <w:rPr>
          <w:rFonts w:ascii="Segoe UI" w:hAnsi="Segoe UI" w:cs="Segoe UI"/>
          <w:color w:val="1F2328"/>
        </w:rPr>
        <w:t>, </w:t>
      </w:r>
      <w:r>
        <w:rPr>
          <w:rStyle w:val="HTMLCode"/>
          <w:color w:val="1F2328"/>
        </w:rPr>
        <w:t>subtract</w:t>
      </w:r>
      <w:r>
        <w:rPr>
          <w:rFonts w:ascii="Segoe UI" w:hAnsi="Segoe UI" w:cs="Segoe UI"/>
          <w:color w:val="1F2328"/>
        </w:rPr>
        <w:t>, and </w:t>
      </w:r>
      <w:r>
        <w:rPr>
          <w:rStyle w:val="HTMLCode"/>
          <w:color w:val="1F2328"/>
        </w:rPr>
        <w:t>PI</w:t>
      </w:r>
      <w:r>
        <w:rPr>
          <w:rFonts w:ascii="Segoe UI" w:hAnsi="Segoe UI" w:cs="Segoe UI"/>
          <w:color w:val="1F2328"/>
        </w:rPr>
        <w:t>) from the </w:t>
      </w:r>
      <w:r>
        <w:rPr>
          <w:rStyle w:val="HTMLCode"/>
          <w:color w:val="1F2328"/>
        </w:rPr>
        <w:t>math</w:t>
      </w:r>
      <w:r>
        <w:rPr>
          <w:rFonts w:ascii="Segoe UI" w:hAnsi="Segoe UI" w:cs="Segoe UI"/>
          <w:color w:val="1F2328"/>
        </w:rPr>
        <w:t> module.</w:t>
      </w:r>
    </w:p>
    <w:p w14:paraId="6DBE06B8" w14:textId="77777777" w:rsidR="00BC3A0D" w:rsidRDefault="00BC3A0D" w:rsidP="00BC3A0D">
      <w:pPr>
        <w:pStyle w:val="NormalWeb"/>
        <w:numPr>
          <w:ilvl w:val="0"/>
          <w:numId w:val="68"/>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We then use these imported items just like any other functions or variables.</w:t>
      </w:r>
    </w:p>
    <w:p w14:paraId="2E14B31C" w14:textId="77777777" w:rsidR="00BC3A0D" w:rsidRDefault="00BC3A0D" w:rsidP="00BC3A0D">
      <w:pPr>
        <w:pStyle w:val="NormalWeb"/>
        <w:shd w:val="clear" w:color="auto" w:fill="FFFFFF"/>
        <w:spacing w:before="0" w:beforeAutospacing="0" w:after="0" w:afterAutospacing="0"/>
        <w:rPr>
          <w:rFonts w:ascii="Segoe UI" w:hAnsi="Segoe UI" w:cs="Segoe UI"/>
          <w:color w:val="1F2328"/>
        </w:rPr>
      </w:pPr>
      <w:r>
        <w:rPr>
          <w:rFonts w:ascii="Segoe UI" w:hAnsi="Segoe UI" w:cs="Segoe UI"/>
          <w:color w:val="1F2328"/>
        </w:rPr>
        <w:t>When you run </w:t>
      </w:r>
      <w:r>
        <w:rPr>
          <w:rStyle w:val="HTMLCode"/>
          <w:color w:val="1F2328"/>
        </w:rPr>
        <w:t>app.ts</w:t>
      </w:r>
      <w:r>
        <w:rPr>
          <w:rFonts w:ascii="Segoe UI" w:hAnsi="Segoe UI" w:cs="Segoe UI"/>
          <w:color w:val="1F2328"/>
        </w:rPr>
        <w:t>, it will execute and output the results of the mathematical operations and the value of π, utilizing the functions and constant exported from the </w:t>
      </w:r>
      <w:r>
        <w:rPr>
          <w:rStyle w:val="HTMLCode"/>
          <w:color w:val="1F2328"/>
        </w:rPr>
        <w:t>math</w:t>
      </w:r>
      <w:r>
        <w:rPr>
          <w:rFonts w:ascii="Segoe UI" w:hAnsi="Segoe UI" w:cs="Segoe UI"/>
          <w:color w:val="1F2328"/>
        </w:rPr>
        <w:t> module.</w:t>
      </w:r>
    </w:p>
    <w:p w14:paraId="6B281329" w14:textId="77777777" w:rsidR="00BC3A0D" w:rsidRDefault="00BC3A0D" w:rsidP="00BC3A0D">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This is a basic example of how modules work in TypeScript, allowing you to organize and reuse code across different files in your project.</w:t>
      </w:r>
    </w:p>
    <w:p w14:paraId="48697BE7" w14:textId="77777777" w:rsidR="004D4243" w:rsidRPr="004D4243" w:rsidRDefault="004D4243" w:rsidP="004D4243">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4D4243">
        <w:rPr>
          <w:rFonts w:ascii="Segoe UI" w:eastAsia="Times New Roman" w:hAnsi="Segoe UI" w:cs="Segoe UI"/>
          <w:b/>
          <w:bCs/>
          <w:color w:val="1F2328"/>
          <w:kern w:val="0"/>
          <w:sz w:val="30"/>
          <w:szCs w:val="30"/>
          <w:lang w:eastAsia="en-IN"/>
          <w14:ligatures w14:val="none"/>
        </w:rPr>
        <w:t>37. Promise</w:t>
      </w:r>
    </w:p>
    <w:p w14:paraId="11C3373F" w14:textId="77777777" w:rsidR="004D4243" w:rsidRPr="004D4243" w:rsidRDefault="004D4243" w:rsidP="004D4243">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4D4243">
        <w:rPr>
          <w:rFonts w:ascii="Segoe UI" w:eastAsia="Times New Roman" w:hAnsi="Segoe UI" w:cs="Segoe UI"/>
          <w:b/>
          <w:bCs/>
          <w:color w:val="1F2328"/>
          <w:kern w:val="0"/>
          <w:sz w:val="24"/>
          <w:szCs w:val="24"/>
          <w:lang w:eastAsia="en-IN"/>
          <w14:ligatures w14:val="none"/>
        </w:rPr>
        <w:t>37.1. State Of The Promise</w:t>
      </w:r>
    </w:p>
    <w:p w14:paraId="092B15B3" w14:textId="708ADD18"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noProof/>
          <w:color w:val="0000FF"/>
          <w:kern w:val="0"/>
          <w:sz w:val="24"/>
          <w:szCs w:val="24"/>
          <w:lang w:eastAsia="en-IN"/>
          <w14:ligatures w14:val="none"/>
        </w:rPr>
        <w:lastRenderedPageBreak/>
        <w:drawing>
          <wp:inline distT="0" distB="0" distL="0" distR="0" wp14:anchorId="4E8BDA7C" wp14:editId="278E3F62">
            <wp:extent cx="5731510" cy="3075305"/>
            <wp:effectExtent l="0" t="0" r="2540" b="0"/>
            <wp:docPr id="1469074300" name="Picture 2" descr="promise">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omise">
                      <a:hlinkClick r:id="rId221" tgtFrame="&quot;_blank&quot;"/>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54EC3524" w14:textId="77777777" w:rsidR="004D4243" w:rsidRPr="004D4243" w:rsidRDefault="004D4243" w:rsidP="004D4243">
      <w:pPr>
        <w:numPr>
          <w:ilvl w:val="0"/>
          <w:numId w:val="69"/>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So what is a promise? A promise, is a special JavaScript object that represents an eventual result of an asynchronous action. A promise is kind of a proxy for a value that you don’t have yet.</w:t>
      </w:r>
    </w:p>
    <w:p w14:paraId="04BF7A00" w14:textId="77777777" w:rsidR="004D4243" w:rsidRPr="004D4243" w:rsidRDefault="004D4243" w:rsidP="004D4243">
      <w:pPr>
        <w:numPr>
          <w:ilvl w:val="0"/>
          <w:numId w:val="69"/>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Let’s imagine that we have an asynchronous function that reads the contents of an external file. The process of reading from file can take some time. Let’s say 3 seconds. During those 3 seconds, we won’t have any results from that function. So how should we handle this? Actually, we have at least two options in this case. The first option is to pass a callback into the asynchronous function. This callback will be invoked after 3 seconds with the results of the function as an argument. Inside the callback, but we can do everything we want with the result.</w:t>
      </w:r>
    </w:p>
    <w:p w14:paraId="40B81643" w14:textId="77777777" w:rsidR="004D4243" w:rsidRPr="004D4243" w:rsidRDefault="004D4243" w:rsidP="004D4243">
      <w:pPr>
        <w:numPr>
          <w:ilvl w:val="0"/>
          <w:numId w:val="69"/>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The second option is to return a promise immediately. This promise will represent the result of the function. It will not contain the specific value during those 3 seconds, but at least we will have something that we can use as a substitute of that value. The benefit of this approach is that we can use this value right away. We can already pass this promise as an argument to other functions and assign it to variables.</w:t>
      </w:r>
    </w:p>
    <w:p w14:paraId="713ACE05" w14:textId="77777777" w:rsidR="004D4243" w:rsidRPr="004D4243" w:rsidRDefault="004D4243" w:rsidP="004D4243">
      <w:pPr>
        <w:numPr>
          <w:ilvl w:val="0"/>
          <w:numId w:val="69"/>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A promise object has two internal properties. The first property is the promised status and the second property is the promise value. If everything goes well, the value property will contain the real value of the promise. Also, you need to know that any promise can be in one of three states pending, fulfilled and rejected. Pending status means that the promise is neither fulfilled nor rejected.</w:t>
      </w:r>
    </w:p>
    <w:p w14:paraId="77FE932B" w14:textId="77777777" w:rsidR="004D4243" w:rsidRPr="004D4243" w:rsidRDefault="004D4243" w:rsidP="004D4243">
      <w:pPr>
        <w:numPr>
          <w:ilvl w:val="0"/>
          <w:numId w:val="69"/>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lastRenderedPageBreak/>
        <w:t>In our example, during those 3 seconds, a promise would be in pending state. While the promise is independent state, the value property will be undefined. Fulfilled state means that the action completed successfully. In our example, if everything goes well during this 3 seconds and we get the contents of the file, then the province will change its state from pending to full field. When the promise changes, the state to fulfilled the value property will contain a real value that we are interested in. Rejected status means that this action has failed for some reason. Rejected promise will contain the reason why it has failed inside of the value property.</w:t>
      </w:r>
    </w:p>
    <w:p w14:paraId="7C60D479" w14:textId="77777777" w:rsidR="004D4243" w:rsidRPr="004D4243" w:rsidRDefault="006770BE" w:rsidP="004D4243">
      <w:pPr>
        <w:shd w:val="clear" w:color="auto" w:fill="FFFFFF"/>
        <w:spacing w:before="360" w:after="360" w:line="240" w:lineRule="auto"/>
        <w:rPr>
          <w:rFonts w:ascii="Segoe UI" w:eastAsia="Times New Roman" w:hAnsi="Segoe UI" w:cs="Segoe UI"/>
          <w:color w:val="1F2328"/>
          <w:kern w:val="0"/>
          <w:sz w:val="24"/>
          <w:szCs w:val="24"/>
          <w:lang w:eastAsia="en-IN"/>
          <w14:ligatures w14:val="none"/>
        </w:rPr>
      </w:pPr>
      <w:r>
        <w:rPr>
          <w:rFonts w:ascii="Segoe UI" w:eastAsia="Times New Roman" w:hAnsi="Segoe UI" w:cs="Segoe UI"/>
          <w:color w:val="1F2328"/>
          <w:kern w:val="0"/>
          <w:sz w:val="24"/>
          <w:szCs w:val="24"/>
          <w:lang w:eastAsia="en-IN"/>
          <w14:ligatures w14:val="none"/>
        </w:rPr>
        <w:pict w14:anchorId="6649A681">
          <v:rect id="_x0000_i1056" style="width:0;height:3pt" o:hralign="center" o:hrstd="t" o:hr="t" fillcolor="#a0a0a0" stroked="f"/>
        </w:pict>
      </w:r>
    </w:p>
    <w:p w14:paraId="29C42FE7" w14:textId="77777777" w:rsidR="004D4243" w:rsidRPr="004D4243" w:rsidRDefault="004D4243" w:rsidP="004D4243">
      <w:pPr>
        <w:shd w:val="clear" w:color="auto" w:fill="FFFFFF"/>
        <w:spacing w:before="360" w:after="240" w:line="240" w:lineRule="auto"/>
        <w:outlineLvl w:val="3"/>
        <w:rPr>
          <w:rFonts w:ascii="Segoe UI" w:eastAsia="Times New Roman" w:hAnsi="Segoe UI" w:cs="Segoe UI"/>
          <w:b/>
          <w:bCs/>
          <w:color w:val="1F2328"/>
          <w:kern w:val="0"/>
          <w:sz w:val="24"/>
          <w:szCs w:val="24"/>
          <w:lang w:eastAsia="en-IN"/>
          <w14:ligatures w14:val="none"/>
        </w:rPr>
      </w:pPr>
      <w:r w:rsidRPr="004D4243">
        <w:rPr>
          <w:rFonts w:ascii="Segoe UI" w:eastAsia="Times New Roman" w:hAnsi="Segoe UI" w:cs="Segoe UI"/>
          <w:b/>
          <w:bCs/>
          <w:color w:val="1F2328"/>
          <w:kern w:val="0"/>
          <w:sz w:val="24"/>
          <w:szCs w:val="24"/>
          <w:lang w:eastAsia="en-IN"/>
          <w14:ligatures w14:val="none"/>
        </w:rPr>
        <w:t>37.2. How To Create Promise</w:t>
      </w:r>
    </w:p>
    <w:p w14:paraId="666E73D4" w14:textId="77777777"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Chrome Developer Tool - A</w:t>
      </w:r>
    </w:p>
    <w:p w14:paraId="365E6DB9"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myPromise = new Promise(function(resolve,reject){</w:t>
      </w:r>
    </w:p>
    <w:p w14:paraId="5FA426A6"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376BA358"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console.log(myPromise);</w:t>
      </w:r>
    </w:p>
    <w:p w14:paraId="3766362B" w14:textId="77777777"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Chrome Developer Tool - B</w:t>
      </w:r>
    </w:p>
    <w:p w14:paraId="6738E93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myP2 = new Promise(function(resolve,reject){</w:t>
      </w:r>
    </w:p>
    <w:p w14:paraId="0D5885E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w:t>
      </w:r>
    </w:p>
    <w:p w14:paraId="1816BADA"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3B0B0A4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3196DBEE" w14:textId="77777777"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Chrome Developer Tool - C</w:t>
      </w:r>
    </w:p>
    <w:p w14:paraId="037FF688"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myP2 = new Promise(function(resolve,reject){</w:t>
      </w:r>
    </w:p>
    <w:p w14:paraId="5F21744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reject('reject');</w:t>
      </w:r>
    </w:p>
    <w:p w14:paraId="2177B752"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08C0763F"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5A84FDDE" w14:textId="77777777" w:rsidR="004D4243" w:rsidRPr="004D4243" w:rsidRDefault="004D4243" w:rsidP="004D4243">
      <w:pPr>
        <w:numPr>
          <w:ilvl w:val="0"/>
          <w:numId w:val="70"/>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There is a special class in JavaScript which is called promise. If you want to create a promise, you simply need to create an instance of this class. The Promise constructor takes only one argument, and that’s a function. This argument is required and you can’t create a promise without it. </w:t>
      </w:r>
      <w:r w:rsidRPr="004D4243">
        <w:rPr>
          <w:rFonts w:ascii="Segoe UI" w:eastAsia="Times New Roman" w:hAnsi="Segoe UI" w:cs="Segoe UI"/>
          <w:b/>
          <w:bCs/>
          <w:color w:val="1F2328"/>
          <w:kern w:val="0"/>
          <w:sz w:val="24"/>
          <w:szCs w:val="24"/>
          <w:lang w:eastAsia="en-IN"/>
          <w14:ligatures w14:val="none"/>
        </w:rPr>
        <w:t>This function is called executor function</w:t>
      </w:r>
      <w:r w:rsidRPr="004D4243">
        <w:rPr>
          <w:rFonts w:ascii="Segoe UI" w:eastAsia="Times New Roman" w:hAnsi="Segoe UI" w:cs="Segoe UI"/>
          <w:color w:val="1F2328"/>
          <w:kern w:val="0"/>
          <w:sz w:val="24"/>
          <w:szCs w:val="24"/>
          <w:lang w:eastAsia="en-IN"/>
          <w14:ligatures w14:val="none"/>
        </w:rPr>
        <w:t>, and it’s invoked at that very moment when we are creating a promise.</w:t>
      </w:r>
    </w:p>
    <w:p w14:paraId="3B0C0338" w14:textId="77777777" w:rsidR="004D4243" w:rsidRPr="004D4243" w:rsidRDefault="004D4243" w:rsidP="004D4243">
      <w:pPr>
        <w:numPr>
          <w:ilvl w:val="0"/>
          <w:numId w:val="70"/>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b/>
          <w:bCs/>
          <w:color w:val="1F2328"/>
          <w:kern w:val="0"/>
          <w:sz w:val="24"/>
          <w:szCs w:val="24"/>
          <w:lang w:eastAsia="en-IN"/>
          <w14:ligatures w14:val="none"/>
        </w:rPr>
        <w:t>This function takes two arguments resolve and reject. Both of them are functions as well</w:t>
      </w:r>
      <w:r w:rsidRPr="004D4243">
        <w:rPr>
          <w:rFonts w:ascii="Segoe UI" w:eastAsia="Times New Roman" w:hAnsi="Segoe UI" w:cs="Segoe UI"/>
          <w:color w:val="1F2328"/>
          <w:kern w:val="0"/>
          <w:sz w:val="24"/>
          <w:szCs w:val="24"/>
          <w:lang w:eastAsia="en-IN"/>
          <w14:ligatures w14:val="none"/>
        </w:rPr>
        <w:t>. So here we are creating a variable called My Promise that will contain a promise. Initially, my promise variable is in pending state. In order to transfer this promise from dependent to the fulfilled state, you should invoke resolve function or you can invoke reject function in order to transfer this promise to the rejected state.</w:t>
      </w:r>
    </w:p>
    <w:p w14:paraId="56E43F74" w14:textId="77777777" w:rsidR="004D4243" w:rsidRPr="004D4243" w:rsidRDefault="004D4243" w:rsidP="004D4243">
      <w:pPr>
        <w:numPr>
          <w:ilvl w:val="0"/>
          <w:numId w:val="70"/>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 xml:space="preserve">Let’s explore this by example. I’m going to add console.log statements to our code that will print the promise to the browser console. Let’s run our code and see what happens. So it prints promise pending in the browser console. If we </w:t>
      </w:r>
      <w:r w:rsidRPr="004D4243">
        <w:rPr>
          <w:rFonts w:ascii="Segoe UI" w:eastAsia="Times New Roman" w:hAnsi="Segoe UI" w:cs="Segoe UI"/>
          <w:color w:val="1F2328"/>
          <w:kern w:val="0"/>
          <w:sz w:val="24"/>
          <w:szCs w:val="24"/>
          <w:lang w:eastAsia="en-IN"/>
          <w14:ligatures w14:val="none"/>
        </w:rPr>
        <w:lastRenderedPageBreak/>
        <w:t>expand the output, we can see two internal properties of the promise, promise status and promise value promise. Status is equal to binding and promise. Value is equal to undefined. I would like to mention that promises work both in the browser and inside Node.js. We are using Google Chrome developer tools in this video because here we can see the internal properties of the promise. I mean promise status and promise value. Let’s change our promise and invoke resolve function inside. Resolve function takes one argument, which is the value of the premise. Let’s run this code again. Now you can see that promise status is resolved and parameter value is equal to string value.</w:t>
      </w:r>
    </w:p>
    <w:p w14:paraId="0D632341" w14:textId="77777777" w:rsidR="004D4243" w:rsidRPr="004D4243" w:rsidRDefault="004D4243" w:rsidP="004D4243">
      <w:pPr>
        <w:numPr>
          <w:ilvl w:val="0"/>
          <w:numId w:val="70"/>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Let’s change our promise one more time and this time invoke, reject, function instead of resolve. Reject function also takes one argument, and this argument represents the reason why the premise was rejected. Let’s run our code. Now we can see that prime status is rejected and prime is value is equal to string. Reason that we specify it here. If you have a rejected promise that you would have an uncaught </w:t>
      </w:r>
      <w:r w:rsidRPr="004D4243">
        <w:rPr>
          <w:rFonts w:ascii="Segoe UI" w:eastAsia="Times New Roman" w:hAnsi="Segoe UI" w:cs="Segoe UI"/>
          <w:b/>
          <w:bCs/>
          <w:color w:val="1F2328"/>
          <w:kern w:val="0"/>
          <w:sz w:val="24"/>
          <w:szCs w:val="24"/>
          <w:lang w:eastAsia="en-IN"/>
          <w14:ligatures w14:val="none"/>
        </w:rPr>
        <w:t>error in the browser console</w:t>
      </w:r>
      <w:r w:rsidRPr="004D4243">
        <w:rPr>
          <w:rFonts w:ascii="Segoe UI" w:eastAsia="Times New Roman" w:hAnsi="Segoe UI" w:cs="Segoe UI"/>
          <w:color w:val="1F2328"/>
          <w:kern w:val="0"/>
          <w:sz w:val="24"/>
          <w:szCs w:val="24"/>
          <w:lang w:eastAsia="en-IN"/>
          <w14:ligatures w14:val="none"/>
        </w:rPr>
        <w:t>.</w:t>
      </w:r>
    </w:p>
    <w:p w14:paraId="2F4C2D7C" w14:textId="77777777" w:rsidR="004D4243" w:rsidRPr="004D4243" w:rsidRDefault="004D4243" w:rsidP="004D4243">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4D4243">
        <w:rPr>
          <w:rFonts w:ascii="Segoe UI" w:eastAsia="Times New Roman" w:hAnsi="Segoe UI" w:cs="Segoe UI"/>
          <w:b/>
          <w:bCs/>
          <w:color w:val="1F2328"/>
          <w:kern w:val="0"/>
          <w:sz w:val="30"/>
          <w:szCs w:val="30"/>
          <w:lang w:eastAsia="en-IN"/>
          <w14:ligatures w14:val="none"/>
        </w:rPr>
        <w:t>38. Final State of Promise</w:t>
      </w:r>
    </w:p>
    <w:p w14:paraId="1879C2B8" w14:textId="77777777" w:rsidR="004D4243" w:rsidRPr="004D4243" w:rsidRDefault="004D4243" w:rsidP="004D4243">
      <w:pPr>
        <w:numPr>
          <w:ilvl w:val="0"/>
          <w:numId w:val="71"/>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In the previous video I have mentioned that promise can be in one of three states pending, fulfilled or rejected. Two of these states are final. If the promise is in full field or in a rejected state, it can’t change its state again. Only if the promise is in pending state, then this state can be changed, either to fulfilled or to reject it.</w:t>
      </w:r>
    </w:p>
    <w:p w14:paraId="122FCA10" w14:textId="77777777"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Chrome Developer Tool - B</w:t>
      </w:r>
    </w:p>
    <w:p w14:paraId="4E678AA6"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myP2 = new Promise(function(resolve,reject){</w:t>
      </w:r>
    </w:p>
    <w:p w14:paraId="753EDD0A"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resolve('value1');</w:t>
      </w:r>
    </w:p>
    <w:p w14:paraId="07B2C791"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resolve('value2');</w:t>
      </w:r>
    </w:p>
    <w:p w14:paraId="709EADC3"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reject('reject');</w:t>
      </w:r>
    </w:p>
    <w:p w14:paraId="127CF280"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5E6FD843"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03C87249" w14:textId="77777777" w:rsidR="004D4243" w:rsidRPr="004D4243" w:rsidRDefault="004D4243" w:rsidP="004D4243">
      <w:pPr>
        <w:numPr>
          <w:ilvl w:val="0"/>
          <w:numId w:val="72"/>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Let’s explore this by example. Let’s create a premise that tries to be resolved and rejected multiple times. This promise tries to become resolved two times with different values, and then it tries to become rejected with the reason. If I run this code now, we will see that the status of this promise is resolved and the value is equal to string value, which is taken from the first resolved function. Even though we called resolve function two times and then also called reject function. The promise became fulfilled after the first call to the resolve function, and then it never changed its state again.</w:t>
      </w:r>
    </w:p>
    <w:p w14:paraId="3BD51C3B" w14:textId="77777777" w:rsidR="004D4243" w:rsidRPr="004D4243" w:rsidRDefault="004D4243" w:rsidP="004D4243">
      <w:pPr>
        <w:numPr>
          <w:ilvl w:val="0"/>
          <w:numId w:val="72"/>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And this illustrates that fulfilled state is the final state of the promise, and it cannot be changed.</w:t>
      </w:r>
    </w:p>
    <w:p w14:paraId="79A8E8BC" w14:textId="77777777"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Chrome Developer Tool - B</w:t>
      </w:r>
    </w:p>
    <w:p w14:paraId="5FF56450"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lastRenderedPageBreak/>
        <w:t>const myP2 = new Promise(function(resolve,reject){</w:t>
      </w:r>
    </w:p>
    <w:p w14:paraId="6416402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reject('reject');</w:t>
      </w:r>
    </w:p>
    <w:p w14:paraId="44A90CD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resolve('value1');</w:t>
      </w:r>
    </w:p>
    <w:p w14:paraId="245F4032"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resolve('value2');</w:t>
      </w:r>
    </w:p>
    <w:p w14:paraId="752E83B2"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147F3316"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6ED78A5D" w14:textId="77777777" w:rsidR="004D4243" w:rsidRPr="004D4243" w:rsidRDefault="004D4243" w:rsidP="004D4243">
      <w:pPr>
        <w:numPr>
          <w:ilvl w:val="0"/>
          <w:numId w:val="73"/>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But what about the rejected state? Let’s create a premise similar to what we had before, but now it will first get rejected and only then get resolved. So I will put the reject function before this to resolve functions. If I run this code now, we will see that the status of the promise is rejected. And the value of this promise is a strong reason. Even though we called a resolve function two times after we called reject function, the promise became rejected after the first call to the reject function, and then it never changed its date and value again.</w:t>
      </w:r>
    </w:p>
    <w:p w14:paraId="5DE3F48A" w14:textId="77777777" w:rsidR="004D4243" w:rsidRPr="004D4243" w:rsidRDefault="004D4243" w:rsidP="004D4243">
      <w:pPr>
        <w:numPr>
          <w:ilvl w:val="0"/>
          <w:numId w:val="73"/>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This illustrates that a rejected state is also the final state of the promise, and it cannot be changed again. Basically the only state of the promise that can be changed later is so called pending State. pending State is not the final state, and it can be changed either to fulfilled or rejected.</w:t>
      </w:r>
    </w:p>
    <w:p w14:paraId="0D293B8F" w14:textId="77777777" w:rsidR="004D4243" w:rsidRPr="004D4243" w:rsidRDefault="004D4243" w:rsidP="004D4243">
      <w:pPr>
        <w:shd w:val="clear" w:color="auto" w:fill="FFFFFF"/>
        <w:spacing w:before="360" w:after="240" w:line="240" w:lineRule="auto"/>
        <w:outlineLvl w:val="2"/>
        <w:rPr>
          <w:rFonts w:ascii="Segoe UI" w:eastAsia="Times New Roman" w:hAnsi="Segoe UI" w:cs="Segoe UI"/>
          <w:b/>
          <w:bCs/>
          <w:color w:val="1F2328"/>
          <w:kern w:val="0"/>
          <w:sz w:val="30"/>
          <w:szCs w:val="30"/>
          <w:lang w:eastAsia="en-IN"/>
          <w14:ligatures w14:val="none"/>
        </w:rPr>
      </w:pPr>
      <w:r w:rsidRPr="004D4243">
        <w:rPr>
          <w:rFonts w:ascii="Segoe UI" w:eastAsia="Times New Roman" w:hAnsi="Segoe UI" w:cs="Segoe UI"/>
          <w:b/>
          <w:bCs/>
          <w:color w:val="1F2328"/>
          <w:kern w:val="0"/>
          <w:sz w:val="30"/>
          <w:szCs w:val="30"/>
          <w:lang w:eastAsia="en-IN"/>
          <w14:ligatures w14:val="none"/>
        </w:rPr>
        <w:t>39. How to Consume JavaScript Promises: Promise.then</w:t>
      </w:r>
    </w:p>
    <w:p w14:paraId="01DEA63C" w14:textId="6A16C31D" w:rsidR="004D4243" w:rsidRPr="004D4243" w:rsidRDefault="004D4243" w:rsidP="004D4243">
      <w:pPr>
        <w:shd w:val="clear" w:color="auto" w:fill="FFFFFF"/>
        <w:spacing w:after="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noProof/>
          <w:color w:val="0000FF"/>
          <w:kern w:val="0"/>
          <w:sz w:val="24"/>
          <w:szCs w:val="24"/>
          <w:lang w:eastAsia="en-IN"/>
          <w14:ligatures w14:val="none"/>
        </w:rPr>
        <w:drawing>
          <wp:inline distT="0" distB="0" distL="0" distR="0" wp14:anchorId="32858C70" wp14:editId="1A50C47A">
            <wp:extent cx="5731510" cy="3145790"/>
            <wp:effectExtent l="0" t="0" r="2540" b="0"/>
            <wp:docPr id="51046320" name="Picture 1" descr="promise2">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omise2">
                      <a:hlinkClick r:id="rId223" tgtFrame="&quot;_blank&quot;"/>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559BF1A2" w14:textId="77777777" w:rsidR="004D4243" w:rsidRPr="004D4243" w:rsidRDefault="004D4243" w:rsidP="004D4243">
      <w:pPr>
        <w:numPr>
          <w:ilvl w:val="0"/>
          <w:numId w:val="74"/>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 xml:space="preserve">Let’s take as an example, a simple premise that resolves with a string. Hello world. As soon as this problem becomes resolved, we would like to print Hello world to the browser console. But how can we do it? Promise, status and promise. Value properties that we have seen in the browser are internal properties of the promise. We cannot simply print the value of the promise to the browser console like shown here. These properties are not exposed to the </w:t>
      </w:r>
      <w:r w:rsidRPr="004D4243">
        <w:rPr>
          <w:rFonts w:ascii="Segoe UI" w:eastAsia="Times New Roman" w:hAnsi="Segoe UI" w:cs="Segoe UI"/>
          <w:color w:val="1F2328"/>
          <w:kern w:val="0"/>
          <w:sz w:val="24"/>
          <w:szCs w:val="24"/>
          <w:lang w:eastAsia="en-IN"/>
          <w14:ligatures w14:val="none"/>
        </w:rPr>
        <w:lastRenderedPageBreak/>
        <w:t>outside world, so we can’t use them directly. Instead, promise object has a couple of methods that can be used in order to access Promise value and Promise status. One of these very useful methods is called Then.</w:t>
      </w:r>
    </w:p>
    <w:p w14:paraId="5A91C9A4" w14:textId="77777777" w:rsidR="004D4243" w:rsidRPr="004D4243" w:rsidRDefault="004D4243" w:rsidP="004D4243">
      <w:pPr>
        <w:numPr>
          <w:ilvl w:val="0"/>
          <w:numId w:val="74"/>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Then method takes to arguments onFullfilled and onRejected. Both of these arguments should be functions on full field function will be invoked when premise is fulfilled. It has only one argument the fulfillment value. And on the rejected function will be invoked if the premise is rejected. It also has only one argument the reason of rejection.</w:t>
      </w:r>
    </w:p>
    <w:p w14:paraId="25F177BD" w14:textId="77777777" w:rsidR="004D4243" w:rsidRPr="004D4243" w:rsidRDefault="004D4243" w:rsidP="004D4243">
      <w:pPr>
        <w:numPr>
          <w:ilvl w:val="0"/>
          <w:numId w:val="74"/>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If you’re interested only in successful cases, you can provide only the first function which would be onFulfilled. Let’s say you want to take the fulfillment value of our promise, which is Hello world and print it to the browser console. In order to do this, we are going to use then method of the promise object and provide only on full field function to it. You see here we are invoking then method on a promise and we are passing one function to it which is on full field function. This function takes only one argument and this is the value of the promise. Now inside of this function, we can do anything we want.</w:t>
      </w:r>
    </w:p>
    <w:p w14:paraId="3B8B5B5D"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myP2 = new Promise(function(resolve,reject){</w:t>
      </w:r>
    </w:p>
    <w:p w14:paraId="6C3CC01F"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w:t>
      </w:r>
    </w:p>
    <w:p w14:paraId="71A34E15"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20F78054"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5202E45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p>
    <w:p w14:paraId="53FFB96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myP2.then(function(value){</w:t>
      </w:r>
    </w:p>
    <w:p w14:paraId="147944D2"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console.log(value);</w:t>
      </w:r>
    </w:p>
    <w:p w14:paraId="0B51E4F0"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5FC88AF3" w14:textId="77777777" w:rsidR="004D4243" w:rsidRPr="004D4243" w:rsidRDefault="004D4243" w:rsidP="004D4243">
      <w:pPr>
        <w:numPr>
          <w:ilvl w:val="0"/>
          <w:numId w:val="75"/>
        </w:numPr>
        <w:shd w:val="clear" w:color="auto" w:fill="FFFFFF"/>
        <w:spacing w:before="240"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t>Is this value? If we apply this code to our promise and run this in the browser, we will see. Hello World string in the browser console. So I will write here the same code that we’ve just seen and run it here in the browser console. Here we are providing only unfulfilled function. We are going to have a look at an example which requires both functions in the next videos. By means of providing on full field and on rejected functions. We are kind of subscribing to the results of the promise. </w:t>
      </w:r>
      <w:r w:rsidRPr="004D4243">
        <w:rPr>
          <w:rFonts w:ascii="Segoe UI" w:eastAsia="Times New Roman" w:hAnsi="Segoe UI" w:cs="Segoe UI"/>
          <w:b/>
          <w:bCs/>
          <w:color w:val="1F2328"/>
          <w:kern w:val="0"/>
          <w:sz w:val="24"/>
          <w:szCs w:val="24"/>
          <w:lang w:eastAsia="en-IN"/>
          <w14:ligatures w14:val="none"/>
        </w:rPr>
        <w:t>These functions will be invoked asynchronously after the premise becomes either fulfilled or rejected. They are being added to the message queue and will be executed only after the call stack becomes empty</w:t>
      </w:r>
      <w:r w:rsidRPr="004D4243">
        <w:rPr>
          <w:rFonts w:ascii="Segoe UI" w:eastAsia="Times New Roman" w:hAnsi="Segoe UI" w:cs="Segoe UI"/>
          <w:color w:val="1F2328"/>
          <w:kern w:val="0"/>
          <w:sz w:val="24"/>
          <w:szCs w:val="24"/>
          <w:lang w:eastAsia="en-IN"/>
          <w14:ligatures w14:val="none"/>
        </w:rPr>
        <w:t>.</w:t>
      </w:r>
    </w:p>
    <w:p w14:paraId="2B877C39"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const myP2 = new Promise(function(resolve,reject){</w:t>
      </w:r>
    </w:p>
    <w:p w14:paraId="07B5586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resolve('value');</w:t>
      </w:r>
    </w:p>
    <w:p w14:paraId="530DE62C"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57441600"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console.log(myP2);</w:t>
      </w:r>
    </w:p>
    <w:p w14:paraId="6A0CED0B"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p>
    <w:p w14:paraId="0CEEA02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myP2.then(function(value){</w:t>
      </w:r>
    </w:p>
    <w:p w14:paraId="3983CEBE"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 xml:space="preserve">    console.log(value);</w:t>
      </w:r>
    </w:p>
    <w:p w14:paraId="109F142F"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w:t>
      </w:r>
    </w:p>
    <w:p w14:paraId="41D61BA7"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lang w:eastAsia="en-IN"/>
          <w14:ligatures w14:val="none"/>
        </w:rPr>
      </w:pPr>
    </w:p>
    <w:p w14:paraId="4DEFA192" w14:textId="77777777" w:rsidR="004D4243" w:rsidRPr="004D4243" w:rsidRDefault="004D4243" w:rsidP="004D42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1F2328"/>
          <w:kern w:val="0"/>
          <w:sz w:val="20"/>
          <w:szCs w:val="20"/>
          <w:lang w:eastAsia="en-IN"/>
          <w14:ligatures w14:val="none"/>
        </w:rPr>
      </w:pPr>
      <w:r w:rsidRPr="004D4243">
        <w:rPr>
          <w:rFonts w:ascii="Courier New" w:eastAsia="Times New Roman" w:hAnsi="Courier New" w:cs="Courier New"/>
          <w:color w:val="1F2328"/>
          <w:kern w:val="0"/>
          <w:sz w:val="20"/>
          <w:szCs w:val="20"/>
          <w:lang w:eastAsia="en-IN"/>
          <w14:ligatures w14:val="none"/>
        </w:rPr>
        <w:t>console.log('This is console log');</w:t>
      </w:r>
    </w:p>
    <w:p w14:paraId="7D1637F3" w14:textId="77777777" w:rsidR="004D4243" w:rsidRPr="004D4243" w:rsidRDefault="004D4243" w:rsidP="004D4243">
      <w:pPr>
        <w:shd w:val="clear" w:color="auto" w:fill="FFFFFF"/>
        <w:spacing w:after="240" w:line="240" w:lineRule="auto"/>
        <w:rPr>
          <w:rFonts w:ascii="Segoe UI" w:eastAsia="Times New Roman" w:hAnsi="Segoe UI" w:cs="Segoe UI"/>
          <w:color w:val="1F2328"/>
          <w:kern w:val="0"/>
          <w:sz w:val="24"/>
          <w:szCs w:val="24"/>
          <w:lang w:eastAsia="en-IN"/>
          <w14:ligatures w14:val="none"/>
        </w:rPr>
      </w:pPr>
      <w:r w:rsidRPr="004D4243">
        <w:rPr>
          <w:rFonts w:ascii="Segoe UI" w:eastAsia="Times New Roman" w:hAnsi="Segoe UI" w:cs="Segoe UI"/>
          <w:color w:val="1F2328"/>
          <w:kern w:val="0"/>
          <w:sz w:val="24"/>
          <w:szCs w:val="24"/>
          <w:lang w:eastAsia="en-IN"/>
          <w14:ligatures w14:val="none"/>
        </w:rPr>
        <w:lastRenderedPageBreak/>
        <w:t>Let’s have a look at this in action. I will use our Hello World promise and add to console dot log statements to. The first console.log I will put inside on full field function. All right here. And I will write here. This is inside on full field function. And the second console.log statement I will put at the end of our code. After we invoked then method. Right here. And I will write here. This is written after my prime to then. So let’s see what happens if I run this code. As you can see, first gets printed. The message this is written after my promise Dot. Then and only after this message, you can see another message saying this is inside on fulfilled function. In other words, all then handlers, be it on full field or on rejected, will be invoked only after all other code in the code stack gets executed. So in this video, we have learned how we can use the value of the premise by utilizing then method.</w:t>
      </w:r>
    </w:p>
    <w:p w14:paraId="149B907C" w14:textId="52BED59E" w:rsidR="00831A9A" w:rsidRDefault="00E545C1" w:rsidP="00414DEB">
      <w:r>
        <w:t>GIT:</w:t>
      </w:r>
    </w:p>
    <w:p w14:paraId="47DDC4B7" w14:textId="77777777" w:rsidR="00554542" w:rsidRDefault="00554542" w:rsidP="0055454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What is Git?</w:t>
      </w:r>
    </w:p>
    <w:p w14:paraId="21D068DD" w14:textId="77777777" w:rsidR="00554542" w:rsidRDefault="00554542" w:rsidP="0055454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Git is a popular version control system. It was created by Linus Torvalds in 2005, and has been maintained by Junio Hamano since then.</w:t>
      </w:r>
    </w:p>
    <w:p w14:paraId="5353AB98" w14:textId="77777777" w:rsidR="00554542" w:rsidRDefault="00554542" w:rsidP="0055454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used for:</w:t>
      </w:r>
    </w:p>
    <w:p w14:paraId="4BEAC0BB" w14:textId="77777777" w:rsidR="00554542" w:rsidRDefault="00554542" w:rsidP="00554542">
      <w:pPr>
        <w:numPr>
          <w:ilvl w:val="0"/>
          <w:numId w:val="7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Tracking code changes</w:t>
      </w:r>
    </w:p>
    <w:p w14:paraId="07F0AFF6" w14:textId="77777777" w:rsidR="00554542" w:rsidRDefault="00554542" w:rsidP="00554542">
      <w:pPr>
        <w:numPr>
          <w:ilvl w:val="0"/>
          <w:numId w:val="7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Tracking who made changes</w:t>
      </w:r>
    </w:p>
    <w:p w14:paraId="379B24AB" w14:textId="77777777" w:rsidR="00554542" w:rsidRDefault="00554542" w:rsidP="00554542">
      <w:pPr>
        <w:numPr>
          <w:ilvl w:val="0"/>
          <w:numId w:val="7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Coding collaboration</w:t>
      </w:r>
    </w:p>
    <w:p w14:paraId="55DA85B8" w14:textId="77777777" w:rsidR="00554542" w:rsidRDefault="00554542" w:rsidP="00554542">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What does Git do?</w:t>
      </w:r>
    </w:p>
    <w:p w14:paraId="3B48B644"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Manage projects with </w:t>
      </w:r>
      <w:r>
        <w:rPr>
          <w:rStyle w:val="Strong"/>
          <w:rFonts w:ascii="Verdana" w:hAnsi="Verdana"/>
          <w:color w:val="000000"/>
          <w:sz w:val="23"/>
          <w:szCs w:val="23"/>
        </w:rPr>
        <w:t>Repositories</w:t>
      </w:r>
    </w:p>
    <w:p w14:paraId="6F85210C"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Clone</w:t>
      </w:r>
      <w:r>
        <w:rPr>
          <w:rFonts w:ascii="Verdana" w:hAnsi="Verdana"/>
          <w:color w:val="000000"/>
          <w:sz w:val="23"/>
          <w:szCs w:val="23"/>
        </w:rPr>
        <w:t> a project to work on a local copy</w:t>
      </w:r>
    </w:p>
    <w:p w14:paraId="6151BB19"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Control and track changes with </w:t>
      </w:r>
      <w:r>
        <w:rPr>
          <w:rStyle w:val="Strong"/>
          <w:rFonts w:ascii="Verdana" w:hAnsi="Verdana"/>
          <w:color w:val="000000"/>
          <w:sz w:val="23"/>
          <w:szCs w:val="23"/>
        </w:rPr>
        <w:t>Staging</w:t>
      </w:r>
      <w:r>
        <w:rPr>
          <w:rFonts w:ascii="Verdana" w:hAnsi="Verdana"/>
          <w:color w:val="000000"/>
          <w:sz w:val="23"/>
          <w:szCs w:val="23"/>
        </w:rPr>
        <w:t> and </w:t>
      </w:r>
      <w:r>
        <w:rPr>
          <w:rStyle w:val="Strong"/>
          <w:rFonts w:ascii="Verdana" w:hAnsi="Verdana"/>
          <w:color w:val="000000"/>
          <w:sz w:val="23"/>
          <w:szCs w:val="23"/>
        </w:rPr>
        <w:t>Committing</w:t>
      </w:r>
    </w:p>
    <w:p w14:paraId="1783A419"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Branch</w:t>
      </w:r>
      <w:r>
        <w:rPr>
          <w:rFonts w:ascii="Verdana" w:hAnsi="Verdana"/>
          <w:color w:val="000000"/>
          <w:sz w:val="23"/>
          <w:szCs w:val="23"/>
        </w:rPr>
        <w:t> and </w:t>
      </w:r>
      <w:r>
        <w:rPr>
          <w:rStyle w:val="Strong"/>
          <w:rFonts w:ascii="Verdana" w:hAnsi="Verdana"/>
          <w:color w:val="000000"/>
          <w:sz w:val="23"/>
          <w:szCs w:val="23"/>
        </w:rPr>
        <w:t>Merge</w:t>
      </w:r>
      <w:r>
        <w:rPr>
          <w:rFonts w:ascii="Verdana" w:hAnsi="Verdana"/>
          <w:color w:val="000000"/>
          <w:sz w:val="23"/>
          <w:szCs w:val="23"/>
        </w:rPr>
        <w:t> to allow for work on different parts and versions of a project</w:t>
      </w:r>
    </w:p>
    <w:p w14:paraId="303B09C8"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Pull</w:t>
      </w:r>
      <w:r>
        <w:rPr>
          <w:rFonts w:ascii="Verdana" w:hAnsi="Verdana"/>
          <w:color w:val="000000"/>
          <w:sz w:val="23"/>
          <w:szCs w:val="23"/>
        </w:rPr>
        <w:t> the latest version of the project to a local copy</w:t>
      </w:r>
    </w:p>
    <w:p w14:paraId="63F3080F" w14:textId="77777777" w:rsidR="00554542" w:rsidRDefault="00554542" w:rsidP="00554542">
      <w:pPr>
        <w:numPr>
          <w:ilvl w:val="0"/>
          <w:numId w:val="77"/>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Push</w:t>
      </w:r>
      <w:r>
        <w:rPr>
          <w:rFonts w:ascii="Verdana" w:hAnsi="Verdana"/>
          <w:color w:val="000000"/>
          <w:sz w:val="23"/>
          <w:szCs w:val="23"/>
        </w:rPr>
        <w:t> local updates to the main project</w:t>
      </w:r>
    </w:p>
    <w:p w14:paraId="7D890F72" w14:textId="77777777" w:rsidR="00554542" w:rsidRDefault="00554542" w:rsidP="00554542">
      <w:pPr>
        <w:pStyle w:val="Heading3"/>
        <w:shd w:val="clear" w:color="auto" w:fill="FFFFFF"/>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Working with Git</w:t>
      </w:r>
    </w:p>
    <w:p w14:paraId="0E228D1E"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Initialize Git on a folder, making it a </w:t>
      </w:r>
      <w:r>
        <w:rPr>
          <w:rStyle w:val="Strong"/>
          <w:rFonts w:ascii="Verdana" w:hAnsi="Verdana"/>
          <w:color w:val="000000"/>
          <w:sz w:val="23"/>
          <w:szCs w:val="23"/>
        </w:rPr>
        <w:t>Repository</w:t>
      </w:r>
    </w:p>
    <w:p w14:paraId="5E8C5F62"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Git now creates a hidden folder to keep track of changes in that folder</w:t>
      </w:r>
    </w:p>
    <w:p w14:paraId="4A34283D"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When a file is changed, added or deleted, it is considered </w:t>
      </w:r>
      <w:r>
        <w:rPr>
          <w:rStyle w:val="Strong"/>
          <w:rFonts w:ascii="Verdana" w:hAnsi="Verdana"/>
          <w:color w:val="000000"/>
          <w:sz w:val="23"/>
          <w:szCs w:val="23"/>
        </w:rPr>
        <w:t>modified</w:t>
      </w:r>
    </w:p>
    <w:p w14:paraId="4DF88CBE"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You select the modified files you want to </w:t>
      </w:r>
      <w:r>
        <w:rPr>
          <w:rStyle w:val="Strong"/>
          <w:rFonts w:ascii="Verdana" w:hAnsi="Verdana"/>
          <w:color w:val="000000"/>
          <w:sz w:val="23"/>
          <w:szCs w:val="23"/>
        </w:rPr>
        <w:t>Stage</w:t>
      </w:r>
    </w:p>
    <w:p w14:paraId="533C3408"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Staged</w:t>
      </w:r>
      <w:r>
        <w:rPr>
          <w:rFonts w:ascii="Verdana" w:hAnsi="Verdana"/>
          <w:color w:val="000000"/>
          <w:sz w:val="23"/>
          <w:szCs w:val="23"/>
        </w:rPr>
        <w:t> files are </w:t>
      </w:r>
      <w:r>
        <w:rPr>
          <w:rStyle w:val="Strong"/>
          <w:rFonts w:ascii="Verdana" w:hAnsi="Verdana"/>
          <w:color w:val="000000"/>
          <w:sz w:val="23"/>
          <w:szCs w:val="23"/>
        </w:rPr>
        <w:t>Committed</w:t>
      </w:r>
      <w:r>
        <w:rPr>
          <w:rFonts w:ascii="Verdana" w:hAnsi="Verdana"/>
          <w:color w:val="000000"/>
          <w:sz w:val="23"/>
          <w:szCs w:val="23"/>
        </w:rPr>
        <w:t>, which prompts Git to store a </w:t>
      </w:r>
      <w:r>
        <w:rPr>
          <w:rStyle w:val="Strong"/>
          <w:rFonts w:ascii="Verdana" w:hAnsi="Verdana"/>
          <w:color w:val="000000"/>
          <w:sz w:val="23"/>
          <w:szCs w:val="23"/>
        </w:rPr>
        <w:t>permanent</w:t>
      </w:r>
      <w:r>
        <w:rPr>
          <w:rFonts w:ascii="Verdana" w:hAnsi="Verdana"/>
          <w:color w:val="000000"/>
          <w:sz w:val="23"/>
          <w:szCs w:val="23"/>
        </w:rPr>
        <w:t> snapshot of the files</w:t>
      </w:r>
    </w:p>
    <w:p w14:paraId="47A4FD09"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Git allows you to see the full history of every commit.</w:t>
      </w:r>
    </w:p>
    <w:p w14:paraId="1F8C0BDA"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You can revert back to any previous commit.</w:t>
      </w:r>
    </w:p>
    <w:p w14:paraId="5AAF6BE8" w14:textId="77777777" w:rsidR="00554542" w:rsidRDefault="00554542" w:rsidP="00554542">
      <w:pPr>
        <w:numPr>
          <w:ilvl w:val="0"/>
          <w:numId w:val="7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Git does not store a separate copy of every file in every commit, but keeps track of changes made in each commit!</w:t>
      </w:r>
    </w:p>
    <w:p w14:paraId="2C4CBD5F" w14:textId="77777777" w:rsidR="00E545C1" w:rsidRDefault="00E545C1" w:rsidP="00414DEB"/>
    <w:p w14:paraId="7BE6036A" w14:textId="77777777" w:rsidR="0032111F" w:rsidRDefault="0032111F" w:rsidP="0032111F">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--version</w:t>
      </w:r>
    </w:p>
    <w:p w14:paraId="421DFDC2" w14:textId="77777777" w:rsidR="0032111F" w:rsidRDefault="0032111F" w:rsidP="0032111F">
      <w:pPr>
        <w:pStyle w:val="HTMLPreformatted"/>
        <w:shd w:val="clear" w:color="auto" w:fill="FDFDFD"/>
        <w:spacing w:before="120" w:after="240"/>
        <w:rPr>
          <w:rFonts w:ascii="Consolas" w:hAnsi="Consolas"/>
          <w:color w:val="000000"/>
          <w:sz w:val="23"/>
          <w:szCs w:val="23"/>
        </w:rPr>
      </w:pPr>
      <w:r>
        <w:rPr>
          <w:rStyle w:val="HTMLCode"/>
          <w:rFonts w:ascii="Consolas" w:hAnsi="Consolas"/>
          <w:color w:val="000000"/>
          <w:sz w:val="23"/>
          <w:szCs w:val="23"/>
        </w:rPr>
        <w:t>git version 2.30.2.windows.1</w:t>
      </w:r>
    </w:p>
    <w:p w14:paraId="139CC5E2"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Git is installed, it should show something like </w:t>
      </w:r>
      <w:r>
        <w:rPr>
          <w:rStyle w:val="HTMLCode"/>
          <w:rFonts w:ascii="Consolas" w:hAnsi="Consolas"/>
          <w:color w:val="DC143C"/>
        </w:rPr>
        <w:t>git version X.Y</w:t>
      </w:r>
    </w:p>
    <w:p w14:paraId="006030BE" w14:textId="77777777" w:rsidR="0032111F" w:rsidRDefault="006770BE" w:rsidP="0032111F">
      <w:pPr>
        <w:spacing w:before="300" w:after="300"/>
        <w:ind w:left="-240" w:right="-240"/>
        <w:rPr>
          <w:rFonts w:ascii="Verdana" w:hAnsi="Verdana"/>
          <w:sz w:val="23"/>
          <w:szCs w:val="23"/>
        </w:rPr>
      </w:pPr>
      <w:r>
        <w:pict w14:anchorId="17EDA93B">
          <v:rect id="_x0000_i1057" style="width:0;height:0" o:hralign="center" o:hrstd="t" o:hrnoshade="t" o:hr="t" fillcolor="black" stroked="f"/>
        </w:pict>
      </w:r>
    </w:p>
    <w:p w14:paraId="053AA100" w14:textId="77777777" w:rsidR="0032111F" w:rsidRDefault="0032111F" w:rsidP="0032111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Configure Git</w:t>
      </w:r>
    </w:p>
    <w:p w14:paraId="353F246A"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let Git know who you are. This is important for version control systems, as each Git commit uses this information:</w:t>
      </w:r>
    </w:p>
    <w:p w14:paraId="5264CD2F" w14:textId="77777777" w:rsidR="0032111F" w:rsidRDefault="0032111F" w:rsidP="0032111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00207376" w14:textId="77777777" w:rsidR="0032111F" w:rsidRDefault="0032111F" w:rsidP="0032111F">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config --global user.name </w:t>
      </w:r>
      <w:r>
        <w:rPr>
          <w:rStyle w:val="token"/>
          <w:rFonts w:ascii="Consolas" w:hAnsi="Consolas"/>
          <w:color w:val="2F9C0A"/>
          <w:sz w:val="23"/>
          <w:szCs w:val="23"/>
        </w:rPr>
        <w:t>"w3schools-test"</w:t>
      </w:r>
    </w:p>
    <w:p w14:paraId="77FA1688" w14:textId="77777777" w:rsidR="0032111F" w:rsidRDefault="0032111F" w:rsidP="0032111F">
      <w:pPr>
        <w:pStyle w:val="HTMLPreformatted"/>
        <w:shd w:val="clear" w:color="auto" w:fill="FDFDFD"/>
        <w:spacing w:before="120" w:after="240"/>
        <w:rPr>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config --global user.email </w:t>
      </w:r>
      <w:r>
        <w:rPr>
          <w:rStyle w:val="token"/>
          <w:rFonts w:ascii="Consolas" w:hAnsi="Consolas"/>
          <w:color w:val="2F9C0A"/>
          <w:sz w:val="23"/>
          <w:szCs w:val="23"/>
        </w:rPr>
        <w:t>"test@w3schools.com"</w:t>
      </w:r>
    </w:p>
    <w:p w14:paraId="503F671A"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Change the user name and e-mail address to your own. You will probably also want to use this when registering to GitHub later on.</w:t>
      </w:r>
    </w:p>
    <w:p w14:paraId="2B6336E0" w14:textId="77777777" w:rsidR="0032111F" w:rsidRDefault="0032111F" w:rsidP="0032111F">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Use </w:t>
      </w:r>
      <w:r>
        <w:rPr>
          <w:rStyle w:val="HTMLCode"/>
          <w:rFonts w:ascii="Consolas" w:hAnsi="Consolas"/>
          <w:color w:val="DC143C"/>
        </w:rPr>
        <w:t>global</w:t>
      </w:r>
      <w:r>
        <w:rPr>
          <w:rFonts w:ascii="Verdana" w:hAnsi="Verdana"/>
          <w:color w:val="000000"/>
          <w:sz w:val="23"/>
          <w:szCs w:val="23"/>
        </w:rPr>
        <w:t> to set the username and e-mail for </w:t>
      </w:r>
      <w:r>
        <w:rPr>
          <w:rStyle w:val="Strong"/>
          <w:rFonts w:ascii="Verdana" w:hAnsi="Verdana"/>
          <w:color w:val="000000"/>
          <w:sz w:val="23"/>
          <w:szCs w:val="23"/>
        </w:rPr>
        <w:t>every repository</w:t>
      </w:r>
      <w:r>
        <w:rPr>
          <w:rFonts w:ascii="Verdana" w:hAnsi="Verdana"/>
          <w:color w:val="000000"/>
          <w:sz w:val="23"/>
          <w:szCs w:val="23"/>
        </w:rPr>
        <w:t> on your computer.</w:t>
      </w:r>
    </w:p>
    <w:p w14:paraId="183CEE78" w14:textId="77777777" w:rsidR="0032111F" w:rsidRDefault="0032111F" w:rsidP="0032111F">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If you want to set the username/e-mail for just the current repo, you can remove </w:t>
      </w:r>
      <w:r>
        <w:rPr>
          <w:rStyle w:val="HTMLCode"/>
          <w:rFonts w:ascii="Consolas" w:hAnsi="Consolas"/>
          <w:color w:val="DC143C"/>
        </w:rPr>
        <w:t>global</w:t>
      </w:r>
    </w:p>
    <w:p w14:paraId="749522D2" w14:textId="77777777" w:rsidR="0032111F" w:rsidRDefault="006770BE" w:rsidP="0032111F">
      <w:pPr>
        <w:spacing w:before="300" w:after="300"/>
        <w:ind w:left="-240" w:right="-240"/>
        <w:rPr>
          <w:rFonts w:ascii="Verdana" w:hAnsi="Verdana"/>
          <w:sz w:val="23"/>
          <w:szCs w:val="23"/>
        </w:rPr>
      </w:pPr>
      <w:r>
        <w:pict w14:anchorId="1381F6CE">
          <v:rect id="_x0000_i1058" style="width:0;height:0" o:hralign="center" o:hrstd="t" o:hrnoshade="t" o:hr="t" fillcolor="black" stroked="f"/>
        </w:pict>
      </w:r>
    </w:p>
    <w:p w14:paraId="1865B918" w14:textId="77777777" w:rsidR="0032111F" w:rsidRDefault="0032111F" w:rsidP="0032111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Creating Git Folder</w:t>
      </w:r>
    </w:p>
    <w:p w14:paraId="117A894A"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let's create a new folder for our project:</w:t>
      </w:r>
    </w:p>
    <w:p w14:paraId="24F19EDF" w14:textId="77777777" w:rsidR="0032111F" w:rsidRDefault="0032111F" w:rsidP="0032111F">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64689352" w14:textId="77777777" w:rsidR="0032111F" w:rsidRDefault="0032111F" w:rsidP="0032111F">
      <w:pPr>
        <w:pStyle w:val="HTMLPreformatted"/>
        <w:shd w:val="clear" w:color="auto" w:fill="FDFDFD"/>
        <w:spacing w:before="120" w:after="240"/>
        <w:rPr>
          <w:rStyle w:val="HTMLCode"/>
          <w:rFonts w:ascii="Consolas" w:hAnsi="Consolas"/>
          <w:color w:val="000000"/>
          <w:sz w:val="23"/>
          <w:szCs w:val="23"/>
        </w:rPr>
      </w:pPr>
      <w:r>
        <w:rPr>
          <w:rStyle w:val="token"/>
          <w:rFonts w:ascii="Consolas" w:hAnsi="Consolas"/>
          <w:color w:val="2F9C0A"/>
          <w:sz w:val="23"/>
          <w:szCs w:val="23"/>
        </w:rPr>
        <w:t>mkdir</w:t>
      </w:r>
      <w:r>
        <w:rPr>
          <w:rStyle w:val="HTMLCode"/>
          <w:rFonts w:ascii="Consolas" w:hAnsi="Consolas"/>
          <w:color w:val="000000"/>
          <w:sz w:val="23"/>
          <w:szCs w:val="23"/>
        </w:rPr>
        <w:t xml:space="preserve"> myproject</w:t>
      </w:r>
    </w:p>
    <w:p w14:paraId="1AE8A77A" w14:textId="77777777" w:rsidR="0032111F" w:rsidRDefault="0032111F" w:rsidP="0032111F">
      <w:pPr>
        <w:pStyle w:val="HTMLPreformatted"/>
        <w:shd w:val="clear" w:color="auto" w:fill="FDFDFD"/>
        <w:spacing w:before="120" w:after="240"/>
        <w:rPr>
          <w:rFonts w:ascii="Consolas" w:hAnsi="Consolas"/>
          <w:color w:val="000000"/>
          <w:sz w:val="23"/>
          <w:szCs w:val="23"/>
        </w:rPr>
      </w:pPr>
      <w:r>
        <w:rPr>
          <w:rStyle w:val="token"/>
          <w:rFonts w:ascii="Consolas" w:hAnsi="Consolas"/>
          <w:color w:val="1990B8"/>
          <w:sz w:val="23"/>
          <w:szCs w:val="23"/>
        </w:rPr>
        <w:t>cd</w:t>
      </w:r>
      <w:r>
        <w:rPr>
          <w:rStyle w:val="HTMLCode"/>
          <w:rFonts w:ascii="Consolas" w:hAnsi="Consolas"/>
          <w:color w:val="000000"/>
          <w:sz w:val="23"/>
          <w:szCs w:val="23"/>
        </w:rPr>
        <w:t xml:space="preserve"> myproject</w:t>
      </w:r>
    </w:p>
    <w:p w14:paraId="6A6DC25E"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mkdir</w:t>
      </w:r>
      <w:r>
        <w:rPr>
          <w:rFonts w:ascii="Verdana" w:hAnsi="Verdana"/>
          <w:color w:val="000000"/>
          <w:sz w:val="23"/>
          <w:szCs w:val="23"/>
        </w:rPr>
        <w:t> </w:t>
      </w:r>
      <w:r>
        <w:rPr>
          <w:rStyle w:val="Strong"/>
          <w:rFonts w:ascii="Verdana" w:hAnsi="Verdana"/>
          <w:color w:val="000000"/>
          <w:sz w:val="23"/>
          <w:szCs w:val="23"/>
        </w:rPr>
        <w:t>make</w:t>
      </w:r>
      <w:r>
        <w:rPr>
          <w:rFonts w:ascii="Verdana" w:hAnsi="Verdana"/>
          <w:color w:val="000000"/>
          <w:sz w:val="23"/>
          <w:szCs w:val="23"/>
        </w:rPr>
        <w:t>s a </w:t>
      </w:r>
      <w:r>
        <w:rPr>
          <w:rStyle w:val="Strong"/>
          <w:rFonts w:ascii="Verdana" w:hAnsi="Verdana"/>
          <w:color w:val="000000"/>
          <w:sz w:val="23"/>
          <w:szCs w:val="23"/>
        </w:rPr>
        <w:t>new directory</w:t>
      </w:r>
      <w:r>
        <w:rPr>
          <w:rFonts w:ascii="Verdana" w:hAnsi="Verdana"/>
          <w:color w:val="000000"/>
          <w:sz w:val="23"/>
          <w:szCs w:val="23"/>
        </w:rPr>
        <w:t>.</w:t>
      </w:r>
    </w:p>
    <w:p w14:paraId="0FC68231" w14:textId="77777777" w:rsidR="0032111F" w:rsidRDefault="0032111F" w:rsidP="0032111F">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lastRenderedPageBreak/>
        <w:t>cd</w:t>
      </w:r>
      <w:r>
        <w:rPr>
          <w:rFonts w:ascii="Verdana" w:hAnsi="Verdana"/>
          <w:color w:val="000000"/>
          <w:sz w:val="23"/>
          <w:szCs w:val="23"/>
        </w:rPr>
        <w:t> </w:t>
      </w:r>
      <w:r>
        <w:rPr>
          <w:rStyle w:val="Strong"/>
          <w:rFonts w:ascii="Verdana" w:hAnsi="Verdana"/>
          <w:color w:val="000000"/>
          <w:sz w:val="23"/>
          <w:szCs w:val="23"/>
        </w:rPr>
        <w:t>changes</w:t>
      </w:r>
      <w:r>
        <w:rPr>
          <w:rFonts w:ascii="Verdana" w:hAnsi="Verdana"/>
          <w:color w:val="000000"/>
          <w:sz w:val="23"/>
          <w:szCs w:val="23"/>
        </w:rPr>
        <w:t> the </w:t>
      </w:r>
      <w:r>
        <w:rPr>
          <w:rStyle w:val="Strong"/>
          <w:rFonts w:ascii="Verdana" w:hAnsi="Verdana"/>
          <w:color w:val="000000"/>
          <w:sz w:val="23"/>
          <w:szCs w:val="23"/>
        </w:rPr>
        <w:t>current working directory</w:t>
      </w:r>
      <w:r>
        <w:rPr>
          <w:rFonts w:ascii="Verdana" w:hAnsi="Verdana"/>
          <w:color w:val="000000"/>
          <w:sz w:val="23"/>
          <w:szCs w:val="23"/>
        </w:rPr>
        <w:t>.</w:t>
      </w:r>
    </w:p>
    <w:p w14:paraId="0DB06E14" w14:textId="77777777" w:rsidR="001706A8" w:rsidRDefault="006770BE" w:rsidP="001706A8">
      <w:pPr>
        <w:spacing w:before="300" w:after="300"/>
        <w:ind w:left="-240" w:right="-240"/>
        <w:rPr>
          <w:rFonts w:ascii="Verdana" w:hAnsi="Verdana"/>
          <w:sz w:val="23"/>
          <w:szCs w:val="23"/>
        </w:rPr>
      </w:pPr>
      <w:r>
        <w:pict w14:anchorId="7A6EF4C0">
          <v:rect id="_x0000_i1059" style="width:0;height:0" o:hralign="center" o:hrstd="t" o:hrnoshade="t" o:hr="t" fillcolor="black" stroked="f"/>
        </w:pict>
      </w:r>
    </w:p>
    <w:p w14:paraId="447BA059" w14:textId="77777777" w:rsidR="001706A8" w:rsidRDefault="001706A8" w:rsidP="001706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Initialize Git</w:t>
      </w:r>
    </w:p>
    <w:p w14:paraId="55C3612E" w14:textId="77777777" w:rsidR="001706A8" w:rsidRDefault="001706A8" w:rsidP="001706A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Once you have navigated to the correct folder, you can initialize Git on that folder:</w:t>
      </w:r>
    </w:p>
    <w:p w14:paraId="4373FC4D" w14:textId="77777777" w:rsidR="001706A8" w:rsidRDefault="001706A8" w:rsidP="001706A8">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53A2E09A" w14:textId="77777777" w:rsidR="001706A8" w:rsidRDefault="001706A8" w:rsidP="001706A8">
      <w:pPr>
        <w:pStyle w:val="HTMLPreformatted"/>
        <w:shd w:val="clear" w:color="auto" w:fill="FDFDFD"/>
        <w:spacing w:before="120" w:after="240"/>
        <w:rPr>
          <w:rFonts w:ascii="Consolas" w:hAnsi="Consolas"/>
          <w:color w:val="000000"/>
          <w:sz w:val="23"/>
          <w:szCs w:val="23"/>
        </w:rPr>
      </w:pPr>
      <w:r>
        <w:rPr>
          <w:rStyle w:val="token"/>
          <w:rFonts w:ascii="Consolas" w:hAnsi="Consolas"/>
          <w:color w:val="2F9C0A"/>
          <w:sz w:val="23"/>
          <w:szCs w:val="23"/>
        </w:rPr>
        <w:t>git</w:t>
      </w:r>
      <w:r>
        <w:rPr>
          <w:rStyle w:val="HTMLCode"/>
          <w:rFonts w:ascii="Consolas" w:hAnsi="Consolas"/>
          <w:color w:val="000000"/>
          <w:sz w:val="23"/>
          <w:szCs w:val="23"/>
        </w:rPr>
        <w:t xml:space="preserve"> init</w:t>
      </w:r>
    </w:p>
    <w:p w14:paraId="543C0ED9" w14:textId="2AA09BFB" w:rsidR="00554542" w:rsidRDefault="00C7235D" w:rsidP="00414DEB">
      <w:pPr>
        <w:rPr>
          <w:rFonts w:ascii="Consolas" w:hAnsi="Consolas"/>
          <w:color w:val="000000"/>
          <w:sz w:val="23"/>
          <w:szCs w:val="23"/>
          <w:shd w:val="clear" w:color="auto" w:fill="FDFDFD"/>
        </w:rPr>
      </w:pPr>
      <w:r>
        <w:rPr>
          <w:rStyle w:val="token"/>
          <w:rFonts w:ascii="Consolas" w:hAnsi="Consolas"/>
          <w:color w:val="2F9C0A"/>
          <w:sz w:val="23"/>
          <w:szCs w:val="23"/>
        </w:rPr>
        <w:t>git</w:t>
      </w:r>
      <w:r>
        <w:rPr>
          <w:rFonts w:ascii="Consolas" w:hAnsi="Consolas"/>
          <w:color w:val="000000"/>
          <w:sz w:val="23"/>
          <w:szCs w:val="23"/>
          <w:shd w:val="clear" w:color="auto" w:fill="FDFDFD"/>
        </w:rPr>
        <w:t xml:space="preserve"> </w:t>
      </w:r>
      <w:r>
        <w:rPr>
          <w:rStyle w:val="token"/>
          <w:rFonts w:ascii="Consolas" w:hAnsi="Consolas"/>
          <w:color w:val="2F9C0A"/>
          <w:sz w:val="23"/>
          <w:szCs w:val="23"/>
        </w:rPr>
        <w:t>add</w:t>
      </w:r>
      <w:r>
        <w:rPr>
          <w:rFonts w:ascii="Consolas" w:hAnsi="Consolas"/>
          <w:color w:val="000000"/>
          <w:sz w:val="23"/>
          <w:szCs w:val="23"/>
          <w:shd w:val="clear" w:color="auto" w:fill="FDFDFD"/>
        </w:rPr>
        <w:t xml:space="preserve"> –all</w:t>
      </w:r>
    </w:p>
    <w:p w14:paraId="07AC223D" w14:textId="2E653975" w:rsidR="00C7235D" w:rsidRDefault="00AB653D" w:rsidP="00414DEB">
      <w:pPr>
        <w:rPr>
          <w:rStyle w:val="HTMLCode"/>
          <w:rFonts w:ascii="Consolas" w:eastAsiaTheme="minorHAnsi" w:hAnsi="Consolas"/>
          <w:color w:val="DC143C"/>
          <w:sz w:val="24"/>
          <w:szCs w:val="24"/>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The shorthand command for </w:t>
      </w:r>
      <w:r>
        <w:rPr>
          <w:rStyle w:val="HTMLCode"/>
          <w:rFonts w:ascii="Consolas" w:eastAsiaTheme="minorHAnsi" w:hAnsi="Consolas"/>
          <w:color w:val="DC143C"/>
          <w:sz w:val="24"/>
          <w:szCs w:val="24"/>
        </w:rPr>
        <w:t>git add --all</w:t>
      </w:r>
      <w:r>
        <w:rPr>
          <w:rFonts w:ascii="Verdana" w:hAnsi="Verdana"/>
          <w:color w:val="000000"/>
          <w:sz w:val="23"/>
          <w:szCs w:val="23"/>
          <w:shd w:val="clear" w:color="auto" w:fill="D9EEE1"/>
        </w:rPr>
        <w:t> is </w:t>
      </w:r>
      <w:r>
        <w:rPr>
          <w:rStyle w:val="HTMLCode"/>
          <w:rFonts w:ascii="Consolas" w:eastAsiaTheme="minorHAnsi" w:hAnsi="Consolas"/>
          <w:color w:val="DC143C"/>
          <w:sz w:val="24"/>
          <w:szCs w:val="24"/>
        </w:rPr>
        <w:t>git add -A</w:t>
      </w:r>
    </w:p>
    <w:p w14:paraId="60F186AD" w14:textId="77777777" w:rsidR="000A6540" w:rsidRDefault="000A6540" w:rsidP="000A654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Git Commit</w:t>
      </w:r>
    </w:p>
    <w:p w14:paraId="2CC88493" w14:textId="77777777" w:rsidR="000A6540" w:rsidRDefault="000A6540" w:rsidP="000A654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Since we have finished our work, we are ready move from </w:t>
      </w:r>
      <w:r>
        <w:rPr>
          <w:rStyle w:val="HTMLCode"/>
          <w:rFonts w:ascii="Consolas" w:hAnsi="Consolas"/>
          <w:color w:val="DC143C"/>
        </w:rPr>
        <w:t>stage</w:t>
      </w:r>
      <w:r>
        <w:rPr>
          <w:rFonts w:ascii="Verdana" w:hAnsi="Verdana"/>
          <w:color w:val="000000"/>
          <w:sz w:val="23"/>
          <w:szCs w:val="23"/>
        </w:rPr>
        <w:t> to </w:t>
      </w:r>
      <w:r>
        <w:rPr>
          <w:rStyle w:val="HTMLCode"/>
          <w:rFonts w:ascii="Consolas" w:hAnsi="Consolas"/>
          <w:color w:val="DC143C"/>
        </w:rPr>
        <w:t>commit</w:t>
      </w:r>
      <w:r>
        <w:rPr>
          <w:rFonts w:ascii="Verdana" w:hAnsi="Verdana"/>
          <w:color w:val="000000"/>
          <w:sz w:val="23"/>
          <w:szCs w:val="23"/>
        </w:rPr>
        <w:t> for our repo.</w:t>
      </w:r>
    </w:p>
    <w:p w14:paraId="49D96C11" w14:textId="77777777" w:rsidR="000A6540" w:rsidRDefault="000A6540" w:rsidP="00414DEB"/>
    <w:p w14:paraId="57CF5477" w14:textId="4834AEA4" w:rsidR="000A6540" w:rsidRDefault="000A6540" w:rsidP="00414DEB">
      <w:pPr>
        <w:rPr>
          <w:rStyle w:val="token"/>
          <w:rFonts w:ascii="Consolas" w:hAnsi="Consolas"/>
          <w:color w:val="2F9C0A"/>
          <w:sz w:val="23"/>
          <w:szCs w:val="23"/>
        </w:rPr>
      </w:pPr>
      <w:r>
        <w:rPr>
          <w:rStyle w:val="token"/>
          <w:rFonts w:ascii="Consolas" w:hAnsi="Consolas"/>
          <w:color w:val="2F9C0A"/>
          <w:sz w:val="23"/>
          <w:szCs w:val="23"/>
        </w:rPr>
        <w:t>git</w:t>
      </w:r>
      <w:r>
        <w:rPr>
          <w:rFonts w:ascii="Consolas" w:hAnsi="Consolas"/>
          <w:color w:val="000000"/>
          <w:sz w:val="23"/>
          <w:szCs w:val="23"/>
          <w:shd w:val="clear" w:color="auto" w:fill="FDFDFD"/>
        </w:rPr>
        <w:t xml:space="preserve"> commit -m </w:t>
      </w:r>
      <w:r>
        <w:rPr>
          <w:rStyle w:val="token"/>
          <w:rFonts w:ascii="Consolas" w:hAnsi="Consolas"/>
          <w:color w:val="2F9C0A"/>
          <w:sz w:val="23"/>
          <w:szCs w:val="23"/>
        </w:rPr>
        <w:t>"First release of Hello World!"</w:t>
      </w:r>
    </w:p>
    <w:p w14:paraId="3F197B5C" w14:textId="67C42657" w:rsidR="000A6540" w:rsidRDefault="00FE7B64" w:rsidP="00414DEB">
      <w:pPr>
        <w:rPr>
          <w:rFonts w:ascii="Consolas" w:hAnsi="Consolas"/>
          <w:color w:val="000000"/>
          <w:sz w:val="23"/>
          <w:szCs w:val="23"/>
          <w:shd w:val="clear" w:color="auto" w:fill="FDFDFD"/>
        </w:rPr>
      </w:pPr>
      <w:r>
        <w:rPr>
          <w:rStyle w:val="token"/>
          <w:rFonts w:ascii="Consolas" w:hAnsi="Consolas"/>
          <w:color w:val="2F9C0A"/>
          <w:sz w:val="23"/>
          <w:szCs w:val="23"/>
        </w:rPr>
        <w:t>git</w:t>
      </w:r>
      <w:r>
        <w:rPr>
          <w:rFonts w:ascii="Consolas" w:hAnsi="Consolas"/>
          <w:color w:val="000000"/>
          <w:sz w:val="23"/>
          <w:szCs w:val="23"/>
          <w:shd w:val="clear" w:color="auto" w:fill="FDFDFD"/>
        </w:rPr>
        <w:t xml:space="preserve"> </w:t>
      </w:r>
      <w:r>
        <w:rPr>
          <w:rStyle w:val="token"/>
          <w:rFonts w:ascii="Consolas" w:hAnsi="Consolas"/>
          <w:color w:val="1990B8"/>
          <w:sz w:val="23"/>
          <w:szCs w:val="23"/>
        </w:rPr>
        <w:t>help</w:t>
      </w:r>
      <w:r>
        <w:rPr>
          <w:rFonts w:ascii="Consolas" w:hAnsi="Consolas"/>
          <w:color w:val="000000"/>
          <w:sz w:val="23"/>
          <w:szCs w:val="23"/>
          <w:shd w:val="clear" w:color="auto" w:fill="FDFDFD"/>
        </w:rPr>
        <w:t xml:space="preserve"> –all</w:t>
      </w:r>
    </w:p>
    <w:p w14:paraId="7AB21F9F" w14:textId="6B7679FA" w:rsidR="00FE7B64" w:rsidRDefault="007907ED" w:rsidP="00414DEB">
      <w:r>
        <w:t>Git main commands:</w:t>
      </w:r>
    </w:p>
    <w:p w14:paraId="556E776A" w14:textId="77777777" w:rsidR="0031674E" w:rsidRDefault="0031674E" w:rsidP="0031674E">
      <w:pPr>
        <w:pStyle w:val="HTMLPreformatted"/>
        <w:rPr>
          <w:color w:val="1F2328"/>
          <w:sz w:val="21"/>
          <w:szCs w:val="21"/>
        </w:rPr>
      </w:pPr>
      <w:r>
        <w:rPr>
          <w:rStyle w:val="user-select-contain"/>
          <w:color w:val="1F2328"/>
          <w:sz w:val="21"/>
          <w:szCs w:val="21"/>
        </w:rPr>
        <w:t>git init</w:t>
      </w:r>
    </w:p>
    <w:p w14:paraId="09E812B3" w14:textId="77777777" w:rsidR="0031674E" w:rsidRDefault="0031674E" w:rsidP="0031674E">
      <w:pPr>
        <w:pStyle w:val="HTMLPreformatted"/>
        <w:rPr>
          <w:color w:val="1F2328"/>
          <w:sz w:val="21"/>
          <w:szCs w:val="21"/>
        </w:rPr>
      </w:pPr>
      <w:r>
        <w:rPr>
          <w:rStyle w:val="user-select-contain"/>
          <w:color w:val="1F2328"/>
          <w:sz w:val="21"/>
          <w:szCs w:val="21"/>
        </w:rPr>
        <w:t>git add README.md</w:t>
      </w:r>
    </w:p>
    <w:p w14:paraId="272213CD" w14:textId="77777777" w:rsidR="0031674E" w:rsidRDefault="0031674E" w:rsidP="0031674E">
      <w:pPr>
        <w:pStyle w:val="HTMLPreformatted"/>
        <w:rPr>
          <w:color w:val="1F2328"/>
          <w:sz w:val="21"/>
          <w:szCs w:val="21"/>
        </w:rPr>
      </w:pPr>
      <w:r>
        <w:rPr>
          <w:rStyle w:val="user-select-contain"/>
          <w:color w:val="1F2328"/>
          <w:sz w:val="21"/>
          <w:szCs w:val="21"/>
        </w:rPr>
        <w:t>git commit -m "first commit"</w:t>
      </w:r>
    </w:p>
    <w:p w14:paraId="6CAEE422" w14:textId="77777777" w:rsidR="001C0124" w:rsidRDefault="001C0124" w:rsidP="001C0124">
      <w:pPr>
        <w:pStyle w:val="HTMLPreformatted"/>
        <w:rPr>
          <w:color w:val="1F2328"/>
          <w:sz w:val="21"/>
          <w:szCs w:val="21"/>
        </w:rPr>
      </w:pPr>
      <w:r>
        <w:rPr>
          <w:rStyle w:val="user-select-contain"/>
          <w:color w:val="1F2328"/>
          <w:sz w:val="21"/>
          <w:szCs w:val="21"/>
        </w:rPr>
        <w:t>git branch</w:t>
      </w:r>
    </w:p>
    <w:p w14:paraId="1DAE9B8E" w14:textId="77777777" w:rsidR="001C0124" w:rsidRDefault="001C0124" w:rsidP="001C0124">
      <w:pPr>
        <w:pStyle w:val="HTMLPreformatted"/>
        <w:rPr>
          <w:color w:val="1F2328"/>
          <w:sz w:val="21"/>
          <w:szCs w:val="21"/>
        </w:rPr>
      </w:pPr>
      <w:r>
        <w:rPr>
          <w:rStyle w:val="user-select-contain"/>
          <w:color w:val="1F2328"/>
          <w:sz w:val="21"/>
          <w:szCs w:val="21"/>
        </w:rPr>
        <w:t>git remote add origin https://github.com/superheropuliyaswanth/ram.git</w:t>
      </w:r>
    </w:p>
    <w:p w14:paraId="440D947C" w14:textId="77777777" w:rsidR="001C0124" w:rsidRDefault="001C0124" w:rsidP="001C0124">
      <w:pPr>
        <w:pStyle w:val="HTMLPreformatted"/>
        <w:rPr>
          <w:color w:val="1F2328"/>
          <w:sz w:val="21"/>
          <w:szCs w:val="21"/>
        </w:rPr>
      </w:pPr>
      <w:r>
        <w:rPr>
          <w:rStyle w:val="user-select-contain"/>
          <w:color w:val="1F2328"/>
          <w:sz w:val="21"/>
          <w:szCs w:val="21"/>
        </w:rPr>
        <w:t>git push -u origin main</w:t>
      </w:r>
    </w:p>
    <w:p w14:paraId="15EE9062" w14:textId="77777777" w:rsidR="007907ED" w:rsidRDefault="007907ED" w:rsidP="00414DEB"/>
    <w:p w14:paraId="49799055" w14:textId="77777777" w:rsidR="00FB403C" w:rsidRDefault="00FB403C" w:rsidP="00414DEB">
      <w:r w:rsidRPr="00FB403C">
        <w:t>git checkout -b feature/f2</w:t>
      </w:r>
    </w:p>
    <w:p w14:paraId="2D507AED" w14:textId="16DD790C" w:rsidR="002D54BC" w:rsidRDefault="002D54BC" w:rsidP="00414DEB">
      <w:r w:rsidRPr="002D54BC">
        <w:t>git pull origin master</w:t>
      </w:r>
    </w:p>
    <w:p w14:paraId="220F14C6" w14:textId="77777777" w:rsidR="00FB403C" w:rsidRDefault="00FB403C" w:rsidP="00414DEB"/>
    <w:p w14:paraId="6991F857" w14:textId="5FE65C24" w:rsidR="00933BAE" w:rsidRDefault="00933BAE" w:rsidP="00414DEB">
      <w:r>
        <w:t>Angular:</w:t>
      </w:r>
    </w:p>
    <w:p w14:paraId="2A9A8AD8" w14:textId="1A9FB42A" w:rsidR="00933BAE" w:rsidRDefault="00933BAE" w:rsidP="00414DEB">
      <w:r>
        <w:t xml:space="preserve">Angular is js framework or </w:t>
      </w:r>
      <w:r w:rsidR="00492C18">
        <w:t xml:space="preserve"> typescript framework </w:t>
      </w:r>
      <w:r w:rsidR="002114FB">
        <w:t xml:space="preserve"> which allows us to create reactive single page Applica</w:t>
      </w:r>
      <w:r w:rsidR="0096015A">
        <w:t>tions.</w:t>
      </w:r>
    </w:p>
    <w:p w14:paraId="5F0B6C75" w14:textId="2FCA6B80" w:rsidR="0096015A" w:rsidRDefault="0096015A" w:rsidP="00414DEB">
      <w:r>
        <w:t>Reactive application are designed to be highly responsive</w:t>
      </w:r>
      <w:r w:rsidR="00CC0421">
        <w:t>,very difficult,adaptable</w:t>
      </w:r>
    </w:p>
    <w:p w14:paraId="007C2EA3" w14:textId="6ED4066A" w:rsidR="00D139B7" w:rsidRDefault="00D139B7" w:rsidP="00414DEB">
      <w:r>
        <w:t>Advantange:</w:t>
      </w:r>
    </w:p>
    <w:p w14:paraId="44978DC2" w14:textId="348ECE5C" w:rsidR="00D139B7" w:rsidRDefault="00FB151E" w:rsidP="00414DEB">
      <w:r>
        <w:lastRenderedPageBreak/>
        <w:t>Dependency injection</w:t>
      </w:r>
    </w:p>
    <w:p w14:paraId="49A22E3D" w14:textId="306BE097" w:rsidR="00FB151E" w:rsidRDefault="0084059D" w:rsidP="00414DEB">
      <w:r>
        <w:t>Two way binding</w:t>
      </w:r>
    </w:p>
    <w:p w14:paraId="04818D1B" w14:textId="0F5BA0AB" w:rsidR="0084059D" w:rsidRDefault="0084059D" w:rsidP="00414DEB">
      <w:r>
        <w:t>Model view controller-there is one controller file where we we will write business logic</w:t>
      </w:r>
    </w:p>
    <w:p w14:paraId="3F0A8861" w14:textId="0DC975A4" w:rsidR="0084059D" w:rsidRDefault="008B10BD" w:rsidP="00414DEB">
      <w:r>
        <w:t>View file:</w:t>
      </w:r>
    </w:p>
    <w:p w14:paraId="5A3E6C6B" w14:textId="5C66A98A" w:rsidR="008B10BD" w:rsidRDefault="008B10BD" w:rsidP="00414DEB">
      <w:r>
        <w:t>Front end code</w:t>
      </w:r>
    </w:p>
    <w:p w14:paraId="5F3FB8D3" w14:textId="77777777" w:rsidR="008B10BD" w:rsidRDefault="008B10BD" w:rsidP="00414DEB"/>
    <w:p w14:paraId="371DFC92" w14:textId="1E08496D" w:rsidR="007235F9" w:rsidRDefault="007235F9" w:rsidP="00414DEB">
      <w:r>
        <w:t>Two way binding is connection between controller file and view file</w:t>
      </w:r>
    </w:p>
    <w:p w14:paraId="53518A41" w14:textId="77777777" w:rsidR="00BF2EAC" w:rsidRDefault="00BF2EAC" w:rsidP="00414DEB"/>
    <w:p w14:paraId="461B011D" w14:textId="19DA754B" w:rsidR="002D54BC" w:rsidRDefault="00AE6BE3" w:rsidP="00414DEB">
      <w:r>
        <w:t>Commands:</w:t>
      </w:r>
    </w:p>
    <w:p w14:paraId="18F6FD09" w14:textId="77777777" w:rsidR="00AE6BE3" w:rsidRDefault="00AE6BE3" w:rsidP="00AE6BE3">
      <w:r>
        <w:t>npm install -g @angular/cli</w:t>
      </w:r>
    </w:p>
    <w:p w14:paraId="5655F478" w14:textId="77777777" w:rsidR="00AE6BE3" w:rsidRDefault="00AE6BE3" w:rsidP="00AE6BE3">
      <w:r>
        <w:t>ng new my first-app --no-strict --no-standalone</w:t>
      </w:r>
    </w:p>
    <w:p w14:paraId="3A909442" w14:textId="77777777" w:rsidR="00AE6BE3" w:rsidRDefault="00AE6BE3" w:rsidP="00AE6BE3">
      <w:r>
        <w:t>cd my-first-app</w:t>
      </w:r>
    </w:p>
    <w:p w14:paraId="57947AB2" w14:textId="77777777" w:rsidR="00AE6BE3" w:rsidRDefault="00AE6BE3" w:rsidP="00AE6BE3">
      <w:r>
        <w:t>PS C:\Users\HP\OneDrive\Desktop\my_first_angular\my-first-app&gt; ng serve</w:t>
      </w:r>
    </w:p>
    <w:p w14:paraId="7633ECE1" w14:textId="77777777" w:rsidR="00AE6BE3" w:rsidRDefault="00AE6BE3" w:rsidP="00AE6BE3">
      <w:r>
        <w:t xml:space="preserve">ng : File C:\Users\HP\AppData\Roaming\npm\ng.ps1 cannot be loaded </w:t>
      </w:r>
    </w:p>
    <w:p w14:paraId="41137B5C" w14:textId="77777777" w:rsidR="00AE6BE3" w:rsidRDefault="00AE6BE3" w:rsidP="00AE6BE3">
      <w:r>
        <w:t xml:space="preserve">because running scripts is disabled on this system. For more </w:t>
      </w:r>
    </w:p>
    <w:p w14:paraId="23704992" w14:textId="77777777" w:rsidR="00AE6BE3" w:rsidRDefault="00AE6BE3" w:rsidP="00AE6BE3">
      <w:r>
        <w:t>information, see about_Execution_Policies at</w:t>
      </w:r>
    </w:p>
    <w:p w14:paraId="25C33504" w14:textId="77777777" w:rsidR="00AE6BE3" w:rsidRDefault="00AE6BE3" w:rsidP="00AE6BE3">
      <w:r>
        <w:t>https:/go.microsoft.com/fwlink/?LinkID=135170.</w:t>
      </w:r>
    </w:p>
    <w:p w14:paraId="4CD59F29" w14:textId="77777777" w:rsidR="00AE6BE3" w:rsidRDefault="00AE6BE3" w:rsidP="00AE6BE3">
      <w:r>
        <w:t>At line:1 char:1</w:t>
      </w:r>
    </w:p>
    <w:p w14:paraId="3A47D763" w14:textId="77777777" w:rsidR="00AE6BE3" w:rsidRDefault="00AE6BE3" w:rsidP="00AE6BE3">
      <w:r>
        <w:t>+ ng serve</w:t>
      </w:r>
    </w:p>
    <w:p w14:paraId="711ED597" w14:textId="77777777" w:rsidR="00AE6BE3" w:rsidRDefault="00AE6BE3" w:rsidP="00AE6BE3">
      <w:r>
        <w:t>+ ~~</w:t>
      </w:r>
    </w:p>
    <w:p w14:paraId="46F4FFE3" w14:textId="77777777" w:rsidR="00AE6BE3" w:rsidRDefault="00AE6BE3" w:rsidP="00AE6BE3">
      <w:r>
        <w:t xml:space="preserve">    + CategoryInfo          : SecurityError: (:) [], PSSecurityExcep</w:t>
      </w:r>
    </w:p>
    <w:p w14:paraId="40096F06" w14:textId="77777777" w:rsidR="00AE6BE3" w:rsidRDefault="00AE6BE3" w:rsidP="00AE6BE3">
      <w:r>
        <w:t xml:space="preserve">   tion</w:t>
      </w:r>
    </w:p>
    <w:p w14:paraId="44F4FE90" w14:textId="77777777" w:rsidR="00AE6BE3" w:rsidRDefault="00AE6BE3" w:rsidP="00AE6BE3">
      <w:r>
        <w:t xml:space="preserve">    + FullyQualifiedErrorId : UnauthorizedAccess</w:t>
      </w:r>
    </w:p>
    <w:p w14:paraId="05D6BBCC" w14:textId="77777777" w:rsidR="00AE6BE3" w:rsidRDefault="00AE6BE3" w:rsidP="00AE6BE3">
      <w:r>
        <w:t>PS C:\Users\HP\OneDrive\Desktop\my_first_angular\my-first-app&gt; ng serve</w:t>
      </w:r>
    </w:p>
    <w:p w14:paraId="19EF40A7" w14:textId="77777777" w:rsidR="00AE6BE3" w:rsidRDefault="00AE6BE3" w:rsidP="00AE6BE3">
      <w:r>
        <w:t xml:space="preserve">ng : File C:\Users\HP\AppData\Roaming\npm\ng.ps1 cannot be loaded because running scripts is disabled on this system. For more information, see about_Execution_Policies at </w:t>
      </w:r>
    </w:p>
    <w:p w14:paraId="0A8FFB59" w14:textId="77777777" w:rsidR="00AE6BE3" w:rsidRDefault="00AE6BE3" w:rsidP="00AE6BE3">
      <w:r>
        <w:t>https:/go.microsoft.com/fwlink/?LinkID=135170.</w:t>
      </w:r>
    </w:p>
    <w:p w14:paraId="50AA2D0B" w14:textId="77777777" w:rsidR="00AE6BE3" w:rsidRDefault="00AE6BE3" w:rsidP="00AE6BE3">
      <w:r>
        <w:t>At line:1 char:1</w:t>
      </w:r>
    </w:p>
    <w:p w14:paraId="2B8EE32D" w14:textId="77777777" w:rsidR="00AE6BE3" w:rsidRDefault="00AE6BE3" w:rsidP="00AE6BE3">
      <w:r>
        <w:t>+ ng serve</w:t>
      </w:r>
    </w:p>
    <w:p w14:paraId="23AE0992" w14:textId="77777777" w:rsidR="00AE6BE3" w:rsidRDefault="00AE6BE3" w:rsidP="00AE6BE3">
      <w:r>
        <w:t>+ ~~</w:t>
      </w:r>
    </w:p>
    <w:p w14:paraId="66B1DFCF" w14:textId="77777777" w:rsidR="00AE6BE3" w:rsidRDefault="00AE6BE3" w:rsidP="00AE6BE3">
      <w:r>
        <w:t xml:space="preserve">    + CategoryInfo          : SecurityError: (:) [], PSSecurityException</w:t>
      </w:r>
    </w:p>
    <w:p w14:paraId="50E3E3C3" w14:textId="77777777" w:rsidR="00AE6BE3" w:rsidRDefault="00AE6BE3" w:rsidP="00AE6BE3">
      <w:r>
        <w:lastRenderedPageBreak/>
        <w:t xml:space="preserve">    + FullyQualifiedErrorId : UnauthorizedAccess</w:t>
      </w:r>
    </w:p>
    <w:p w14:paraId="51A58854" w14:textId="77777777" w:rsidR="00AE6BE3" w:rsidRDefault="00AE6BE3" w:rsidP="00AE6BE3">
      <w:r>
        <w:t xml:space="preserve">PS C:\Users\HP\OneDrive\Desktop\my_first_angular\my-first-app&gt; ng serve                                    </w:t>
      </w:r>
    </w:p>
    <w:p w14:paraId="566BEC36" w14:textId="77777777" w:rsidR="00AE6BE3" w:rsidRDefault="00AE6BE3" w:rsidP="00AE6BE3">
      <w:r>
        <w:t xml:space="preserve">ng : File C:\Users\HP\AppData\Roaming\npm\ng.ps1 cannot be loaded because running scripts is disabled on </w:t>
      </w:r>
    </w:p>
    <w:p w14:paraId="0551AA77" w14:textId="77777777" w:rsidR="00AE6BE3" w:rsidRDefault="00AE6BE3" w:rsidP="00AE6BE3">
      <w:r>
        <w:t>this system. For more information, see about_Execution_Policies at</w:t>
      </w:r>
    </w:p>
    <w:p w14:paraId="2905385A" w14:textId="77777777" w:rsidR="00AE6BE3" w:rsidRDefault="00AE6BE3" w:rsidP="00AE6BE3">
      <w:r>
        <w:t>https:/go.microsoft.com/fwlink/?LinkID=135170.</w:t>
      </w:r>
    </w:p>
    <w:p w14:paraId="484F931C" w14:textId="77777777" w:rsidR="00AE6BE3" w:rsidRDefault="00AE6BE3" w:rsidP="00AE6BE3">
      <w:r>
        <w:t>At line:1 char:1</w:t>
      </w:r>
    </w:p>
    <w:p w14:paraId="2FCB7EC7" w14:textId="77777777" w:rsidR="00AE6BE3" w:rsidRDefault="00AE6BE3" w:rsidP="00AE6BE3">
      <w:r>
        <w:t>+ ng serve</w:t>
      </w:r>
    </w:p>
    <w:p w14:paraId="2CCB5776" w14:textId="77777777" w:rsidR="00AE6BE3" w:rsidRDefault="00AE6BE3" w:rsidP="00AE6BE3">
      <w:r>
        <w:t>+ ~~</w:t>
      </w:r>
    </w:p>
    <w:p w14:paraId="0FE70211" w14:textId="77777777" w:rsidR="00AE6BE3" w:rsidRDefault="00AE6BE3" w:rsidP="00AE6BE3">
      <w:r>
        <w:t xml:space="preserve">    + CategoryInfo          : SecurityError: (:) [], PSSecurityException</w:t>
      </w:r>
    </w:p>
    <w:p w14:paraId="2C47027F" w14:textId="77777777" w:rsidR="00AE6BE3" w:rsidRDefault="00AE6BE3" w:rsidP="00AE6BE3">
      <w:r>
        <w:t xml:space="preserve">    + FullyQualifiedErrorId : UnauthorizedAccess</w:t>
      </w:r>
    </w:p>
    <w:p w14:paraId="3B377E14" w14:textId="77777777" w:rsidR="00AE6BE3" w:rsidRDefault="00AE6BE3" w:rsidP="00AE6BE3">
      <w:r>
        <w:t>PS C:\Users\HP\OneDrive\Desktop\my_first_angular\my-first-app&gt; ng serve;</w:t>
      </w:r>
    </w:p>
    <w:p w14:paraId="5AECAB18" w14:textId="77777777" w:rsidR="00AE6BE3" w:rsidRDefault="00AE6BE3" w:rsidP="00AE6BE3">
      <w:r>
        <w:t xml:space="preserve">ng : File C:\Users\HP\AppData\Roaming\npm\ng.ps1 cannot be loaded because running scripts is disabled on </w:t>
      </w:r>
    </w:p>
    <w:p w14:paraId="446C8BCA" w14:textId="77777777" w:rsidR="00AE6BE3" w:rsidRDefault="00AE6BE3" w:rsidP="00AE6BE3">
      <w:r>
        <w:t>this system. For more information, see about_Execution_Policies at</w:t>
      </w:r>
    </w:p>
    <w:p w14:paraId="133B9695" w14:textId="77777777" w:rsidR="00AE6BE3" w:rsidRDefault="00AE6BE3" w:rsidP="00AE6BE3">
      <w:r>
        <w:t>https:/go.microsoft.com/fwlink/?LinkID=135170.</w:t>
      </w:r>
    </w:p>
    <w:p w14:paraId="700C8F91" w14:textId="77777777" w:rsidR="00AE6BE3" w:rsidRDefault="00AE6BE3" w:rsidP="00AE6BE3">
      <w:r>
        <w:t>At line:1 char:1</w:t>
      </w:r>
    </w:p>
    <w:p w14:paraId="2CECABC8" w14:textId="77777777" w:rsidR="00AE6BE3" w:rsidRDefault="00AE6BE3" w:rsidP="00AE6BE3">
      <w:r>
        <w:t>+ ng serve;</w:t>
      </w:r>
    </w:p>
    <w:p w14:paraId="0E86E61C" w14:textId="77777777" w:rsidR="00AE6BE3" w:rsidRDefault="00AE6BE3" w:rsidP="00AE6BE3">
      <w:r>
        <w:t>+ ~~</w:t>
      </w:r>
    </w:p>
    <w:p w14:paraId="68367A77" w14:textId="77777777" w:rsidR="00AE6BE3" w:rsidRDefault="00AE6BE3" w:rsidP="00AE6BE3">
      <w:r>
        <w:t xml:space="preserve">    + CategoryInfo          : SecurityError: (:) [], PSSecurityException</w:t>
      </w:r>
    </w:p>
    <w:p w14:paraId="0D050D36" w14:textId="77777777" w:rsidR="00AE6BE3" w:rsidRDefault="00AE6BE3" w:rsidP="00AE6BE3">
      <w:r>
        <w:t xml:space="preserve">    + FullyQualifiedErrorId : UnauthorizedAccess</w:t>
      </w:r>
    </w:p>
    <w:p w14:paraId="15D88C43" w14:textId="77777777" w:rsidR="00AE6BE3" w:rsidRDefault="00AE6BE3" w:rsidP="00AE6BE3">
      <w:r>
        <w:t>PS C:\Users\HP\OneDrive\Desktop\my_first_angular\my-first-app&gt; ng --version</w:t>
      </w:r>
    </w:p>
    <w:p w14:paraId="2F89B04C" w14:textId="77777777" w:rsidR="00AE6BE3" w:rsidRDefault="00AE6BE3" w:rsidP="00AE6BE3">
      <w:r>
        <w:t xml:space="preserve">ng : File C:\Users\HP\AppData\Roaming\npm\ng.ps1 cannot be loaded because running scripts is disabled on </w:t>
      </w:r>
    </w:p>
    <w:p w14:paraId="503D11CD" w14:textId="77777777" w:rsidR="00AE6BE3" w:rsidRDefault="00AE6BE3" w:rsidP="00AE6BE3">
      <w:r>
        <w:t>this system. For more information, see about_Execution_Policies at</w:t>
      </w:r>
    </w:p>
    <w:p w14:paraId="51E0B62B" w14:textId="77777777" w:rsidR="00AE6BE3" w:rsidRDefault="00AE6BE3" w:rsidP="00AE6BE3">
      <w:r>
        <w:t>https:/go.microsoft.com/fwlink/?LinkID=135170.</w:t>
      </w:r>
    </w:p>
    <w:p w14:paraId="34B98183" w14:textId="77777777" w:rsidR="00AE6BE3" w:rsidRDefault="00AE6BE3" w:rsidP="00AE6BE3">
      <w:r>
        <w:t>At line:1 char:1</w:t>
      </w:r>
    </w:p>
    <w:p w14:paraId="4BAA5C06" w14:textId="77777777" w:rsidR="00AE6BE3" w:rsidRDefault="00AE6BE3" w:rsidP="00AE6BE3">
      <w:r>
        <w:t>+ ng --version</w:t>
      </w:r>
    </w:p>
    <w:p w14:paraId="61993F6C" w14:textId="77777777" w:rsidR="00AE6BE3" w:rsidRDefault="00AE6BE3" w:rsidP="00AE6BE3">
      <w:r>
        <w:t>+ ~~</w:t>
      </w:r>
    </w:p>
    <w:p w14:paraId="4F230BFE" w14:textId="77777777" w:rsidR="00AE6BE3" w:rsidRDefault="00AE6BE3" w:rsidP="00AE6BE3">
      <w:r>
        <w:t xml:space="preserve">    + CategoryInfo          : SecurityError: (:) [], PSSecurityException</w:t>
      </w:r>
    </w:p>
    <w:p w14:paraId="0E8FEF7C" w14:textId="77777777" w:rsidR="00AE6BE3" w:rsidRDefault="00AE6BE3" w:rsidP="00AE6BE3">
      <w:r>
        <w:t xml:space="preserve">    + FullyQualifiedErrorId : UnauthorizedAccess</w:t>
      </w:r>
    </w:p>
    <w:p w14:paraId="42E32437" w14:textId="77777777" w:rsidR="00AE6BE3" w:rsidRDefault="00AE6BE3" w:rsidP="00AE6BE3">
      <w:r>
        <w:lastRenderedPageBreak/>
        <w:t>PS C:\Users\HP\OneDrive\Desktop\my_first_angular\my-first-app&gt; set-ExecutionPolicy RemoteSigned -Scope CurrentUser</w:t>
      </w:r>
    </w:p>
    <w:p w14:paraId="1EF1265A" w14:textId="77777777" w:rsidR="00AE6BE3" w:rsidRDefault="00AE6BE3" w:rsidP="00AE6BE3">
      <w:r>
        <w:t>PS C:\Users\HP\OneDrive\Desktop\my_first_angular\my-first-app&gt; Get-ExecutionPolicy</w:t>
      </w:r>
    </w:p>
    <w:p w14:paraId="24591267" w14:textId="77777777" w:rsidR="00AE6BE3" w:rsidRDefault="00AE6BE3" w:rsidP="00AE6BE3">
      <w:r>
        <w:t>RemoteSigned</w:t>
      </w:r>
    </w:p>
    <w:p w14:paraId="0823CCBE" w14:textId="77777777" w:rsidR="00AE6BE3" w:rsidRDefault="00AE6BE3" w:rsidP="00AE6BE3">
      <w:r>
        <w:t>PS C:\Users\HP\OneDrive\Desktop\my_first_angular\my-first-app&gt; Get-ExecutionPolicy -list</w:t>
      </w:r>
    </w:p>
    <w:p w14:paraId="607247E6" w14:textId="77777777" w:rsidR="00AE6BE3" w:rsidRDefault="00AE6BE3" w:rsidP="00AE6BE3"/>
    <w:p w14:paraId="1B3D2936" w14:textId="77777777" w:rsidR="00AE6BE3" w:rsidRDefault="00AE6BE3" w:rsidP="00AE6BE3">
      <w:r>
        <w:t xml:space="preserve">        Scope ExecutionPolicy</w:t>
      </w:r>
    </w:p>
    <w:p w14:paraId="1462AA40" w14:textId="77777777" w:rsidR="00AE6BE3" w:rsidRDefault="00AE6BE3" w:rsidP="00AE6BE3">
      <w:r>
        <w:t xml:space="preserve">        ----- ---------------</w:t>
      </w:r>
    </w:p>
    <w:p w14:paraId="282A247B" w14:textId="77777777" w:rsidR="00AE6BE3" w:rsidRDefault="00AE6BE3" w:rsidP="00AE6BE3">
      <w:r>
        <w:t>MachinePolicy       Undefined</w:t>
      </w:r>
    </w:p>
    <w:p w14:paraId="73C6443E" w14:textId="77777777" w:rsidR="00AE6BE3" w:rsidRDefault="00AE6BE3" w:rsidP="00AE6BE3">
      <w:r>
        <w:t xml:space="preserve">   UserPolicy       Undefined</w:t>
      </w:r>
    </w:p>
    <w:p w14:paraId="1834FC42" w14:textId="77777777" w:rsidR="00AE6BE3" w:rsidRDefault="00AE6BE3" w:rsidP="00AE6BE3">
      <w:r>
        <w:t xml:space="preserve">      Process       Undefined</w:t>
      </w:r>
    </w:p>
    <w:p w14:paraId="43BE1BA9" w14:textId="77777777" w:rsidR="00AE6BE3" w:rsidRDefault="00AE6BE3" w:rsidP="00AE6BE3">
      <w:r>
        <w:t xml:space="preserve">  CurrentUser    RemoteSigned</w:t>
      </w:r>
    </w:p>
    <w:p w14:paraId="6F37F843" w14:textId="77777777" w:rsidR="00AE6BE3" w:rsidRDefault="00AE6BE3" w:rsidP="00AE6BE3">
      <w:r>
        <w:t xml:space="preserve"> LocalMachine       Undefined</w:t>
      </w:r>
    </w:p>
    <w:p w14:paraId="513C0253" w14:textId="77777777" w:rsidR="00AE6BE3" w:rsidRDefault="00AE6BE3" w:rsidP="00AE6BE3"/>
    <w:p w14:paraId="0631F7DB" w14:textId="77777777" w:rsidR="00AE6BE3" w:rsidRDefault="00AE6BE3" w:rsidP="00AE6BE3"/>
    <w:p w14:paraId="45FE4DE5" w14:textId="77777777" w:rsidR="00AE6BE3" w:rsidRDefault="00AE6BE3" w:rsidP="00AE6BE3">
      <w:r>
        <w:t xml:space="preserve">PS C:\Users\HP\OneDrive\Desktop\my_first_angular\my-first-app&gt; ng --version                                </w:t>
      </w:r>
    </w:p>
    <w:p w14:paraId="47FF3304" w14:textId="77777777" w:rsidR="00AE6BE3" w:rsidRDefault="00AE6BE3" w:rsidP="00AE6BE3">
      <w:r>
        <w:t>Error: You need to specify a command before moving on. Use '--help' to view the available commands.</w:t>
      </w:r>
    </w:p>
    <w:p w14:paraId="2454FEB7" w14:textId="77777777" w:rsidR="00AE6BE3" w:rsidRDefault="00AE6BE3" w:rsidP="00AE6BE3">
      <w:r>
        <w:t>PS C:\Users\HP\OneDrive\Desktop\my_first_angular\my-first-app&gt; set-ExecutionPolicy RemoteSigned -Scope CurrentUser</w:t>
      </w:r>
    </w:p>
    <w:p w14:paraId="6BBC7949" w14:textId="77777777" w:rsidR="00AE6BE3" w:rsidRDefault="00AE6BE3" w:rsidP="00AE6BE3">
      <w:r>
        <w:t xml:space="preserve">PS C:\Users\HP\OneDrive\Desktop\my_first_angular\my-first-app&gt; Get-ExecutionPolicy                         </w:t>
      </w:r>
    </w:p>
    <w:p w14:paraId="3885D84F" w14:textId="77777777" w:rsidR="00AE6BE3" w:rsidRDefault="00AE6BE3" w:rsidP="00AE6BE3">
      <w:r>
        <w:t>RemoteSigned</w:t>
      </w:r>
    </w:p>
    <w:p w14:paraId="01C83308" w14:textId="77777777" w:rsidR="00AE6BE3" w:rsidRDefault="00AE6BE3" w:rsidP="00AE6BE3">
      <w:r>
        <w:t xml:space="preserve">PS C:\Users\HP\OneDrive\Desktop\my_first_angular\my-first-app&gt; Get-ExecutionPolicy -list                   </w:t>
      </w:r>
    </w:p>
    <w:p w14:paraId="785A75B2" w14:textId="77777777" w:rsidR="00AE6BE3" w:rsidRDefault="00AE6BE3" w:rsidP="00AE6BE3">
      <w:r>
        <w:t xml:space="preserve">       </w:t>
      </w:r>
    </w:p>
    <w:p w14:paraId="41622BEC" w14:textId="77777777" w:rsidR="00AE6BE3" w:rsidRDefault="00AE6BE3" w:rsidP="00AE6BE3">
      <w:r>
        <w:t xml:space="preserve">        Scope ExecutionPolicy</w:t>
      </w:r>
    </w:p>
    <w:p w14:paraId="6E3BC9AF" w14:textId="77777777" w:rsidR="00AE6BE3" w:rsidRDefault="00AE6BE3" w:rsidP="00AE6BE3">
      <w:r>
        <w:t xml:space="preserve">        ----- ---------------</w:t>
      </w:r>
    </w:p>
    <w:p w14:paraId="06B52D52" w14:textId="77777777" w:rsidR="00AE6BE3" w:rsidRDefault="00AE6BE3" w:rsidP="00AE6BE3">
      <w:r>
        <w:t>MachinePolicy       Undefined</w:t>
      </w:r>
    </w:p>
    <w:p w14:paraId="6F98683F" w14:textId="77777777" w:rsidR="00AE6BE3" w:rsidRDefault="00AE6BE3" w:rsidP="00AE6BE3">
      <w:r>
        <w:t xml:space="preserve">   UserPolicy       Undefined</w:t>
      </w:r>
    </w:p>
    <w:p w14:paraId="44E42156" w14:textId="77777777" w:rsidR="00AE6BE3" w:rsidRDefault="00AE6BE3" w:rsidP="00AE6BE3">
      <w:r>
        <w:t xml:space="preserve">      Process       Undefined</w:t>
      </w:r>
    </w:p>
    <w:p w14:paraId="7EDFC22C" w14:textId="77777777" w:rsidR="00AE6BE3" w:rsidRDefault="00AE6BE3" w:rsidP="00AE6BE3">
      <w:r>
        <w:t xml:space="preserve">  CurrentUser    RemoteSigned</w:t>
      </w:r>
    </w:p>
    <w:p w14:paraId="6928FB55" w14:textId="77777777" w:rsidR="00AE6BE3" w:rsidRDefault="00AE6BE3" w:rsidP="00AE6BE3">
      <w:r>
        <w:t xml:space="preserve"> LocalMachine       Undefined</w:t>
      </w:r>
    </w:p>
    <w:p w14:paraId="643ED4B4" w14:textId="77777777" w:rsidR="00AE6BE3" w:rsidRDefault="00AE6BE3" w:rsidP="00AE6BE3"/>
    <w:p w14:paraId="5972DBA6" w14:textId="77777777" w:rsidR="00AE6BE3" w:rsidRDefault="00AE6BE3" w:rsidP="00AE6BE3"/>
    <w:p w14:paraId="26615C7A" w14:textId="77777777" w:rsidR="00AE6BE3" w:rsidRDefault="00AE6BE3" w:rsidP="00AE6BE3">
      <w:r>
        <w:t xml:space="preserve">PS C:\Users\HP\OneDrive\Desktop\my_first_angular\my-first-app&gt; ng serve                                    </w:t>
      </w:r>
    </w:p>
    <w:p w14:paraId="002580C0" w14:textId="77777777" w:rsidR="00AE6BE3" w:rsidRDefault="00AE6BE3" w:rsidP="00AE6BE3">
      <w:r>
        <w:t>Initial chunk files | Names         | Raw size</w:t>
      </w:r>
    </w:p>
    <w:p w14:paraId="39C903B7" w14:textId="77777777" w:rsidR="00AE6BE3" w:rsidRDefault="00AE6BE3" w:rsidP="00AE6BE3">
      <w:r>
        <w:t xml:space="preserve">polyfills.js        | polyfills     | 86.03 kB | </w:t>
      </w:r>
    </w:p>
    <w:p w14:paraId="6FA065A3" w14:textId="77777777" w:rsidR="00AE6BE3" w:rsidRDefault="00AE6BE3" w:rsidP="00AE6BE3">
      <w:r>
        <w:t xml:space="preserve">main.js             | main          |  2.29 kB | </w:t>
      </w:r>
    </w:p>
    <w:p w14:paraId="7768047D" w14:textId="77777777" w:rsidR="00AE6BE3" w:rsidRDefault="00AE6BE3" w:rsidP="00AE6BE3">
      <w:r>
        <w:t xml:space="preserve">styles.css          | styles        | 95 bytes | </w:t>
      </w:r>
    </w:p>
    <w:p w14:paraId="6C812D5D" w14:textId="77777777" w:rsidR="00AE6BE3" w:rsidRDefault="00AE6BE3" w:rsidP="00AE6BE3"/>
    <w:p w14:paraId="32B62FAA" w14:textId="77777777" w:rsidR="00AE6BE3" w:rsidRDefault="00AE6BE3" w:rsidP="00AE6BE3">
      <w:r>
        <w:t xml:space="preserve">                    | Initial total | 88.41 kB</w:t>
      </w:r>
    </w:p>
    <w:p w14:paraId="124F4F5F" w14:textId="77777777" w:rsidR="00AE6BE3" w:rsidRDefault="00AE6BE3" w:rsidP="00AE6BE3"/>
    <w:p w14:paraId="07A4B559" w14:textId="77777777" w:rsidR="00AE6BE3" w:rsidRDefault="00AE6BE3" w:rsidP="00AE6BE3">
      <w:r>
        <w:t>Application bundle generation complete. [2.347 seconds]</w:t>
      </w:r>
    </w:p>
    <w:p w14:paraId="54CDD5E5" w14:textId="77777777" w:rsidR="00AE6BE3" w:rsidRDefault="00AE6BE3" w:rsidP="00AE6BE3"/>
    <w:p w14:paraId="7793A5BA" w14:textId="77777777" w:rsidR="00AE6BE3" w:rsidRDefault="00AE6BE3" w:rsidP="00AE6BE3">
      <w:r>
        <w:t>Watch mode enabled. Watching for file changes...</w:t>
      </w:r>
    </w:p>
    <w:p w14:paraId="7649D437" w14:textId="77777777" w:rsidR="00AE6BE3" w:rsidRDefault="00AE6BE3" w:rsidP="00AE6BE3">
      <w:r>
        <w:t xml:space="preserve">  </w:t>
      </w:r>
      <w:r>
        <w:rPr>
          <w:rFonts w:ascii="Segoe UI Symbol" w:hAnsi="Segoe UI Symbol" w:cs="Segoe UI Symbol"/>
        </w:rPr>
        <w:t>➜</w:t>
      </w:r>
      <w:r>
        <w:t xml:space="preserve">  Local:   http://localhost:4200/</w:t>
      </w:r>
    </w:p>
    <w:p w14:paraId="095F47BB" w14:textId="77777777" w:rsidR="00AE6BE3" w:rsidRDefault="00AE6BE3" w:rsidP="00AE6BE3">
      <w:r>
        <w:t xml:space="preserve">  </w:t>
      </w:r>
      <w:r>
        <w:rPr>
          <w:rFonts w:ascii="Segoe UI Symbol" w:hAnsi="Segoe UI Symbol" w:cs="Segoe UI Symbol"/>
        </w:rPr>
        <w:t>➜</w:t>
      </w:r>
      <w:r>
        <w:t xml:space="preserve">  press h + enter to show help</w:t>
      </w:r>
    </w:p>
    <w:p w14:paraId="274F8D41" w14:textId="77777777" w:rsidR="00AE6BE3" w:rsidRDefault="00AE6BE3" w:rsidP="00AE6BE3">
      <w:r>
        <w:t>h</w:t>
      </w:r>
    </w:p>
    <w:p w14:paraId="31EAB28F" w14:textId="77777777" w:rsidR="00AE6BE3" w:rsidRDefault="00AE6BE3" w:rsidP="00AE6BE3"/>
    <w:p w14:paraId="13D0D76B" w14:textId="77777777" w:rsidR="00AE6BE3" w:rsidRDefault="00AE6BE3" w:rsidP="00AE6BE3">
      <w:r>
        <w:t xml:space="preserve">  Shortcuts</w:t>
      </w:r>
    </w:p>
    <w:p w14:paraId="4DE4D194" w14:textId="77777777" w:rsidR="00AE6BE3" w:rsidRDefault="00AE6BE3" w:rsidP="00AE6BE3">
      <w:r>
        <w:t xml:space="preserve">  press r + enter to force reload browser</w:t>
      </w:r>
    </w:p>
    <w:p w14:paraId="5E48ECF6" w14:textId="77777777" w:rsidR="00AE6BE3" w:rsidRDefault="00AE6BE3" w:rsidP="00AE6BE3">
      <w:r>
        <w:t xml:space="preserve">  press u + enter to show server url</w:t>
      </w:r>
    </w:p>
    <w:p w14:paraId="2EB77D2C" w14:textId="77777777" w:rsidR="00AE6BE3" w:rsidRDefault="00AE6BE3" w:rsidP="00AE6BE3">
      <w:r>
        <w:t xml:space="preserve">  press o + enter to open in browser</w:t>
      </w:r>
    </w:p>
    <w:p w14:paraId="5049D8BA" w14:textId="77777777" w:rsidR="00AE6BE3" w:rsidRDefault="00AE6BE3" w:rsidP="00AE6BE3">
      <w:r>
        <w:t xml:space="preserve">  press c + enter to clear console</w:t>
      </w:r>
    </w:p>
    <w:p w14:paraId="3C0C25F2" w14:textId="77777777" w:rsidR="00AE6BE3" w:rsidRDefault="00AE6BE3" w:rsidP="00AE6BE3">
      <w:r>
        <w:t xml:space="preserve">  press q + enter to quit</w:t>
      </w:r>
    </w:p>
    <w:p w14:paraId="39188E9B" w14:textId="77777777" w:rsidR="00AE6BE3" w:rsidRDefault="00AE6BE3" w:rsidP="00AE6BE3">
      <w:r>
        <w:t>o</w:t>
      </w:r>
    </w:p>
    <w:p w14:paraId="62A07E03" w14:textId="77777777" w:rsidR="00AE6BE3" w:rsidRDefault="00AE6BE3" w:rsidP="00414DEB"/>
    <w:p w14:paraId="4E65A7B1" w14:textId="0AA0381E" w:rsidR="00AE6BE3" w:rsidRDefault="00FC3B32" w:rsidP="00414DEB">
      <w:r>
        <w:sym w:font="Wingdings" w:char="F0E0"/>
      </w:r>
    </w:p>
    <w:p w14:paraId="6E707FA3" w14:textId="25342CE7" w:rsidR="00FC3B32" w:rsidRDefault="00FC3B32" w:rsidP="00414DEB">
      <w:r>
        <w:t>ng generate component servers</w:t>
      </w:r>
    </w:p>
    <w:p w14:paraId="114BDBC7" w14:textId="48B709E2" w:rsidR="00FC3B32" w:rsidRDefault="00FC3B32" w:rsidP="00414DEB">
      <w:r>
        <w:t>we can create our own component. Every component is associated with the html and css. We can use this component anywhere we needed.</w:t>
      </w:r>
    </w:p>
    <w:p w14:paraId="58419728" w14:textId="79498039" w:rsidR="00FC3B32" w:rsidRDefault="00FC3B32" w:rsidP="00414DEB">
      <w:r>
        <w:t>We need to use below command to generate component:</w:t>
      </w:r>
    </w:p>
    <w:p w14:paraId="771F90B4" w14:textId="77777777" w:rsidR="00FC3B32" w:rsidRDefault="00FC3B32" w:rsidP="00FC3B32">
      <w:r>
        <w:t>ng generate component servers</w:t>
      </w:r>
    </w:p>
    <w:p w14:paraId="20083D2C" w14:textId="77777777" w:rsidR="00FC3B32" w:rsidRDefault="00FC3B32" w:rsidP="00414DEB"/>
    <w:p w14:paraId="4F41EDE9" w14:textId="77777777" w:rsidR="00572DB2" w:rsidRPr="00572DB2" w:rsidRDefault="00572DB2" w:rsidP="00572D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2DB2">
        <w:rPr>
          <w:rFonts w:ascii="Consolas" w:eastAsia="Times New Roman" w:hAnsi="Consolas" w:cs="Times New Roman"/>
          <w:color w:val="9CDCFE"/>
          <w:kern w:val="0"/>
          <w:sz w:val="21"/>
          <w:szCs w:val="21"/>
          <w:lang w:eastAsia="en-IN"/>
          <w14:ligatures w14:val="none"/>
        </w:rPr>
        <w:lastRenderedPageBreak/>
        <w:t>selector:</w:t>
      </w:r>
      <w:r w:rsidRPr="00572DB2">
        <w:rPr>
          <w:rFonts w:ascii="Consolas" w:eastAsia="Times New Roman" w:hAnsi="Consolas" w:cs="Times New Roman"/>
          <w:color w:val="CCCCCC"/>
          <w:kern w:val="0"/>
          <w:sz w:val="21"/>
          <w:szCs w:val="21"/>
          <w:lang w:eastAsia="en-IN"/>
          <w14:ligatures w14:val="none"/>
        </w:rPr>
        <w:t xml:space="preserve"> </w:t>
      </w:r>
      <w:r w:rsidRPr="00572DB2">
        <w:rPr>
          <w:rFonts w:ascii="Consolas" w:eastAsia="Times New Roman" w:hAnsi="Consolas" w:cs="Times New Roman"/>
          <w:color w:val="CE9178"/>
          <w:kern w:val="0"/>
          <w:sz w:val="21"/>
          <w:szCs w:val="21"/>
          <w:lang w:eastAsia="en-IN"/>
          <w14:ligatures w14:val="none"/>
        </w:rPr>
        <w:t>'app-servers'</w:t>
      </w:r>
      <w:r w:rsidRPr="00572DB2">
        <w:rPr>
          <w:rFonts w:ascii="Consolas" w:eastAsia="Times New Roman" w:hAnsi="Consolas" w:cs="Times New Roman"/>
          <w:color w:val="CCCCCC"/>
          <w:kern w:val="0"/>
          <w:sz w:val="21"/>
          <w:szCs w:val="21"/>
          <w:lang w:eastAsia="en-IN"/>
          <w14:ligatures w14:val="none"/>
        </w:rPr>
        <w:t>,</w:t>
      </w:r>
    </w:p>
    <w:p w14:paraId="6B0C6AA6" w14:textId="6E45162F" w:rsidR="00FC3B32" w:rsidRDefault="00572DB2" w:rsidP="00414DEB">
      <w:r>
        <w:t>-&gt;tag</w:t>
      </w:r>
    </w:p>
    <w:p w14:paraId="25598270" w14:textId="471CE9F0" w:rsidR="00572DB2" w:rsidRPr="00572DB2" w:rsidRDefault="00572DB2" w:rsidP="00572DB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572DB2">
        <w:rPr>
          <w:rFonts w:ascii="Consolas" w:eastAsia="Times New Roman" w:hAnsi="Consolas" w:cs="Times New Roman"/>
          <w:color w:val="9CDCFE"/>
          <w:kern w:val="0"/>
          <w:sz w:val="21"/>
          <w:szCs w:val="21"/>
          <w:lang w:eastAsia="en-IN"/>
          <w14:ligatures w14:val="none"/>
        </w:rPr>
        <w:t>selector:</w:t>
      </w:r>
      <w:r w:rsidRPr="00572DB2">
        <w:rPr>
          <w:rFonts w:ascii="Consolas" w:eastAsia="Times New Roman" w:hAnsi="Consolas" w:cs="Times New Roman"/>
          <w:color w:val="CCCCCC"/>
          <w:kern w:val="0"/>
          <w:sz w:val="21"/>
          <w:szCs w:val="21"/>
          <w:lang w:eastAsia="en-IN"/>
          <w14:ligatures w14:val="none"/>
        </w:rPr>
        <w:t xml:space="preserve"> </w:t>
      </w:r>
      <w:r w:rsidRPr="00572DB2">
        <w:rPr>
          <w:rFonts w:ascii="Consolas" w:eastAsia="Times New Roman" w:hAnsi="Consolas" w:cs="Times New Roman"/>
          <w:color w:val="CE9178"/>
          <w:kern w:val="0"/>
          <w:sz w:val="21"/>
          <w:szCs w:val="21"/>
          <w:lang w:eastAsia="en-IN"/>
          <w14:ligatures w14:val="none"/>
        </w:rPr>
        <w:t>'</w:t>
      </w:r>
      <w:r>
        <w:rPr>
          <w:rFonts w:ascii="Consolas" w:eastAsia="Times New Roman" w:hAnsi="Consolas" w:cs="Times New Roman"/>
          <w:color w:val="CE9178"/>
          <w:kern w:val="0"/>
          <w:sz w:val="21"/>
          <w:szCs w:val="21"/>
          <w:lang w:eastAsia="en-IN"/>
          <w14:ligatures w14:val="none"/>
        </w:rPr>
        <w:t>[</w:t>
      </w:r>
      <w:r w:rsidRPr="00572DB2">
        <w:rPr>
          <w:rFonts w:ascii="Consolas" w:eastAsia="Times New Roman" w:hAnsi="Consolas" w:cs="Times New Roman"/>
          <w:color w:val="CE9178"/>
          <w:kern w:val="0"/>
          <w:sz w:val="21"/>
          <w:szCs w:val="21"/>
          <w:lang w:eastAsia="en-IN"/>
          <w14:ligatures w14:val="none"/>
        </w:rPr>
        <w:t>app-servers</w:t>
      </w:r>
      <w:r>
        <w:rPr>
          <w:rFonts w:ascii="Consolas" w:eastAsia="Times New Roman" w:hAnsi="Consolas" w:cs="Times New Roman"/>
          <w:color w:val="CE9178"/>
          <w:kern w:val="0"/>
          <w:sz w:val="21"/>
          <w:szCs w:val="21"/>
          <w:lang w:eastAsia="en-IN"/>
          <w14:ligatures w14:val="none"/>
        </w:rPr>
        <w:t>]</w:t>
      </w:r>
      <w:r w:rsidRPr="00572DB2">
        <w:rPr>
          <w:rFonts w:ascii="Consolas" w:eastAsia="Times New Roman" w:hAnsi="Consolas" w:cs="Times New Roman"/>
          <w:color w:val="CE9178"/>
          <w:kern w:val="0"/>
          <w:sz w:val="21"/>
          <w:szCs w:val="21"/>
          <w:lang w:eastAsia="en-IN"/>
          <w14:ligatures w14:val="none"/>
        </w:rPr>
        <w:t>'</w:t>
      </w:r>
      <w:r w:rsidRPr="00572DB2">
        <w:rPr>
          <w:rFonts w:ascii="Consolas" w:eastAsia="Times New Roman" w:hAnsi="Consolas" w:cs="Times New Roman"/>
          <w:color w:val="CCCCCC"/>
          <w:kern w:val="0"/>
          <w:sz w:val="21"/>
          <w:szCs w:val="21"/>
          <w:lang w:eastAsia="en-IN"/>
          <w14:ligatures w14:val="none"/>
        </w:rPr>
        <w:t>,</w:t>
      </w:r>
    </w:p>
    <w:p w14:paraId="6744BF94" w14:textId="4BBDE098" w:rsidR="00572DB2" w:rsidRDefault="00572DB2" w:rsidP="00414DEB">
      <w:r>
        <w:t>-&gt;div element</w:t>
      </w:r>
    </w:p>
    <w:p w14:paraId="38C9AFD7" w14:textId="6CD2678E" w:rsidR="00CD51D8" w:rsidRDefault="00CD51D8" w:rsidP="00414DEB">
      <w:r>
        <w:t>&lt;div app-servers&gt;&lt;/div&gt;</w:t>
      </w:r>
    </w:p>
    <w:p w14:paraId="2AA960B0" w14:textId="19C720BF" w:rsidR="00CD51D8" w:rsidRDefault="00CD51D8" w:rsidP="00414DEB">
      <w:pPr>
        <w:rPr>
          <w:rFonts w:ascii="Consolas" w:eastAsia="Times New Roman" w:hAnsi="Consolas" w:cs="Times New Roman"/>
          <w:color w:val="CCCCCC"/>
          <w:kern w:val="0"/>
          <w:sz w:val="21"/>
          <w:szCs w:val="21"/>
          <w:lang w:eastAsia="en-IN"/>
          <w14:ligatures w14:val="none"/>
        </w:rPr>
      </w:pPr>
      <w:r w:rsidRPr="00572DB2">
        <w:rPr>
          <w:rFonts w:ascii="Consolas" w:eastAsia="Times New Roman" w:hAnsi="Consolas" w:cs="Times New Roman"/>
          <w:color w:val="9CDCFE"/>
          <w:kern w:val="0"/>
          <w:sz w:val="21"/>
          <w:szCs w:val="21"/>
          <w:lang w:eastAsia="en-IN"/>
          <w14:ligatures w14:val="none"/>
        </w:rPr>
        <w:t>selector:</w:t>
      </w:r>
      <w:r w:rsidRPr="00572DB2">
        <w:rPr>
          <w:rFonts w:ascii="Consolas" w:eastAsia="Times New Roman" w:hAnsi="Consolas" w:cs="Times New Roman"/>
          <w:color w:val="CCCCCC"/>
          <w:kern w:val="0"/>
          <w:sz w:val="21"/>
          <w:szCs w:val="21"/>
          <w:lang w:eastAsia="en-IN"/>
          <w14:ligatures w14:val="none"/>
        </w:rPr>
        <w:t xml:space="preserve"> </w:t>
      </w:r>
      <w:r w:rsidRPr="00572DB2">
        <w:rPr>
          <w:rFonts w:ascii="Consolas" w:eastAsia="Times New Roman" w:hAnsi="Consolas" w:cs="Times New Roman"/>
          <w:color w:val="CE9178"/>
          <w:kern w:val="0"/>
          <w:sz w:val="21"/>
          <w:szCs w:val="21"/>
          <w:lang w:eastAsia="en-IN"/>
          <w14:ligatures w14:val="none"/>
        </w:rPr>
        <w:t>'</w:t>
      </w:r>
      <w:r>
        <w:rPr>
          <w:rFonts w:ascii="Consolas" w:eastAsia="Times New Roman" w:hAnsi="Consolas" w:cs="Times New Roman"/>
          <w:color w:val="CE9178"/>
          <w:kern w:val="0"/>
          <w:sz w:val="21"/>
          <w:szCs w:val="21"/>
          <w:lang w:eastAsia="en-IN"/>
          <w14:ligatures w14:val="none"/>
        </w:rPr>
        <w:t>.</w:t>
      </w:r>
      <w:r w:rsidRPr="00572DB2">
        <w:rPr>
          <w:rFonts w:ascii="Consolas" w:eastAsia="Times New Roman" w:hAnsi="Consolas" w:cs="Times New Roman"/>
          <w:color w:val="CE9178"/>
          <w:kern w:val="0"/>
          <w:sz w:val="21"/>
          <w:szCs w:val="21"/>
          <w:lang w:eastAsia="en-IN"/>
          <w14:ligatures w14:val="none"/>
        </w:rPr>
        <w:t>app-servers'</w:t>
      </w:r>
      <w:r w:rsidRPr="00572DB2">
        <w:rPr>
          <w:rFonts w:ascii="Consolas" w:eastAsia="Times New Roman" w:hAnsi="Consolas" w:cs="Times New Roman"/>
          <w:color w:val="CCCCCC"/>
          <w:kern w:val="0"/>
          <w:sz w:val="21"/>
          <w:szCs w:val="21"/>
          <w:lang w:eastAsia="en-IN"/>
          <w14:ligatures w14:val="none"/>
        </w:rPr>
        <w:t>,</w:t>
      </w:r>
    </w:p>
    <w:p w14:paraId="3C464F18" w14:textId="16921F21" w:rsidR="00CD51D8" w:rsidRDefault="00CD51D8" w:rsidP="00414DEB">
      <w:pPr>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CCCCCC"/>
          <w:kern w:val="0"/>
          <w:sz w:val="21"/>
          <w:szCs w:val="21"/>
          <w:lang w:eastAsia="en-IN"/>
          <w14:ligatures w14:val="none"/>
        </w:rPr>
        <w:t>&lt;div class=”app-servers”&gt;&lt;/div&gt;</w:t>
      </w:r>
    </w:p>
    <w:p w14:paraId="0902EDBC" w14:textId="77777777" w:rsidR="00744108" w:rsidRPr="00744108" w:rsidRDefault="00744108" w:rsidP="00744108">
      <w:pPr>
        <w:shd w:val="clear" w:color="auto" w:fill="1F1F1F"/>
        <w:spacing w:line="285" w:lineRule="atLeast"/>
        <w:rPr>
          <w:rFonts w:ascii="Consolas" w:eastAsia="Times New Roman" w:hAnsi="Consolas" w:cs="Times New Roman"/>
          <w:color w:val="CCCCCC"/>
          <w:kern w:val="0"/>
          <w:sz w:val="21"/>
          <w:szCs w:val="21"/>
          <w:lang w:eastAsia="en-IN"/>
          <w14:ligatures w14:val="none"/>
        </w:rPr>
      </w:pPr>
      <w:r>
        <w:t xml:space="preserve">To use ngModel we need to impoert </w:t>
      </w:r>
      <w:r w:rsidRPr="00744108">
        <w:rPr>
          <w:rFonts w:ascii="Consolas" w:eastAsia="Times New Roman" w:hAnsi="Consolas" w:cs="Times New Roman"/>
          <w:color w:val="C586C0"/>
          <w:kern w:val="0"/>
          <w:sz w:val="21"/>
          <w:szCs w:val="21"/>
          <w:lang w:eastAsia="en-IN"/>
          <w14:ligatures w14:val="none"/>
        </w:rPr>
        <w:t>import</w:t>
      </w:r>
      <w:r w:rsidRPr="00744108">
        <w:rPr>
          <w:rFonts w:ascii="Consolas" w:eastAsia="Times New Roman" w:hAnsi="Consolas" w:cs="Times New Roman"/>
          <w:color w:val="CCCCCC"/>
          <w:kern w:val="0"/>
          <w:sz w:val="21"/>
          <w:szCs w:val="21"/>
          <w:lang w:eastAsia="en-IN"/>
          <w14:ligatures w14:val="none"/>
        </w:rPr>
        <w:t xml:space="preserve"> { </w:t>
      </w:r>
      <w:r w:rsidRPr="00744108">
        <w:rPr>
          <w:rFonts w:ascii="Consolas" w:eastAsia="Times New Roman" w:hAnsi="Consolas" w:cs="Times New Roman"/>
          <w:color w:val="9CDCFE"/>
          <w:kern w:val="0"/>
          <w:sz w:val="21"/>
          <w:szCs w:val="21"/>
          <w:lang w:eastAsia="en-IN"/>
          <w14:ligatures w14:val="none"/>
        </w:rPr>
        <w:t>FormsModule</w:t>
      </w:r>
      <w:r w:rsidRPr="00744108">
        <w:rPr>
          <w:rFonts w:ascii="Consolas" w:eastAsia="Times New Roman" w:hAnsi="Consolas" w:cs="Times New Roman"/>
          <w:color w:val="CCCCCC"/>
          <w:kern w:val="0"/>
          <w:sz w:val="21"/>
          <w:szCs w:val="21"/>
          <w:lang w:eastAsia="en-IN"/>
          <w14:ligatures w14:val="none"/>
        </w:rPr>
        <w:t xml:space="preserve"> } </w:t>
      </w:r>
      <w:r w:rsidRPr="00744108">
        <w:rPr>
          <w:rFonts w:ascii="Consolas" w:eastAsia="Times New Roman" w:hAnsi="Consolas" w:cs="Times New Roman"/>
          <w:color w:val="C586C0"/>
          <w:kern w:val="0"/>
          <w:sz w:val="21"/>
          <w:szCs w:val="21"/>
          <w:lang w:eastAsia="en-IN"/>
          <w14:ligatures w14:val="none"/>
        </w:rPr>
        <w:t>from</w:t>
      </w:r>
      <w:r w:rsidRPr="00744108">
        <w:rPr>
          <w:rFonts w:ascii="Consolas" w:eastAsia="Times New Roman" w:hAnsi="Consolas" w:cs="Times New Roman"/>
          <w:color w:val="CCCCCC"/>
          <w:kern w:val="0"/>
          <w:sz w:val="21"/>
          <w:szCs w:val="21"/>
          <w:lang w:eastAsia="en-IN"/>
          <w14:ligatures w14:val="none"/>
        </w:rPr>
        <w:t xml:space="preserve"> </w:t>
      </w:r>
      <w:r w:rsidRPr="00744108">
        <w:rPr>
          <w:rFonts w:ascii="Consolas" w:eastAsia="Times New Roman" w:hAnsi="Consolas" w:cs="Times New Roman"/>
          <w:color w:val="CE9178"/>
          <w:kern w:val="0"/>
          <w:sz w:val="21"/>
          <w:szCs w:val="21"/>
          <w:lang w:eastAsia="en-IN"/>
          <w14:ligatures w14:val="none"/>
        </w:rPr>
        <w:t>'@angular/forms'</w:t>
      </w:r>
      <w:r w:rsidRPr="00744108">
        <w:rPr>
          <w:rFonts w:ascii="Consolas" w:eastAsia="Times New Roman" w:hAnsi="Consolas" w:cs="Times New Roman"/>
          <w:color w:val="CCCCCC"/>
          <w:kern w:val="0"/>
          <w:sz w:val="21"/>
          <w:szCs w:val="21"/>
          <w:lang w:eastAsia="en-IN"/>
          <w14:ligatures w14:val="none"/>
        </w:rPr>
        <w:t>;</w:t>
      </w:r>
    </w:p>
    <w:p w14:paraId="4A2CE8B2" w14:textId="5066FE9E" w:rsidR="00CD51D8" w:rsidRDefault="00CD51D8" w:rsidP="00414DEB"/>
    <w:p w14:paraId="5B1CDAEE" w14:textId="24B248B2" w:rsidR="00744108" w:rsidRDefault="00744108" w:rsidP="00414DEB">
      <w:r>
        <w:t>Keep forms module in import</w:t>
      </w:r>
    </w:p>
    <w:p w14:paraId="787A9678" w14:textId="4289B797" w:rsidR="00744108" w:rsidRDefault="00744108" w:rsidP="00414DEB">
      <w:r>
        <w:rPr>
          <w:noProof/>
        </w:rPr>
        <w:lastRenderedPageBreak/>
        <w:drawing>
          <wp:inline distT="0" distB="0" distL="0" distR="0" wp14:anchorId="6572DA57" wp14:editId="201ED487">
            <wp:extent cx="5731510" cy="3223895"/>
            <wp:effectExtent l="0" t="0" r="2540" b="0"/>
            <wp:docPr id="2016587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22F173F" wp14:editId="72AE3471">
            <wp:extent cx="5731510" cy="3223895"/>
            <wp:effectExtent l="0" t="0" r="2540" b="0"/>
            <wp:docPr id="296210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39B84FB" wp14:editId="5A831AF6">
            <wp:extent cx="5731510" cy="3223895"/>
            <wp:effectExtent l="0" t="0" r="2540" b="0"/>
            <wp:docPr id="865761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0497AC2" wp14:editId="67AFAEA2">
            <wp:extent cx="6183086" cy="3477899"/>
            <wp:effectExtent l="0" t="0" r="8255" b="8255"/>
            <wp:docPr id="2008707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190016" cy="3481797"/>
                    </a:xfrm>
                    <a:prstGeom prst="rect">
                      <a:avLst/>
                    </a:prstGeom>
                    <a:noFill/>
                    <a:ln>
                      <a:noFill/>
                    </a:ln>
                  </pic:spPr>
                </pic:pic>
              </a:graphicData>
            </a:graphic>
          </wp:inline>
        </w:drawing>
      </w:r>
      <w:r>
        <w:rPr>
          <w:noProof/>
        </w:rPr>
        <w:lastRenderedPageBreak/>
        <w:drawing>
          <wp:inline distT="0" distB="0" distL="0" distR="0" wp14:anchorId="7DF752B1" wp14:editId="3854FA44">
            <wp:extent cx="5731510" cy="3223895"/>
            <wp:effectExtent l="0" t="0" r="2540" b="0"/>
            <wp:docPr id="175087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7441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0B63"/>
    <w:multiLevelType w:val="multilevel"/>
    <w:tmpl w:val="E80E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56C7E"/>
    <w:multiLevelType w:val="multilevel"/>
    <w:tmpl w:val="DD38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87154"/>
    <w:multiLevelType w:val="multilevel"/>
    <w:tmpl w:val="EF4CF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C2684"/>
    <w:multiLevelType w:val="multilevel"/>
    <w:tmpl w:val="AA0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00779"/>
    <w:multiLevelType w:val="multilevel"/>
    <w:tmpl w:val="9CC6E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F43B48"/>
    <w:multiLevelType w:val="multilevel"/>
    <w:tmpl w:val="D828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623475"/>
    <w:multiLevelType w:val="multilevel"/>
    <w:tmpl w:val="59FC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C5014"/>
    <w:multiLevelType w:val="multilevel"/>
    <w:tmpl w:val="8C3E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B1C0E"/>
    <w:multiLevelType w:val="multilevel"/>
    <w:tmpl w:val="04D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B45832"/>
    <w:multiLevelType w:val="multilevel"/>
    <w:tmpl w:val="851AA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AA1CB6"/>
    <w:multiLevelType w:val="multilevel"/>
    <w:tmpl w:val="49E8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8D40C6"/>
    <w:multiLevelType w:val="multilevel"/>
    <w:tmpl w:val="3D30C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1D1C7A"/>
    <w:multiLevelType w:val="multilevel"/>
    <w:tmpl w:val="6FE8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A0FEE"/>
    <w:multiLevelType w:val="multilevel"/>
    <w:tmpl w:val="A804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751EAF"/>
    <w:multiLevelType w:val="multilevel"/>
    <w:tmpl w:val="8BBAE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A64436"/>
    <w:multiLevelType w:val="multilevel"/>
    <w:tmpl w:val="FFEA3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836543"/>
    <w:multiLevelType w:val="multilevel"/>
    <w:tmpl w:val="1E32D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6045B1"/>
    <w:multiLevelType w:val="multilevel"/>
    <w:tmpl w:val="9D7C2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241AF0"/>
    <w:multiLevelType w:val="multilevel"/>
    <w:tmpl w:val="2932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930DAA"/>
    <w:multiLevelType w:val="multilevel"/>
    <w:tmpl w:val="B370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2A7CA4"/>
    <w:multiLevelType w:val="multilevel"/>
    <w:tmpl w:val="FF7C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1707CC"/>
    <w:multiLevelType w:val="multilevel"/>
    <w:tmpl w:val="A6A81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C76720"/>
    <w:multiLevelType w:val="multilevel"/>
    <w:tmpl w:val="E54A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A921F4"/>
    <w:multiLevelType w:val="multilevel"/>
    <w:tmpl w:val="ABC2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D56730"/>
    <w:multiLevelType w:val="multilevel"/>
    <w:tmpl w:val="DEE6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7098F"/>
    <w:multiLevelType w:val="multilevel"/>
    <w:tmpl w:val="DFD46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466213"/>
    <w:multiLevelType w:val="multilevel"/>
    <w:tmpl w:val="9E9E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212FD3"/>
    <w:multiLevelType w:val="multilevel"/>
    <w:tmpl w:val="FC98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89103E"/>
    <w:multiLevelType w:val="multilevel"/>
    <w:tmpl w:val="97309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B67F01"/>
    <w:multiLevelType w:val="multilevel"/>
    <w:tmpl w:val="2E58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D65B5"/>
    <w:multiLevelType w:val="multilevel"/>
    <w:tmpl w:val="476C6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A11DBE"/>
    <w:multiLevelType w:val="multilevel"/>
    <w:tmpl w:val="4E34A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2C7A08"/>
    <w:multiLevelType w:val="multilevel"/>
    <w:tmpl w:val="9998D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5D4388"/>
    <w:multiLevelType w:val="multilevel"/>
    <w:tmpl w:val="FDFC3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AD1AC6"/>
    <w:multiLevelType w:val="multilevel"/>
    <w:tmpl w:val="B018F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82F6F"/>
    <w:multiLevelType w:val="multilevel"/>
    <w:tmpl w:val="CA08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CC2CE9"/>
    <w:multiLevelType w:val="multilevel"/>
    <w:tmpl w:val="6284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8D66D1"/>
    <w:multiLevelType w:val="multilevel"/>
    <w:tmpl w:val="7240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207A70"/>
    <w:multiLevelType w:val="multilevel"/>
    <w:tmpl w:val="E696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790094"/>
    <w:multiLevelType w:val="multilevel"/>
    <w:tmpl w:val="9E2C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074A91"/>
    <w:multiLevelType w:val="multilevel"/>
    <w:tmpl w:val="9C4E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D44B3F"/>
    <w:multiLevelType w:val="multilevel"/>
    <w:tmpl w:val="E27E8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7A1074"/>
    <w:multiLevelType w:val="multilevel"/>
    <w:tmpl w:val="AE16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372140"/>
    <w:multiLevelType w:val="multilevel"/>
    <w:tmpl w:val="A2B4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4B3EC2"/>
    <w:multiLevelType w:val="multilevel"/>
    <w:tmpl w:val="B270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273BAD"/>
    <w:multiLevelType w:val="multilevel"/>
    <w:tmpl w:val="56B6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CF48CF"/>
    <w:multiLevelType w:val="multilevel"/>
    <w:tmpl w:val="FBB05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CF4F0B"/>
    <w:multiLevelType w:val="multilevel"/>
    <w:tmpl w:val="49222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C4C70DE"/>
    <w:multiLevelType w:val="multilevel"/>
    <w:tmpl w:val="67B29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DE5108"/>
    <w:multiLevelType w:val="multilevel"/>
    <w:tmpl w:val="B22E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DA750B"/>
    <w:multiLevelType w:val="multilevel"/>
    <w:tmpl w:val="CA58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B64B2B"/>
    <w:multiLevelType w:val="multilevel"/>
    <w:tmpl w:val="E59C4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0C57F61"/>
    <w:multiLevelType w:val="multilevel"/>
    <w:tmpl w:val="20560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1C86429"/>
    <w:multiLevelType w:val="multilevel"/>
    <w:tmpl w:val="81C6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811E35"/>
    <w:multiLevelType w:val="multilevel"/>
    <w:tmpl w:val="18E8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6E1EE3"/>
    <w:multiLevelType w:val="multilevel"/>
    <w:tmpl w:val="66F8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89337D"/>
    <w:multiLevelType w:val="multilevel"/>
    <w:tmpl w:val="FA5E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9D6B39"/>
    <w:multiLevelType w:val="multilevel"/>
    <w:tmpl w:val="6AFA6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2F0A80"/>
    <w:multiLevelType w:val="multilevel"/>
    <w:tmpl w:val="FD543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F025A5"/>
    <w:multiLevelType w:val="multilevel"/>
    <w:tmpl w:val="D5663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D94A55"/>
    <w:multiLevelType w:val="multilevel"/>
    <w:tmpl w:val="E124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62575B"/>
    <w:multiLevelType w:val="multilevel"/>
    <w:tmpl w:val="09C8B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C64878"/>
    <w:multiLevelType w:val="multilevel"/>
    <w:tmpl w:val="B510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3965CCE"/>
    <w:multiLevelType w:val="multilevel"/>
    <w:tmpl w:val="175E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8F289C"/>
    <w:multiLevelType w:val="multilevel"/>
    <w:tmpl w:val="2D509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1769B9"/>
    <w:multiLevelType w:val="multilevel"/>
    <w:tmpl w:val="4A20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9E3A36"/>
    <w:multiLevelType w:val="multilevel"/>
    <w:tmpl w:val="DD4E8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730EAA"/>
    <w:multiLevelType w:val="multilevel"/>
    <w:tmpl w:val="A304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216BF1"/>
    <w:multiLevelType w:val="multilevel"/>
    <w:tmpl w:val="A926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A17C3A"/>
    <w:multiLevelType w:val="multilevel"/>
    <w:tmpl w:val="0B2AB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35371F"/>
    <w:multiLevelType w:val="multilevel"/>
    <w:tmpl w:val="AC22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C37257"/>
    <w:multiLevelType w:val="multilevel"/>
    <w:tmpl w:val="6DD4B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8415B45"/>
    <w:multiLevelType w:val="multilevel"/>
    <w:tmpl w:val="56FE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F754E9"/>
    <w:multiLevelType w:val="multilevel"/>
    <w:tmpl w:val="8EF0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E0632E9"/>
    <w:multiLevelType w:val="multilevel"/>
    <w:tmpl w:val="8284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D2470F"/>
    <w:multiLevelType w:val="multilevel"/>
    <w:tmpl w:val="9C2E0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1E938F2"/>
    <w:multiLevelType w:val="multilevel"/>
    <w:tmpl w:val="AE2C5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435128"/>
    <w:multiLevelType w:val="multilevel"/>
    <w:tmpl w:val="55A28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36C50A8"/>
    <w:multiLevelType w:val="multilevel"/>
    <w:tmpl w:val="E3189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6517B6"/>
    <w:multiLevelType w:val="multilevel"/>
    <w:tmpl w:val="AEAE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6950E58"/>
    <w:multiLevelType w:val="multilevel"/>
    <w:tmpl w:val="F368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8A7255"/>
    <w:multiLevelType w:val="multilevel"/>
    <w:tmpl w:val="FB1C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276ACE"/>
    <w:multiLevelType w:val="multilevel"/>
    <w:tmpl w:val="459A8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227F6C"/>
    <w:multiLevelType w:val="multilevel"/>
    <w:tmpl w:val="2E840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0393187">
    <w:abstractNumId w:val="77"/>
  </w:num>
  <w:num w:numId="2" w16cid:durableId="1963338669">
    <w:abstractNumId w:val="10"/>
  </w:num>
  <w:num w:numId="3" w16cid:durableId="625702369">
    <w:abstractNumId w:val="38"/>
  </w:num>
  <w:num w:numId="4" w16cid:durableId="275020174">
    <w:abstractNumId w:val="46"/>
  </w:num>
  <w:num w:numId="5" w16cid:durableId="2083915854">
    <w:abstractNumId w:val="33"/>
  </w:num>
  <w:num w:numId="6" w16cid:durableId="793713260">
    <w:abstractNumId w:val="15"/>
  </w:num>
  <w:num w:numId="7" w16cid:durableId="1886062943">
    <w:abstractNumId w:val="71"/>
  </w:num>
  <w:num w:numId="8" w16cid:durableId="737482624">
    <w:abstractNumId w:val="49"/>
  </w:num>
  <w:num w:numId="9" w16cid:durableId="1620406168">
    <w:abstractNumId w:val="17"/>
  </w:num>
  <w:num w:numId="10" w16cid:durableId="1541891064">
    <w:abstractNumId w:val="20"/>
  </w:num>
  <w:num w:numId="11" w16cid:durableId="65536772">
    <w:abstractNumId w:val="64"/>
  </w:num>
  <w:num w:numId="12" w16cid:durableId="1896427054">
    <w:abstractNumId w:val="73"/>
  </w:num>
  <w:num w:numId="13" w16cid:durableId="1625189148">
    <w:abstractNumId w:val="66"/>
  </w:num>
  <w:num w:numId="14" w16cid:durableId="809519122">
    <w:abstractNumId w:val="31"/>
  </w:num>
  <w:num w:numId="15" w16cid:durableId="495345040">
    <w:abstractNumId w:val="76"/>
  </w:num>
  <w:num w:numId="16" w16cid:durableId="1106078861">
    <w:abstractNumId w:val="50"/>
  </w:num>
  <w:num w:numId="17" w16cid:durableId="235018511">
    <w:abstractNumId w:val="41"/>
  </w:num>
  <w:num w:numId="18" w16cid:durableId="607278009">
    <w:abstractNumId w:val="72"/>
  </w:num>
  <w:num w:numId="19" w16cid:durableId="753939502">
    <w:abstractNumId w:val="6"/>
  </w:num>
  <w:num w:numId="20" w16cid:durableId="1918664633">
    <w:abstractNumId w:val="83"/>
  </w:num>
  <w:num w:numId="21" w16cid:durableId="2006396945">
    <w:abstractNumId w:val="69"/>
  </w:num>
  <w:num w:numId="22" w16cid:durableId="982470312">
    <w:abstractNumId w:val="11"/>
  </w:num>
  <w:num w:numId="23" w16cid:durableId="388267956">
    <w:abstractNumId w:val="21"/>
  </w:num>
  <w:num w:numId="24" w16cid:durableId="1504927278">
    <w:abstractNumId w:val="34"/>
  </w:num>
  <w:num w:numId="25" w16cid:durableId="1580139655">
    <w:abstractNumId w:val="43"/>
  </w:num>
  <w:num w:numId="26" w16cid:durableId="777719851">
    <w:abstractNumId w:val="61"/>
  </w:num>
  <w:num w:numId="27" w16cid:durableId="1417479149">
    <w:abstractNumId w:val="14"/>
  </w:num>
  <w:num w:numId="28" w16cid:durableId="1449742553">
    <w:abstractNumId w:val="53"/>
  </w:num>
  <w:num w:numId="29" w16cid:durableId="204295883">
    <w:abstractNumId w:val="51"/>
  </w:num>
  <w:num w:numId="30" w16cid:durableId="1959408638">
    <w:abstractNumId w:val="47"/>
  </w:num>
  <w:num w:numId="31" w16cid:durableId="1301695001">
    <w:abstractNumId w:val="12"/>
  </w:num>
  <w:num w:numId="32" w16cid:durableId="82335714">
    <w:abstractNumId w:val="24"/>
  </w:num>
  <w:num w:numId="33" w16cid:durableId="426073294">
    <w:abstractNumId w:val="55"/>
  </w:num>
  <w:num w:numId="34" w16cid:durableId="1103459273">
    <w:abstractNumId w:val="44"/>
  </w:num>
  <w:num w:numId="35" w16cid:durableId="1410034970">
    <w:abstractNumId w:val="45"/>
  </w:num>
  <w:num w:numId="36" w16cid:durableId="1028331252">
    <w:abstractNumId w:val="67"/>
  </w:num>
  <w:num w:numId="37" w16cid:durableId="1095248430">
    <w:abstractNumId w:val="2"/>
  </w:num>
  <w:num w:numId="38" w16cid:durableId="545216641">
    <w:abstractNumId w:val="19"/>
  </w:num>
  <w:num w:numId="39" w16cid:durableId="1730227123">
    <w:abstractNumId w:val="3"/>
  </w:num>
  <w:num w:numId="40" w16cid:durableId="731270944">
    <w:abstractNumId w:val="70"/>
  </w:num>
  <w:num w:numId="41" w16cid:durableId="1363750933">
    <w:abstractNumId w:val="7"/>
  </w:num>
  <w:num w:numId="42" w16cid:durableId="638803338">
    <w:abstractNumId w:val="79"/>
  </w:num>
  <w:num w:numId="43" w16cid:durableId="141586358">
    <w:abstractNumId w:val="68"/>
  </w:num>
  <w:num w:numId="44" w16cid:durableId="1674990197">
    <w:abstractNumId w:val="56"/>
  </w:num>
  <w:num w:numId="45" w16cid:durableId="1886287707">
    <w:abstractNumId w:val="5"/>
  </w:num>
  <w:num w:numId="46" w16cid:durableId="1687176699">
    <w:abstractNumId w:val="54"/>
  </w:num>
  <w:num w:numId="47" w16cid:durableId="852113383">
    <w:abstractNumId w:val="36"/>
  </w:num>
  <w:num w:numId="48" w16cid:durableId="749935534">
    <w:abstractNumId w:val="74"/>
  </w:num>
  <w:num w:numId="49" w16cid:durableId="1416049717">
    <w:abstractNumId w:val="30"/>
  </w:num>
  <w:num w:numId="50" w16cid:durableId="2074229330">
    <w:abstractNumId w:val="25"/>
  </w:num>
  <w:num w:numId="51" w16cid:durableId="1648319598">
    <w:abstractNumId w:val="18"/>
  </w:num>
  <w:num w:numId="52" w16cid:durableId="588192883">
    <w:abstractNumId w:val="27"/>
  </w:num>
  <w:num w:numId="53" w16cid:durableId="1170411132">
    <w:abstractNumId w:val="35"/>
  </w:num>
  <w:num w:numId="54" w16cid:durableId="1541622734">
    <w:abstractNumId w:val="4"/>
  </w:num>
  <w:num w:numId="55" w16cid:durableId="797188163">
    <w:abstractNumId w:val="52"/>
  </w:num>
  <w:num w:numId="56" w16cid:durableId="1285772770">
    <w:abstractNumId w:val="58"/>
  </w:num>
  <w:num w:numId="57" w16cid:durableId="1728840034">
    <w:abstractNumId w:val="42"/>
  </w:num>
  <w:num w:numId="58" w16cid:durableId="885722604">
    <w:abstractNumId w:val="16"/>
  </w:num>
  <w:num w:numId="59" w16cid:durableId="990447518">
    <w:abstractNumId w:val="26"/>
  </w:num>
  <w:num w:numId="60" w16cid:durableId="444273939">
    <w:abstractNumId w:val="1"/>
  </w:num>
  <w:num w:numId="61" w16cid:durableId="510215860">
    <w:abstractNumId w:val="29"/>
  </w:num>
  <w:num w:numId="62" w16cid:durableId="1174538595">
    <w:abstractNumId w:val="57"/>
  </w:num>
  <w:num w:numId="63" w16cid:durableId="1290551942">
    <w:abstractNumId w:val="80"/>
  </w:num>
  <w:num w:numId="64" w16cid:durableId="1659533010">
    <w:abstractNumId w:val="8"/>
  </w:num>
  <w:num w:numId="65" w16cid:durableId="1379158725">
    <w:abstractNumId w:val="23"/>
  </w:num>
  <w:num w:numId="66" w16cid:durableId="485364266">
    <w:abstractNumId w:val="48"/>
  </w:num>
  <w:num w:numId="67" w16cid:durableId="38091569">
    <w:abstractNumId w:val="22"/>
  </w:num>
  <w:num w:numId="68" w16cid:durableId="798374416">
    <w:abstractNumId w:val="59"/>
  </w:num>
  <w:num w:numId="69" w16cid:durableId="1337725871">
    <w:abstractNumId w:val="63"/>
  </w:num>
  <w:num w:numId="70" w16cid:durableId="1648044659">
    <w:abstractNumId w:val="13"/>
  </w:num>
  <w:num w:numId="71" w16cid:durableId="1536773294">
    <w:abstractNumId w:val="82"/>
  </w:num>
  <w:num w:numId="72" w16cid:durableId="1128233595">
    <w:abstractNumId w:val="39"/>
  </w:num>
  <w:num w:numId="73" w16cid:durableId="1504127487">
    <w:abstractNumId w:val="37"/>
  </w:num>
  <w:num w:numId="74" w16cid:durableId="772046104">
    <w:abstractNumId w:val="40"/>
  </w:num>
  <w:num w:numId="75" w16cid:durableId="307394569">
    <w:abstractNumId w:val="60"/>
  </w:num>
  <w:num w:numId="76" w16cid:durableId="1270158358">
    <w:abstractNumId w:val="81"/>
  </w:num>
  <w:num w:numId="77" w16cid:durableId="1882329088">
    <w:abstractNumId w:val="62"/>
  </w:num>
  <w:num w:numId="78" w16cid:durableId="1162543244">
    <w:abstractNumId w:val="0"/>
  </w:num>
  <w:num w:numId="79" w16cid:durableId="1701465548">
    <w:abstractNumId w:val="32"/>
  </w:num>
  <w:num w:numId="80" w16cid:durableId="438840394">
    <w:abstractNumId w:val="28"/>
  </w:num>
  <w:num w:numId="81" w16cid:durableId="1346636003">
    <w:abstractNumId w:val="65"/>
  </w:num>
  <w:num w:numId="82" w16cid:durableId="258754489">
    <w:abstractNumId w:val="75"/>
  </w:num>
  <w:num w:numId="83" w16cid:durableId="323358684">
    <w:abstractNumId w:val="78"/>
  </w:num>
  <w:num w:numId="84" w16cid:durableId="61022338">
    <w:abstractNumId w:val="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03A6"/>
    <w:rsid w:val="000000A8"/>
    <w:rsid w:val="00000638"/>
    <w:rsid w:val="0003693C"/>
    <w:rsid w:val="000535BF"/>
    <w:rsid w:val="00054953"/>
    <w:rsid w:val="00086F87"/>
    <w:rsid w:val="00095820"/>
    <w:rsid w:val="000A6540"/>
    <w:rsid w:val="0013629C"/>
    <w:rsid w:val="001706A8"/>
    <w:rsid w:val="0019278E"/>
    <w:rsid w:val="001C0124"/>
    <w:rsid w:val="002114FB"/>
    <w:rsid w:val="002557A2"/>
    <w:rsid w:val="002D54BC"/>
    <w:rsid w:val="00304AEA"/>
    <w:rsid w:val="0031674E"/>
    <w:rsid w:val="0032111F"/>
    <w:rsid w:val="00331281"/>
    <w:rsid w:val="003B333E"/>
    <w:rsid w:val="004125DB"/>
    <w:rsid w:val="00414DEB"/>
    <w:rsid w:val="00421BEA"/>
    <w:rsid w:val="00492C18"/>
    <w:rsid w:val="004C2894"/>
    <w:rsid w:val="004C3EFF"/>
    <w:rsid w:val="004C62D7"/>
    <w:rsid w:val="004D4243"/>
    <w:rsid w:val="00506D18"/>
    <w:rsid w:val="005155AC"/>
    <w:rsid w:val="0052510E"/>
    <w:rsid w:val="005366A8"/>
    <w:rsid w:val="00554542"/>
    <w:rsid w:val="00571505"/>
    <w:rsid w:val="00572DB2"/>
    <w:rsid w:val="005742C2"/>
    <w:rsid w:val="00613D71"/>
    <w:rsid w:val="0066797B"/>
    <w:rsid w:val="006770BE"/>
    <w:rsid w:val="006B157E"/>
    <w:rsid w:val="006C11F1"/>
    <w:rsid w:val="007235F9"/>
    <w:rsid w:val="00744108"/>
    <w:rsid w:val="007563E8"/>
    <w:rsid w:val="00775514"/>
    <w:rsid w:val="007907ED"/>
    <w:rsid w:val="00794286"/>
    <w:rsid w:val="007947E4"/>
    <w:rsid w:val="007B03A6"/>
    <w:rsid w:val="007B4590"/>
    <w:rsid w:val="007F58C1"/>
    <w:rsid w:val="00831A9A"/>
    <w:rsid w:val="0084059D"/>
    <w:rsid w:val="008A7549"/>
    <w:rsid w:val="008B10BD"/>
    <w:rsid w:val="0093305F"/>
    <w:rsid w:val="00933BAE"/>
    <w:rsid w:val="0096015A"/>
    <w:rsid w:val="00964A9B"/>
    <w:rsid w:val="009C6F01"/>
    <w:rsid w:val="00A407EF"/>
    <w:rsid w:val="00AB653D"/>
    <w:rsid w:val="00AB6DE6"/>
    <w:rsid w:val="00AC62E0"/>
    <w:rsid w:val="00AE6BE3"/>
    <w:rsid w:val="00B65050"/>
    <w:rsid w:val="00BB6B98"/>
    <w:rsid w:val="00BC3A0D"/>
    <w:rsid w:val="00BF2EAC"/>
    <w:rsid w:val="00C619CD"/>
    <w:rsid w:val="00C7235D"/>
    <w:rsid w:val="00CC0421"/>
    <w:rsid w:val="00CD51D8"/>
    <w:rsid w:val="00CF533E"/>
    <w:rsid w:val="00D12454"/>
    <w:rsid w:val="00D139B7"/>
    <w:rsid w:val="00D3160A"/>
    <w:rsid w:val="00D91C59"/>
    <w:rsid w:val="00DA29F1"/>
    <w:rsid w:val="00DA5977"/>
    <w:rsid w:val="00DD2AE8"/>
    <w:rsid w:val="00E545C1"/>
    <w:rsid w:val="00F25BAB"/>
    <w:rsid w:val="00F413FF"/>
    <w:rsid w:val="00F62F63"/>
    <w:rsid w:val="00F90513"/>
    <w:rsid w:val="00F93BC1"/>
    <w:rsid w:val="00FA2DD5"/>
    <w:rsid w:val="00FA6AEB"/>
    <w:rsid w:val="00FB151E"/>
    <w:rsid w:val="00FB403C"/>
    <w:rsid w:val="00FC1EE7"/>
    <w:rsid w:val="00FC3B32"/>
    <w:rsid w:val="00FC5964"/>
    <w:rsid w:val="00FE140C"/>
    <w:rsid w:val="00FE7B64"/>
    <w:rsid w:val="00FE7F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shapelayout>
  </w:shapeDefaults>
  <w:decimalSymbol w:val="."/>
  <w:listSeparator w:val=","/>
  <w14:docId w14:val="408302E8"/>
  <w15:chartTrackingRefBased/>
  <w15:docId w15:val="{C4FB8845-180B-480C-8C67-6C4711B99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B32"/>
  </w:style>
  <w:style w:type="paragraph" w:styleId="Heading1">
    <w:name w:val="heading 1"/>
    <w:basedOn w:val="Normal"/>
    <w:next w:val="Normal"/>
    <w:link w:val="Heading1Char"/>
    <w:uiPriority w:val="9"/>
    <w:qFormat/>
    <w:rsid w:val="004125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14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86F8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086F8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5">
    <w:name w:val="heading 5"/>
    <w:basedOn w:val="Normal"/>
    <w:next w:val="Normal"/>
    <w:link w:val="Heading5Char"/>
    <w:uiPriority w:val="9"/>
    <w:unhideWhenUsed/>
    <w:qFormat/>
    <w:rsid w:val="002557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7E4"/>
    <w:rPr>
      <w:color w:val="0563C1" w:themeColor="hyperlink"/>
      <w:u w:val="single"/>
    </w:rPr>
  </w:style>
  <w:style w:type="character" w:styleId="UnresolvedMention">
    <w:name w:val="Unresolved Mention"/>
    <w:basedOn w:val="DefaultParagraphFont"/>
    <w:uiPriority w:val="99"/>
    <w:semiHidden/>
    <w:unhideWhenUsed/>
    <w:rsid w:val="007947E4"/>
    <w:rPr>
      <w:color w:val="605E5C"/>
      <w:shd w:val="clear" w:color="auto" w:fill="E1DFDD"/>
    </w:rPr>
  </w:style>
  <w:style w:type="character" w:customStyle="1" w:styleId="Heading3Char">
    <w:name w:val="Heading 3 Char"/>
    <w:basedOn w:val="DefaultParagraphFont"/>
    <w:link w:val="Heading3"/>
    <w:uiPriority w:val="9"/>
    <w:rsid w:val="00086F87"/>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086F87"/>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086F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086F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86F87"/>
    <w:rPr>
      <w:rFonts w:ascii="Courier New" w:eastAsia="Times New Roman" w:hAnsi="Courier New" w:cs="Courier New"/>
      <w:kern w:val="0"/>
      <w:sz w:val="20"/>
      <w:szCs w:val="20"/>
      <w:lang w:eastAsia="en-IN"/>
      <w14:ligatures w14:val="none"/>
    </w:rPr>
  </w:style>
  <w:style w:type="character" w:customStyle="1" w:styleId="Heading5Char">
    <w:name w:val="Heading 5 Char"/>
    <w:basedOn w:val="DefaultParagraphFont"/>
    <w:link w:val="Heading5"/>
    <w:uiPriority w:val="9"/>
    <w:rsid w:val="002557A2"/>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557A2"/>
    <w:rPr>
      <w:rFonts w:ascii="Courier New" w:eastAsia="Times New Roman" w:hAnsi="Courier New" w:cs="Courier New"/>
      <w:sz w:val="20"/>
      <w:szCs w:val="20"/>
    </w:rPr>
  </w:style>
  <w:style w:type="character" w:styleId="Strong">
    <w:name w:val="Strong"/>
    <w:basedOn w:val="DefaultParagraphFont"/>
    <w:uiPriority w:val="22"/>
    <w:qFormat/>
    <w:rsid w:val="002557A2"/>
    <w:rPr>
      <w:b/>
      <w:bCs/>
    </w:rPr>
  </w:style>
  <w:style w:type="character" w:customStyle="1" w:styleId="pl-kos">
    <w:name w:val="pl-kos"/>
    <w:basedOn w:val="DefaultParagraphFont"/>
    <w:rsid w:val="002557A2"/>
  </w:style>
  <w:style w:type="character" w:customStyle="1" w:styleId="pl-ent">
    <w:name w:val="pl-ent"/>
    <w:basedOn w:val="DefaultParagraphFont"/>
    <w:rsid w:val="002557A2"/>
  </w:style>
  <w:style w:type="character" w:customStyle="1" w:styleId="pl-c1">
    <w:name w:val="pl-c1"/>
    <w:basedOn w:val="DefaultParagraphFont"/>
    <w:rsid w:val="002557A2"/>
  </w:style>
  <w:style w:type="character" w:customStyle="1" w:styleId="pl-s">
    <w:name w:val="pl-s"/>
    <w:basedOn w:val="DefaultParagraphFont"/>
    <w:rsid w:val="002557A2"/>
  </w:style>
  <w:style w:type="paragraph" w:customStyle="1" w:styleId="msonormal0">
    <w:name w:val="msonormal"/>
    <w:basedOn w:val="Normal"/>
    <w:rsid w:val="00F62F6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F62F63"/>
    <w:rPr>
      <w:color w:val="800080"/>
      <w:u w:val="single"/>
    </w:rPr>
  </w:style>
  <w:style w:type="character" w:customStyle="1" w:styleId="pl-smi">
    <w:name w:val="pl-smi"/>
    <w:basedOn w:val="DefaultParagraphFont"/>
    <w:rsid w:val="00F62F63"/>
  </w:style>
  <w:style w:type="character" w:customStyle="1" w:styleId="pl-c">
    <w:name w:val="pl-c"/>
    <w:basedOn w:val="DefaultParagraphFont"/>
    <w:rsid w:val="00F62F63"/>
  </w:style>
  <w:style w:type="character" w:customStyle="1" w:styleId="pl-k">
    <w:name w:val="pl-k"/>
    <w:basedOn w:val="DefaultParagraphFont"/>
    <w:rsid w:val="00F62F63"/>
  </w:style>
  <w:style w:type="character" w:customStyle="1" w:styleId="pl-en">
    <w:name w:val="pl-en"/>
    <w:basedOn w:val="DefaultParagraphFont"/>
    <w:rsid w:val="00F62F63"/>
  </w:style>
  <w:style w:type="character" w:customStyle="1" w:styleId="Heading2Char">
    <w:name w:val="Heading 2 Char"/>
    <w:basedOn w:val="DefaultParagraphFont"/>
    <w:link w:val="Heading2"/>
    <w:uiPriority w:val="9"/>
    <w:rsid w:val="00FE140C"/>
    <w:rPr>
      <w:rFonts w:asciiTheme="majorHAnsi" w:eastAsiaTheme="majorEastAsia" w:hAnsiTheme="majorHAnsi" w:cstheme="majorBidi"/>
      <w:color w:val="2F5496" w:themeColor="accent1" w:themeShade="BF"/>
      <w:sz w:val="26"/>
      <w:szCs w:val="26"/>
    </w:rPr>
  </w:style>
  <w:style w:type="character" w:customStyle="1" w:styleId="pl-pds">
    <w:name w:val="pl-pds"/>
    <w:basedOn w:val="DefaultParagraphFont"/>
    <w:rsid w:val="00FE140C"/>
  </w:style>
  <w:style w:type="character" w:customStyle="1" w:styleId="Heading1Char">
    <w:name w:val="Heading 1 Char"/>
    <w:basedOn w:val="DefaultParagraphFont"/>
    <w:link w:val="Heading1"/>
    <w:uiPriority w:val="9"/>
    <w:rsid w:val="004125DB"/>
    <w:rPr>
      <w:rFonts w:asciiTheme="majorHAnsi" w:eastAsiaTheme="majorEastAsia" w:hAnsiTheme="majorHAnsi" w:cstheme="majorBidi"/>
      <w:color w:val="2F5496" w:themeColor="accent1" w:themeShade="BF"/>
      <w:sz w:val="32"/>
      <w:szCs w:val="32"/>
    </w:rPr>
  </w:style>
  <w:style w:type="character" w:customStyle="1" w:styleId="pl-s1">
    <w:name w:val="pl-s1"/>
    <w:basedOn w:val="DefaultParagraphFont"/>
    <w:rsid w:val="004125DB"/>
  </w:style>
  <w:style w:type="character" w:customStyle="1" w:styleId="pl-v">
    <w:name w:val="pl-v"/>
    <w:basedOn w:val="DefaultParagraphFont"/>
    <w:rsid w:val="004125DB"/>
  </w:style>
  <w:style w:type="character" w:customStyle="1" w:styleId="jscolor">
    <w:name w:val="jscolor"/>
    <w:basedOn w:val="DefaultParagraphFont"/>
    <w:rsid w:val="00F25BAB"/>
  </w:style>
  <w:style w:type="character" w:customStyle="1" w:styleId="jskeywordcolor">
    <w:name w:val="jskeywordcolor"/>
    <w:basedOn w:val="DefaultParagraphFont"/>
    <w:rsid w:val="00F25BAB"/>
  </w:style>
  <w:style w:type="character" w:customStyle="1" w:styleId="jsstringcolor">
    <w:name w:val="jsstringcolor"/>
    <w:basedOn w:val="DefaultParagraphFont"/>
    <w:rsid w:val="00F25BAB"/>
  </w:style>
  <w:style w:type="character" w:customStyle="1" w:styleId="jsnumbercolor">
    <w:name w:val="jsnumbercolor"/>
    <w:basedOn w:val="DefaultParagraphFont"/>
    <w:rsid w:val="00D91C59"/>
  </w:style>
  <w:style w:type="character" w:customStyle="1" w:styleId="jspropertycolor">
    <w:name w:val="jspropertycolor"/>
    <w:basedOn w:val="DefaultParagraphFont"/>
    <w:rsid w:val="00831A9A"/>
  </w:style>
  <w:style w:type="character" w:customStyle="1" w:styleId="commentcolor">
    <w:name w:val="commentcolor"/>
    <w:basedOn w:val="DefaultParagraphFont"/>
    <w:rsid w:val="00831A9A"/>
  </w:style>
  <w:style w:type="character" w:customStyle="1" w:styleId="jsregexpcolor">
    <w:name w:val="jsregexpcolor"/>
    <w:basedOn w:val="DefaultParagraphFont"/>
    <w:rsid w:val="005366A8"/>
  </w:style>
  <w:style w:type="character" w:customStyle="1" w:styleId="token">
    <w:name w:val="token"/>
    <w:basedOn w:val="DefaultParagraphFont"/>
    <w:rsid w:val="0032111F"/>
  </w:style>
  <w:style w:type="character" w:customStyle="1" w:styleId="user-select-contain">
    <w:name w:val="user-select-contain"/>
    <w:basedOn w:val="DefaultParagraphFont"/>
    <w:rsid w:val="0031674E"/>
  </w:style>
  <w:style w:type="paragraph" w:customStyle="1" w:styleId="alt">
    <w:name w:val="alt"/>
    <w:basedOn w:val="Normal"/>
    <w:rsid w:val="00AC62E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ag">
    <w:name w:val="tag"/>
    <w:basedOn w:val="DefaultParagraphFont"/>
    <w:rsid w:val="00AC62E0"/>
  </w:style>
  <w:style w:type="character" w:customStyle="1" w:styleId="tag-name">
    <w:name w:val="tag-name"/>
    <w:basedOn w:val="DefaultParagraphFont"/>
    <w:rsid w:val="00AC62E0"/>
  </w:style>
  <w:style w:type="character" w:customStyle="1" w:styleId="attribute">
    <w:name w:val="attribute"/>
    <w:basedOn w:val="DefaultParagraphFont"/>
    <w:rsid w:val="00AC62E0"/>
  </w:style>
  <w:style w:type="character" w:customStyle="1" w:styleId="attribute-value">
    <w:name w:val="attribute-value"/>
    <w:basedOn w:val="DefaultParagraphFont"/>
    <w:rsid w:val="00AC62E0"/>
  </w:style>
  <w:style w:type="character" w:customStyle="1" w:styleId="testit">
    <w:name w:val="testit"/>
    <w:basedOn w:val="DefaultParagraphFont"/>
    <w:rsid w:val="00AC62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095151">
      <w:bodyDiv w:val="1"/>
      <w:marLeft w:val="0"/>
      <w:marRight w:val="0"/>
      <w:marTop w:val="0"/>
      <w:marBottom w:val="0"/>
      <w:divBdr>
        <w:top w:val="none" w:sz="0" w:space="0" w:color="auto"/>
        <w:left w:val="none" w:sz="0" w:space="0" w:color="auto"/>
        <w:bottom w:val="none" w:sz="0" w:space="0" w:color="auto"/>
        <w:right w:val="none" w:sz="0" w:space="0" w:color="auto"/>
      </w:divBdr>
      <w:divsChild>
        <w:div w:id="63797306">
          <w:marLeft w:val="0"/>
          <w:marRight w:val="0"/>
          <w:marTop w:val="0"/>
          <w:marBottom w:val="0"/>
          <w:divBdr>
            <w:top w:val="none" w:sz="0" w:space="0" w:color="auto"/>
            <w:left w:val="none" w:sz="0" w:space="0" w:color="auto"/>
            <w:bottom w:val="none" w:sz="0" w:space="0" w:color="auto"/>
            <w:right w:val="none" w:sz="0" w:space="0" w:color="auto"/>
          </w:divBdr>
          <w:divsChild>
            <w:div w:id="1082987876">
              <w:marLeft w:val="0"/>
              <w:marRight w:val="0"/>
              <w:marTop w:val="0"/>
              <w:marBottom w:val="0"/>
              <w:divBdr>
                <w:top w:val="none" w:sz="0" w:space="0" w:color="auto"/>
                <w:left w:val="none" w:sz="0" w:space="0" w:color="auto"/>
                <w:bottom w:val="none" w:sz="0" w:space="0" w:color="auto"/>
                <w:right w:val="none" w:sz="0" w:space="0" w:color="auto"/>
              </w:divBdr>
            </w:div>
            <w:div w:id="1659921205">
              <w:marLeft w:val="0"/>
              <w:marRight w:val="0"/>
              <w:marTop w:val="0"/>
              <w:marBottom w:val="0"/>
              <w:divBdr>
                <w:top w:val="none" w:sz="0" w:space="0" w:color="auto"/>
                <w:left w:val="none" w:sz="0" w:space="0" w:color="auto"/>
                <w:bottom w:val="none" w:sz="0" w:space="0" w:color="auto"/>
                <w:right w:val="none" w:sz="0" w:space="0" w:color="auto"/>
              </w:divBdr>
            </w:div>
            <w:div w:id="316231324">
              <w:marLeft w:val="0"/>
              <w:marRight w:val="0"/>
              <w:marTop w:val="0"/>
              <w:marBottom w:val="0"/>
              <w:divBdr>
                <w:top w:val="none" w:sz="0" w:space="0" w:color="auto"/>
                <w:left w:val="none" w:sz="0" w:space="0" w:color="auto"/>
                <w:bottom w:val="none" w:sz="0" w:space="0" w:color="auto"/>
                <w:right w:val="none" w:sz="0" w:space="0" w:color="auto"/>
              </w:divBdr>
            </w:div>
            <w:div w:id="1929196882">
              <w:marLeft w:val="0"/>
              <w:marRight w:val="0"/>
              <w:marTop w:val="0"/>
              <w:marBottom w:val="0"/>
              <w:divBdr>
                <w:top w:val="none" w:sz="0" w:space="0" w:color="auto"/>
                <w:left w:val="none" w:sz="0" w:space="0" w:color="auto"/>
                <w:bottom w:val="none" w:sz="0" w:space="0" w:color="auto"/>
                <w:right w:val="none" w:sz="0" w:space="0" w:color="auto"/>
              </w:divBdr>
              <w:divsChild>
                <w:div w:id="1769155122">
                  <w:marLeft w:val="0"/>
                  <w:marRight w:val="0"/>
                  <w:marTop w:val="0"/>
                  <w:marBottom w:val="0"/>
                  <w:divBdr>
                    <w:top w:val="none" w:sz="0" w:space="0" w:color="auto"/>
                    <w:left w:val="none" w:sz="0" w:space="0" w:color="auto"/>
                    <w:bottom w:val="none" w:sz="0" w:space="0" w:color="auto"/>
                    <w:right w:val="none" w:sz="0" w:space="0" w:color="auto"/>
                  </w:divBdr>
                </w:div>
                <w:div w:id="1479882025">
                  <w:marLeft w:val="0"/>
                  <w:marRight w:val="0"/>
                  <w:marTop w:val="0"/>
                  <w:marBottom w:val="0"/>
                  <w:divBdr>
                    <w:top w:val="none" w:sz="0" w:space="0" w:color="auto"/>
                    <w:left w:val="none" w:sz="0" w:space="0" w:color="auto"/>
                    <w:bottom w:val="none" w:sz="0" w:space="0" w:color="auto"/>
                    <w:right w:val="none" w:sz="0" w:space="0" w:color="auto"/>
                  </w:divBdr>
                </w:div>
                <w:div w:id="1958171252">
                  <w:marLeft w:val="0"/>
                  <w:marRight w:val="0"/>
                  <w:marTop w:val="0"/>
                  <w:marBottom w:val="0"/>
                  <w:divBdr>
                    <w:top w:val="none" w:sz="0" w:space="0" w:color="auto"/>
                    <w:left w:val="none" w:sz="0" w:space="0" w:color="auto"/>
                    <w:bottom w:val="none" w:sz="0" w:space="0" w:color="auto"/>
                    <w:right w:val="none" w:sz="0" w:space="0" w:color="auto"/>
                  </w:divBdr>
                </w:div>
                <w:div w:id="1164131236">
                  <w:marLeft w:val="0"/>
                  <w:marRight w:val="0"/>
                  <w:marTop w:val="0"/>
                  <w:marBottom w:val="0"/>
                  <w:divBdr>
                    <w:top w:val="none" w:sz="0" w:space="0" w:color="auto"/>
                    <w:left w:val="none" w:sz="0" w:space="0" w:color="auto"/>
                    <w:bottom w:val="none" w:sz="0" w:space="0" w:color="auto"/>
                    <w:right w:val="none" w:sz="0" w:space="0" w:color="auto"/>
                  </w:divBdr>
                </w:div>
                <w:div w:id="452097636">
                  <w:marLeft w:val="0"/>
                  <w:marRight w:val="0"/>
                  <w:marTop w:val="0"/>
                  <w:marBottom w:val="0"/>
                  <w:divBdr>
                    <w:top w:val="none" w:sz="0" w:space="0" w:color="auto"/>
                    <w:left w:val="none" w:sz="0" w:space="0" w:color="auto"/>
                    <w:bottom w:val="none" w:sz="0" w:space="0" w:color="auto"/>
                    <w:right w:val="none" w:sz="0" w:space="0" w:color="auto"/>
                  </w:divBdr>
                </w:div>
              </w:divsChild>
            </w:div>
            <w:div w:id="478307585">
              <w:marLeft w:val="0"/>
              <w:marRight w:val="0"/>
              <w:marTop w:val="0"/>
              <w:marBottom w:val="0"/>
              <w:divBdr>
                <w:top w:val="none" w:sz="0" w:space="0" w:color="auto"/>
                <w:left w:val="none" w:sz="0" w:space="0" w:color="auto"/>
                <w:bottom w:val="none" w:sz="0" w:space="0" w:color="auto"/>
                <w:right w:val="none" w:sz="0" w:space="0" w:color="auto"/>
              </w:divBdr>
            </w:div>
          </w:divsChild>
        </w:div>
        <w:div w:id="1380203917">
          <w:marLeft w:val="0"/>
          <w:marRight w:val="0"/>
          <w:marTop w:val="0"/>
          <w:marBottom w:val="0"/>
          <w:divBdr>
            <w:top w:val="none" w:sz="0" w:space="0" w:color="auto"/>
            <w:left w:val="none" w:sz="0" w:space="0" w:color="auto"/>
            <w:bottom w:val="none" w:sz="0" w:space="0" w:color="auto"/>
            <w:right w:val="none" w:sz="0" w:space="0" w:color="auto"/>
          </w:divBdr>
          <w:divsChild>
            <w:div w:id="1899245724">
              <w:marLeft w:val="0"/>
              <w:marRight w:val="0"/>
              <w:marTop w:val="0"/>
              <w:marBottom w:val="0"/>
              <w:divBdr>
                <w:top w:val="none" w:sz="0" w:space="0" w:color="auto"/>
                <w:left w:val="none" w:sz="0" w:space="0" w:color="auto"/>
                <w:bottom w:val="none" w:sz="0" w:space="0" w:color="auto"/>
                <w:right w:val="none" w:sz="0" w:space="0" w:color="auto"/>
              </w:divBdr>
            </w:div>
            <w:div w:id="1194535954">
              <w:marLeft w:val="0"/>
              <w:marRight w:val="0"/>
              <w:marTop w:val="0"/>
              <w:marBottom w:val="0"/>
              <w:divBdr>
                <w:top w:val="none" w:sz="0" w:space="0" w:color="auto"/>
                <w:left w:val="none" w:sz="0" w:space="0" w:color="auto"/>
                <w:bottom w:val="none" w:sz="0" w:space="0" w:color="auto"/>
                <w:right w:val="none" w:sz="0" w:space="0" w:color="auto"/>
              </w:divBdr>
            </w:div>
            <w:div w:id="1082029300">
              <w:marLeft w:val="0"/>
              <w:marRight w:val="0"/>
              <w:marTop w:val="0"/>
              <w:marBottom w:val="0"/>
              <w:divBdr>
                <w:top w:val="none" w:sz="0" w:space="0" w:color="auto"/>
                <w:left w:val="none" w:sz="0" w:space="0" w:color="auto"/>
                <w:bottom w:val="none" w:sz="0" w:space="0" w:color="auto"/>
                <w:right w:val="none" w:sz="0" w:space="0" w:color="auto"/>
              </w:divBdr>
            </w:div>
            <w:div w:id="87433827">
              <w:marLeft w:val="0"/>
              <w:marRight w:val="0"/>
              <w:marTop w:val="0"/>
              <w:marBottom w:val="0"/>
              <w:divBdr>
                <w:top w:val="none" w:sz="0" w:space="0" w:color="auto"/>
                <w:left w:val="none" w:sz="0" w:space="0" w:color="auto"/>
                <w:bottom w:val="none" w:sz="0" w:space="0" w:color="auto"/>
                <w:right w:val="none" w:sz="0" w:space="0" w:color="auto"/>
              </w:divBdr>
              <w:divsChild>
                <w:div w:id="1631015957">
                  <w:marLeft w:val="0"/>
                  <w:marRight w:val="0"/>
                  <w:marTop w:val="0"/>
                  <w:marBottom w:val="0"/>
                  <w:divBdr>
                    <w:top w:val="none" w:sz="0" w:space="0" w:color="auto"/>
                    <w:left w:val="none" w:sz="0" w:space="0" w:color="auto"/>
                    <w:bottom w:val="none" w:sz="0" w:space="0" w:color="auto"/>
                    <w:right w:val="none" w:sz="0" w:space="0" w:color="auto"/>
                  </w:divBdr>
                </w:div>
                <w:div w:id="1453983562">
                  <w:marLeft w:val="0"/>
                  <w:marRight w:val="0"/>
                  <w:marTop w:val="0"/>
                  <w:marBottom w:val="0"/>
                  <w:divBdr>
                    <w:top w:val="none" w:sz="0" w:space="0" w:color="auto"/>
                    <w:left w:val="none" w:sz="0" w:space="0" w:color="auto"/>
                    <w:bottom w:val="none" w:sz="0" w:space="0" w:color="auto"/>
                    <w:right w:val="none" w:sz="0" w:space="0" w:color="auto"/>
                  </w:divBdr>
                </w:div>
                <w:div w:id="632518768">
                  <w:marLeft w:val="0"/>
                  <w:marRight w:val="0"/>
                  <w:marTop w:val="0"/>
                  <w:marBottom w:val="0"/>
                  <w:divBdr>
                    <w:top w:val="none" w:sz="0" w:space="0" w:color="auto"/>
                    <w:left w:val="none" w:sz="0" w:space="0" w:color="auto"/>
                    <w:bottom w:val="none" w:sz="0" w:space="0" w:color="auto"/>
                    <w:right w:val="none" w:sz="0" w:space="0" w:color="auto"/>
                  </w:divBdr>
                </w:div>
                <w:div w:id="2119063501">
                  <w:marLeft w:val="0"/>
                  <w:marRight w:val="0"/>
                  <w:marTop w:val="0"/>
                  <w:marBottom w:val="0"/>
                  <w:divBdr>
                    <w:top w:val="none" w:sz="0" w:space="0" w:color="auto"/>
                    <w:left w:val="none" w:sz="0" w:space="0" w:color="auto"/>
                    <w:bottom w:val="none" w:sz="0" w:space="0" w:color="auto"/>
                    <w:right w:val="none" w:sz="0" w:space="0" w:color="auto"/>
                  </w:divBdr>
                </w:div>
              </w:divsChild>
            </w:div>
            <w:div w:id="1355037255">
              <w:marLeft w:val="0"/>
              <w:marRight w:val="0"/>
              <w:marTop w:val="0"/>
              <w:marBottom w:val="0"/>
              <w:divBdr>
                <w:top w:val="none" w:sz="0" w:space="0" w:color="auto"/>
                <w:left w:val="none" w:sz="0" w:space="0" w:color="auto"/>
                <w:bottom w:val="none" w:sz="0" w:space="0" w:color="auto"/>
                <w:right w:val="none" w:sz="0" w:space="0" w:color="auto"/>
              </w:divBdr>
            </w:div>
          </w:divsChild>
        </w:div>
        <w:div w:id="831220934">
          <w:marLeft w:val="0"/>
          <w:marRight w:val="0"/>
          <w:marTop w:val="0"/>
          <w:marBottom w:val="0"/>
          <w:divBdr>
            <w:top w:val="none" w:sz="0" w:space="0" w:color="auto"/>
            <w:left w:val="none" w:sz="0" w:space="0" w:color="auto"/>
            <w:bottom w:val="none" w:sz="0" w:space="0" w:color="auto"/>
            <w:right w:val="none" w:sz="0" w:space="0" w:color="auto"/>
          </w:divBdr>
          <w:divsChild>
            <w:div w:id="1415937398">
              <w:marLeft w:val="0"/>
              <w:marRight w:val="0"/>
              <w:marTop w:val="0"/>
              <w:marBottom w:val="0"/>
              <w:divBdr>
                <w:top w:val="none" w:sz="0" w:space="0" w:color="auto"/>
                <w:left w:val="none" w:sz="0" w:space="0" w:color="auto"/>
                <w:bottom w:val="none" w:sz="0" w:space="0" w:color="auto"/>
                <w:right w:val="none" w:sz="0" w:space="0" w:color="auto"/>
              </w:divBdr>
            </w:div>
          </w:divsChild>
        </w:div>
        <w:div w:id="330720416">
          <w:marLeft w:val="0"/>
          <w:marRight w:val="0"/>
          <w:marTop w:val="0"/>
          <w:marBottom w:val="0"/>
          <w:divBdr>
            <w:top w:val="none" w:sz="0" w:space="0" w:color="auto"/>
            <w:left w:val="none" w:sz="0" w:space="0" w:color="auto"/>
            <w:bottom w:val="none" w:sz="0" w:space="0" w:color="auto"/>
            <w:right w:val="none" w:sz="0" w:space="0" w:color="auto"/>
          </w:divBdr>
          <w:divsChild>
            <w:div w:id="327057381">
              <w:marLeft w:val="0"/>
              <w:marRight w:val="0"/>
              <w:marTop w:val="0"/>
              <w:marBottom w:val="0"/>
              <w:divBdr>
                <w:top w:val="none" w:sz="0" w:space="0" w:color="auto"/>
                <w:left w:val="none" w:sz="0" w:space="0" w:color="auto"/>
                <w:bottom w:val="none" w:sz="0" w:space="0" w:color="auto"/>
                <w:right w:val="none" w:sz="0" w:space="0" w:color="auto"/>
              </w:divBdr>
            </w:div>
            <w:div w:id="29259998">
              <w:marLeft w:val="0"/>
              <w:marRight w:val="0"/>
              <w:marTop w:val="0"/>
              <w:marBottom w:val="0"/>
              <w:divBdr>
                <w:top w:val="none" w:sz="0" w:space="0" w:color="auto"/>
                <w:left w:val="none" w:sz="0" w:space="0" w:color="auto"/>
                <w:bottom w:val="none" w:sz="0" w:space="0" w:color="auto"/>
                <w:right w:val="none" w:sz="0" w:space="0" w:color="auto"/>
              </w:divBdr>
              <w:divsChild>
                <w:div w:id="3801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560">
      <w:bodyDiv w:val="1"/>
      <w:marLeft w:val="0"/>
      <w:marRight w:val="0"/>
      <w:marTop w:val="0"/>
      <w:marBottom w:val="0"/>
      <w:divBdr>
        <w:top w:val="none" w:sz="0" w:space="0" w:color="auto"/>
        <w:left w:val="none" w:sz="0" w:space="0" w:color="auto"/>
        <w:bottom w:val="none" w:sz="0" w:space="0" w:color="auto"/>
        <w:right w:val="none" w:sz="0" w:space="0" w:color="auto"/>
      </w:divBdr>
      <w:divsChild>
        <w:div w:id="659389339">
          <w:marLeft w:val="0"/>
          <w:marRight w:val="0"/>
          <w:marTop w:val="0"/>
          <w:marBottom w:val="0"/>
          <w:divBdr>
            <w:top w:val="none" w:sz="0" w:space="0" w:color="auto"/>
            <w:left w:val="none" w:sz="0" w:space="0" w:color="auto"/>
            <w:bottom w:val="none" w:sz="0" w:space="0" w:color="auto"/>
            <w:right w:val="none" w:sz="0" w:space="0" w:color="auto"/>
          </w:divBdr>
          <w:divsChild>
            <w:div w:id="742794337">
              <w:marLeft w:val="0"/>
              <w:marRight w:val="0"/>
              <w:marTop w:val="0"/>
              <w:marBottom w:val="0"/>
              <w:divBdr>
                <w:top w:val="none" w:sz="0" w:space="0" w:color="auto"/>
                <w:left w:val="none" w:sz="0" w:space="0" w:color="auto"/>
                <w:bottom w:val="none" w:sz="0" w:space="0" w:color="auto"/>
                <w:right w:val="none" w:sz="0" w:space="0" w:color="auto"/>
              </w:divBdr>
            </w:div>
            <w:div w:id="649208646">
              <w:marLeft w:val="0"/>
              <w:marRight w:val="0"/>
              <w:marTop w:val="0"/>
              <w:marBottom w:val="0"/>
              <w:divBdr>
                <w:top w:val="none" w:sz="0" w:space="0" w:color="auto"/>
                <w:left w:val="none" w:sz="0" w:space="0" w:color="auto"/>
                <w:bottom w:val="none" w:sz="0" w:space="0" w:color="auto"/>
                <w:right w:val="none" w:sz="0" w:space="0" w:color="auto"/>
              </w:divBdr>
            </w:div>
            <w:div w:id="1501264603">
              <w:marLeft w:val="0"/>
              <w:marRight w:val="0"/>
              <w:marTop w:val="0"/>
              <w:marBottom w:val="0"/>
              <w:divBdr>
                <w:top w:val="none" w:sz="0" w:space="0" w:color="auto"/>
                <w:left w:val="none" w:sz="0" w:space="0" w:color="auto"/>
                <w:bottom w:val="none" w:sz="0" w:space="0" w:color="auto"/>
                <w:right w:val="none" w:sz="0" w:space="0" w:color="auto"/>
              </w:divBdr>
            </w:div>
            <w:div w:id="1645424045">
              <w:marLeft w:val="0"/>
              <w:marRight w:val="0"/>
              <w:marTop w:val="0"/>
              <w:marBottom w:val="0"/>
              <w:divBdr>
                <w:top w:val="none" w:sz="0" w:space="0" w:color="auto"/>
                <w:left w:val="none" w:sz="0" w:space="0" w:color="auto"/>
                <w:bottom w:val="none" w:sz="0" w:space="0" w:color="auto"/>
                <w:right w:val="none" w:sz="0" w:space="0" w:color="auto"/>
              </w:divBdr>
            </w:div>
            <w:div w:id="1464230647">
              <w:marLeft w:val="0"/>
              <w:marRight w:val="0"/>
              <w:marTop w:val="0"/>
              <w:marBottom w:val="0"/>
              <w:divBdr>
                <w:top w:val="none" w:sz="0" w:space="0" w:color="auto"/>
                <w:left w:val="none" w:sz="0" w:space="0" w:color="auto"/>
                <w:bottom w:val="none" w:sz="0" w:space="0" w:color="auto"/>
                <w:right w:val="none" w:sz="0" w:space="0" w:color="auto"/>
              </w:divBdr>
            </w:div>
            <w:div w:id="922958038">
              <w:marLeft w:val="0"/>
              <w:marRight w:val="0"/>
              <w:marTop w:val="0"/>
              <w:marBottom w:val="0"/>
              <w:divBdr>
                <w:top w:val="none" w:sz="0" w:space="0" w:color="auto"/>
                <w:left w:val="none" w:sz="0" w:space="0" w:color="auto"/>
                <w:bottom w:val="none" w:sz="0" w:space="0" w:color="auto"/>
                <w:right w:val="none" w:sz="0" w:space="0" w:color="auto"/>
              </w:divBdr>
            </w:div>
            <w:div w:id="2046322703">
              <w:marLeft w:val="0"/>
              <w:marRight w:val="0"/>
              <w:marTop w:val="0"/>
              <w:marBottom w:val="0"/>
              <w:divBdr>
                <w:top w:val="none" w:sz="0" w:space="0" w:color="auto"/>
                <w:left w:val="none" w:sz="0" w:space="0" w:color="auto"/>
                <w:bottom w:val="none" w:sz="0" w:space="0" w:color="auto"/>
                <w:right w:val="none" w:sz="0" w:space="0" w:color="auto"/>
              </w:divBdr>
            </w:div>
            <w:div w:id="839541747">
              <w:marLeft w:val="0"/>
              <w:marRight w:val="0"/>
              <w:marTop w:val="0"/>
              <w:marBottom w:val="0"/>
              <w:divBdr>
                <w:top w:val="none" w:sz="0" w:space="0" w:color="auto"/>
                <w:left w:val="none" w:sz="0" w:space="0" w:color="auto"/>
                <w:bottom w:val="none" w:sz="0" w:space="0" w:color="auto"/>
                <w:right w:val="none" w:sz="0" w:space="0" w:color="auto"/>
              </w:divBdr>
            </w:div>
            <w:div w:id="2051607580">
              <w:marLeft w:val="0"/>
              <w:marRight w:val="0"/>
              <w:marTop w:val="0"/>
              <w:marBottom w:val="0"/>
              <w:divBdr>
                <w:top w:val="none" w:sz="0" w:space="0" w:color="auto"/>
                <w:left w:val="none" w:sz="0" w:space="0" w:color="auto"/>
                <w:bottom w:val="none" w:sz="0" w:space="0" w:color="auto"/>
                <w:right w:val="none" w:sz="0" w:space="0" w:color="auto"/>
              </w:divBdr>
            </w:div>
            <w:div w:id="507910710">
              <w:marLeft w:val="0"/>
              <w:marRight w:val="0"/>
              <w:marTop w:val="0"/>
              <w:marBottom w:val="0"/>
              <w:divBdr>
                <w:top w:val="none" w:sz="0" w:space="0" w:color="auto"/>
                <w:left w:val="none" w:sz="0" w:space="0" w:color="auto"/>
                <w:bottom w:val="none" w:sz="0" w:space="0" w:color="auto"/>
                <w:right w:val="none" w:sz="0" w:space="0" w:color="auto"/>
              </w:divBdr>
            </w:div>
            <w:div w:id="184099514">
              <w:marLeft w:val="0"/>
              <w:marRight w:val="0"/>
              <w:marTop w:val="0"/>
              <w:marBottom w:val="0"/>
              <w:divBdr>
                <w:top w:val="none" w:sz="0" w:space="0" w:color="auto"/>
                <w:left w:val="none" w:sz="0" w:space="0" w:color="auto"/>
                <w:bottom w:val="none" w:sz="0" w:space="0" w:color="auto"/>
                <w:right w:val="none" w:sz="0" w:space="0" w:color="auto"/>
              </w:divBdr>
            </w:div>
            <w:div w:id="1423143510">
              <w:marLeft w:val="0"/>
              <w:marRight w:val="0"/>
              <w:marTop w:val="0"/>
              <w:marBottom w:val="0"/>
              <w:divBdr>
                <w:top w:val="none" w:sz="0" w:space="0" w:color="auto"/>
                <w:left w:val="none" w:sz="0" w:space="0" w:color="auto"/>
                <w:bottom w:val="none" w:sz="0" w:space="0" w:color="auto"/>
                <w:right w:val="none" w:sz="0" w:space="0" w:color="auto"/>
              </w:divBdr>
            </w:div>
            <w:div w:id="1745226245">
              <w:marLeft w:val="0"/>
              <w:marRight w:val="0"/>
              <w:marTop w:val="0"/>
              <w:marBottom w:val="0"/>
              <w:divBdr>
                <w:top w:val="none" w:sz="0" w:space="0" w:color="auto"/>
                <w:left w:val="none" w:sz="0" w:space="0" w:color="auto"/>
                <w:bottom w:val="none" w:sz="0" w:space="0" w:color="auto"/>
                <w:right w:val="none" w:sz="0" w:space="0" w:color="auto"/>
              </w:divBdr>
            </w:div>
            <w:div w:id="2121803461">
              <w:marLeft w:val="0"/>
              <w:marRight w:val="0"/>
              <w:marTop w:val="0"/>
              <w:marBottom w:val="0"/>
              <w:divBdr>
                <w:top w:val="none" w:sz="0" w:space="0" w:color="auto"/>
                <w:left w:val="none" w:sz="0" w:space="0" w:color="auto"/>
                <w:bottom w:val="none" w:sz="0" w:space="0" w:color="auto"/>
                <w:right w:val="none" w:sz="0" w:space="0" w:color="auto"/>
              </w:divBdr>
            </w:div>
            <w:div w:id="1852453448">
              <w:marLeft w:val="0"/>
              <w:marRight w:val="0"/>
              <w:marTop w:val="0"/>
              <w:marBottom w:val="0"/>
              <w:divBdr>
                <w:top w:val="none" w:sz="0" w:space="0" w:color="auto"/>
                <w:left w:val="none" w:sz="0" w:space="0" w:color="auto"/>
                <w:bottom w:val="none" w:sz="0" w:space="0" w:color="auto"/>
                <w:right w:val="none" w:sz="0" w:space="0" w:color="auto"/>
              </w:divBdr>
            </w:div>
            <w:div w:id="2108234103">
              <w:marLeft w:val="0"/>
              <w:marRight w:val="0"/>
              <w:marTop w:val="0"/>
              <w:marBottom w:val="0"/>
              <w:divBdr>
                <w:top w:val="none" w:sz="0" w:space="0" w:color="auto"/>
                <w:left w:val="none" w:sz="0" w:space="0" w:color="auto"/>
                <w:bottom w:val="none" w:sz="0" w:space="0" w:color="auto"/>
                <w:right w:val="none" w:sz="0" w:space="0" w:color="auto"/>
              </w:divBdr>
            </w:div>
            <w:div w:id="1794320625">
              <w:marLeft w:val="0"/>
              <w:marRight w:val="0"/>
              <w:marTop w:val="0"/>
              <w:marBottom w:val="0"/>
              <w:divBdr>
                <w:top w:val="none" w:sz="0" w:space="0" w:color="auto"/>
                <w:left w:val="none" w:sz="0" w:space="0" w:color="auto"/>
                <w:bottom w:val="none" w:sz="0" w:space="0" w:color="auto"/>
                <w:right w:val="none" w:sz="0" w:space="0" w:color="auto"/>
              </w:divBdr>
            </w:div>
            <w:div w:id="1106344836">
              <w:marLeft w:val="0"/>
              <w:marRight w:val="0"/>
              <w:marTop w:val="0"/>
              <w:marBottom w:val="0"/>
              <w:divBdr>
                <w:top w:val="none" w:sz="0" w:space="0" w:color="auto"/>
                <w:left w:val="none" w:sz="0" w:space="0" w:color="auto"/>
                <w:bottom w:val="none" w:sz="0" w:space="0" w:color="auto"/>
                <w:right w:val="none" w:sz="0" w:space="0" w:color="auto"/>
              </w:divBdr>
            </w:div>
            <w:div w:id="553466414">
              <w:marLeft w:val="0"/>
              <w:marRight w:val="0"/>
              <w:marTop w:val="0"/>
              <w:marBottom w:val="0"/>
              <w:divBdr>
                <w:top w:val="none" w:sz="0" w:space="0" w:color="auto"/>
                <w:left w:val="none" w:sz="0" w:space="0" w:color="auto"/>
                <w:bottom w:val="none" w:sz="0" w:space="0" w:color="auto"/>
                <w:right w:val="none" w:sz="0" w:space="0" w:color="auto"/>
              </w:divBdr>
            </w:div>
            <w:div w:id="291833955">
              <w:marLeft w:val="0"/>
              <w:marRight w:val="0"/>
              <w:marTop w:val="0"/>
              <w:marBottom w:val="0"/>
              <w:divBdr>
                <w:top w:val="none" w:sz="0" w:space="0" w:color="auto"/>
                <w:left w:val="none" w:sz="0" w:space="0" w:color="auto"/>
                <w:bottom w:val="none" w:sz="0" w:space="0" w:color="auto"/>
                <w:right w:val="none" w:sz="0" w:space="0" w:color="auto"/>
              </w:divBdr>
            </w:div>
            <w:div w:id="1427573167">
              <w:marLeft w:val="0"/>
              <w:marRight w:val="0"/>
              <w:marTop w:val="0"/>
              <w:marBottom w:val="0"/>
              <w:divBdr>
                <w:top w:val="none" w:sz="0" w:space="0" w:color="auto"/>
                <w:left w:val="none" w:sz="0" w:space="0" w:color="auto"/>
                <w:bottom w:val="none" w:sz="0" w:space="0" w:color="auto"/>
                <w:right w:val="none" w:sz="0" w:space="0" w:color="auto"/>
              </w:divBdr>
            </w:div>
            <w:div w:id="2021277104">
              <w:marLeft w:val="0"/>
              <w:marRight w:val="0"/>
              <w:marTop w:val="0"/>
              <w:marBottom w:val="0"/>
              <w:divBdr>
                <w:top w:val="none" w:sz="0" w:space="0" w:color="auto"/>
                <w:left w:val="none" w:sz="0" w:space="0" w:color="auto"/>
                <w:bottom w:val="none" w:sz="0" w:space="0" w:color="auto"/>
                <w:right w:val="none" w:sz="0" w:space="0" w:color="auto"/>
              </w:divBdr>
            </w:div>
            <w:div w:id="797143321">
              <w:marLeft w:val="0"/>
              <w:marRight w:val="0"/>
              <w:marTop w:val="0"/>
              <w:marBottom w:val="0"/>
              <w:divBdr>
                <w:top w:val="none" w:sz="0" w:space="0" w:color="auto"/>
                <w:left w:val="none" w:sz="0" w:space="0" w:color="auto"/>
                <w:bottom w:val="none" w:sz="0" w:space="0" w:color="auto"/>
                <w:right w:val="none" w:sz="0" w:space="0" w:color="auto"/>
              </w:divBdr>
            </w:div>
            <w:div w:id="1679624630">
              <w:marLeft w:val="0"/>
              <w:marRight w:val="0"/>
              <w:marTop w:val="0"/>
              <w:marBottom w:val="0"/>
              <w:divBdr>
                <w:top w:val="none" w:sz="0" w:space="0" w:color="auto"/>
                <w:left w:val="none" w:sz="0" w:space="0" w:color="auto"/>
                <w:bottom w:val="none" w:sz="0" w:space="0" w:color="auto"/>
                <w:right w:val="none" w:sz="0" w:space="0" w:color="auto"/>
              </w:divBdr>
            </w:div>
            <w:div w:id="49960776">
              <w:marLeft w:val="0"/>
              <w:marRight w:val="0"/>
              <w:marTop w:val="0"/>
              <w:marBottom w:val="0"/>
              <w:divBdr>
                <w:top w:val="none" w:sz="0" w:space="0" w:color="auto"/>
                <w:left w:val="none" w:sz="0" w:space="0" w:color="auto"/>
                <w:bottom w:val="none" w:sz="0" w:space="0" w:color="auto"/>
                <w:right w:val="none" w:sz="0" w:space="0" w:color="auto"/>
              </w:divBdr>
            </w:div>
            <w:div w:id="2129200826">
              <w:marLeft w:val="0"/>
              <w:marRight w:val="0"/>
              <w:marTop w:val="0"/>
              <w:marBottom w:val="0"/>
              <w:divBdr>
                <w:top w:val="none" w:sz="0" w:space="0" w:color="auto"/>
                <w:left w:val="none" w:sz="0" w:space="0" w:color="auto"/>
                <w:bottom w:val="none" w:sz="0" w:space="0" w:color="auto"/>
                <w:right w:val="none" w:sz="0" w:space="0" w:color="auto"/>
              </w:divBdr>
            </w:div>
            <w:div w:id="168180515">
              <w:marLeft w:val="0"/>
              <w:marRight w:val="0"/>
              <w:marTop w:val="0"/>
              <w:marBottom w:val="0"/>
              <w:divBdr>
                <w:top w:val="none" w:sz="0" w:space="0" w:color="auto"/>
                <w:left w:val="none" w:sz="0" w:space="0" w:color="auto"/>
                <w:bottom w:val="none" w:sz="0" w:space="0" w:color="auto"/>
                <w:right w:val="none" w:sz="0" w:space="0" w:color="auto"/>
              </w:divBdr>
            </w:div>
            <w:div w:id="1387215229">
              <w:marLeft w:val="0"/>
              <w:marRight w:val="0"/>
              <w:marTop w:val="0"/>
              <w:marBottom w:val="0"/>
              <w:divBdr>
                <w:top w:val="none" w:sz="0" w:space="0" w:color="auto"/>
                <w:left w:val="none" w:sz="0" w:space="0" w:color="auto"/>
                <w:bottom w:val="none" w:sz="0" w:space="0" w:color="auto"/>
                <w:right w:val="none" w:sz="0" w:space="0" w:color="auto"/>
              </w:divBdr>
            </w:div>
            <w:div w:id="97142636">
              <w:marLeft w:val="0"/>
              <w:marRight w:val="0"/>
              <w:marTop w:val="0"/>
              <w:marBottom w:val="0"/>
              <w:divBdr>
                <w:top w:val="none" w:sz="0" w:space="0" w:color="auto"/>
                <w:left w:val="none" w:sz="0" w:space="0" w:color="auto"/>
                <w:bottom w:val="none" w:sz="0" w:space="0" w:color="auto"/>
                <w:right w:val="none" w:sz="0" w:space="0" w:color="auto"/>
              </w:divBdr>
            </w:div>
            <w:div w:id="5300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8974">
      <w:bodyDiv w:val="1"/>
      <w:marLeft w:val="0"/>
      <w:marRight w:val="0"/>
      <w:marTop w:val="0"/>
      <w:marBottom w:val="0"/>
      <w:divBdr>
        <w:top w:val="none" w:sz="0" w:space="0" w:color="auto"/>
        <w:left w:val="none" w:sz="0" w:space="0" w:color="auto"/>
        <w:bottom w:val="none" w:sz="0" w:space="0" w:color="auto"/>
        <w:right w:val="none" w:sz="0" w:space="0" w:color="auto"/>
      </w:divBdr>
      <w:divsChild>
        <w:div w:id="888608233">
          <w:marLeft w:val="0"/>
          <w:marRight w:val="0"/>
          <w:marTop w:val="0"/>
          <w:marBottom w:val="0"/>
          <w:divBdr>
            <w:top w:val="none" w:sz="0" w:space="0" w:color="auto"/>
            <w:left w:val="none" w:sz="0" w:space="0" w:color="auto"/>
            <w:bottom w:val="none" w:sz="0" w:space="0" w:color="auto"/>
            <w:right w:val="none" w:sz="0" w:space="0" w:color="auto"/>
          </w:divBdr>
          <w:divsChild>
            <w:div w:id="1227691064">
              <w:marLeft w:val="0"/>
              <w:marRight w:val="0"/>
              <w:marTop w:val="0"/>
              <w:marBottom w:val="0"/>
              <w:divBdr>
                <w:top w:val="none" w:sz="0" w:space="0" w:color="auto"/>
                <w:left w:val="none" w:sz="0" w:space="0" w:color="auto"/>
                <w:bottom w:val="none" w:sz="0" w:space="0" w:color="auto"/>
                <w:right w:val="none" w:sz="0" w:space="0" w:color="auto"/>
              </w:divBdr>
              <w:divsChild>
                <w:div w:id="821628761">
                  <w:marLeft w:val="0"/>
                  <w:marRight w:val="0"/>
                  <w:marTop w:val="0"/>
                  <w:marBottom w:val="0"/>
                  <w:divBdr>
                    <w:top w:val="none" w:sz="0" w:space="0" w:color="auto"/>
                    <w:left w:val="none" w:sz="0" w:space="0" w:color="auto"/>
                    <w:bottom w:val="none" w:sz="0" w:space="0" w:color="auto"/>
                    <w:right w:val="none" w:sz="0" w:space="0" w:color="auto"/>
                  </w:divBdr>
                  <w:divsChild>
                    <w:div w:id="13823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321603">
          <w:marLeft w:val="0"/>
          <w:marRight w:val="0"/>
          <w:marTop w:val="0"/>
          <w:marBottom w:val="0"/>
          <w:divBdr>
            <w:top w:val="none" w:sz="0" w:space="0" w:color="auto"/>
            <w:left w:val="none" w:sz="0" w:space="0" w:color="auto"/>
            <w:bottom w:val="none" w:sz="0" w:space="0" w:color="auto"/>
            <w:right w:val="none" w:sz="0" w:space="0" w:color="auto"/>
          </w:divBdr>
          <w:divsChild>
            <w:div w:id="136920209">
              <w:marLeft w:val="0"/>
              <w:marRight w:val="0"/>
              <w:marTop w:val="0"/>
              <w:marBottom w:val="0"/>
              <w:divBdr>
                <w:top w:val="none" w:sz="0" w:space="0" w:color="auto"/>
                <w:left w:val="none" w:sz="0" w:space="0" w:color="auto"/>
                <w:bottom w:val="none" w:sz="0" w:space="0" w:color="auto"/>
                <w:right w:val="none" w:sz="0" w:space="0" w:color="auto"/>
              </w:divBdr>
            </w:div>
            <w:div w:id="1746612932">
              <w:marLeft w:val="0"/>
              <w:marRight w:val="0"/>
              <w:marTop w:val="0"/>
              <w:marBottom w:val="0"/>
              <w:divBdr>
                <w:top w:val="none" w:sz="0" w:space="0" w:color="auto"/>
                <w:left w:val="none" w:sz="0" w:space="0" w:color="auto"/>
                <w:bottom w:val="none" w:sz="0" w:space="0" w:color="auto"/>
                <w:right w:val="none" w:sz="0" w:space="0" w:color="auto"/>
              </w:divBdr>
              <w:divsChild>
                <w:div w:id="6722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69485">
      <w:bodyDiv w:val="1"/>
      <w:marLeft w:val="0"/>
      <w:marRight w:val="0"/>
      <w:marTop w:val="0"/>
      <w:marBottom w:val="0"/>
      <w:divBdr>
        <w:top w:val="none" w:sz="0" w:space="0" w:color="auto"/>
        <w:left w:val="none" w:sz="0" w:space="0" w:color="auto"/>
        <w:bottom w:val="none" w:sz="0" w:space="0" w:color="auto"/>
        <w:right w:val="none" w:sz="0" w:space="0" w:color="auto"/>
      </w:divBdr>
      <w:divsChild>
        <w:div w:id="290864129">
          <w:marLeft w:val="0"/>
          <w:marRight w:val="0"/>
          <w:marTop w:val="0"/>
          <w:marBottom w:val="0"/>
          <w:divBdr>
            <w:top w:val="none" w:sz="0" w:space="0" w:color="auto"/>
            <w:left w:val="none" w:sz="0" w:space="0" w:color="auto"/>
            <w:bottom w:val="none" w:sz="0" w:space="0" w:color="auto"/>
            <w:right w:val="none" w:sz="0" w:space="0" w:color="auto"/>
          </w:divBdr>
        </w:div>
        <w:div w:id="1356349159">
          <w:marLeft w:val="0"/>
          <w:marRight w:val="0"/>
          <w:marTop w:val="0"/>
          <w:marBottom w:val="0"/>
          <w:divBdr>
            <w:top w:val="none" w:sz="0" w:space="0" w:color="auto"/>
            <w:left w:val="none" w:sz="0" w:space="0" w:color="auto"/>
            <w:bottom w:val="none" w:sz="0" w:space="0" w:color="auto"/>
            <w:right w:val="none" w:sz="0" w:space="0" w:color="auto"/>
          </w:divBdr>
          <w:divsChild>
            <w:div w:id="2076583146">
              <w:marLeft w:val="0"/>
              <w:marRight w:val="0"/>
              <w:marTop w:val="0"/>
              <w:marBottom w:val="0"/>
              <w:divBdr>
                <w:top w:val="none" w:sz="0" w:space="0" w:color="auto"/>
                <w:left w:val="none" w:sz="0" w:space="0" w:color="auto"/>
                <w:bottom w:val="none" w:sz="0" w:space="0" w:color="auto"/>
                <w:right w:val="none" w:sz="0" w:space="0" w:color="auto"/>
              </w:divBdr>
            </w:div>
          </w:divsChild>
        </w:div>
        <w:div w:id="1514760641">
          <w:marLeft w:val="0"/>
          <w:marRight w:val="0"/>
          <w:marTop w:val="0"/>
          <w:marBottom w:val="0"/>
          <w:divBdr>
            <w:top w:val="none" w:sz="0" w:space="0" w:color="auto"/>
            <w:left w:val="none" w:sz="0" w:space="0" w:color="auto"/>
            <w:bottom w:val="none" w:sz="0" w:space="0" w:color="auto"/>
            <w:right w:val="none" w:sz="0" w:space="0" w:color="auto"/>
          </w:divBdr>
          <w:divsChild>
            <w:div w:id="1271234468">
              <w:marLeft w:val="0"/>
              <w:marRight w:val="0"/>
              <w:marTop w:val="0"/>
              <w:marBottom w:val="0"/>
              <w:divBdr>
                <w:top w:val="none" w:sz="0" w:space="0" w:color="auto"/>
                <w:left w:val="none" w:sz="0" w:space="0" w:color="auto"/>
                <w:bottom w:val="none" w:sz="0" w:space="0" w:color="auto"/>
                <w:right w:val="none" w:sz="0" w:space="0" w:color="auto"/>
              </w:divBdr>
            </w:div>
            <w:div w:id="941643604">
              <w:marLeft w:val="0"/>
              <w:marRight w:val="0"/>
              <w:marTop w:val="0"/>
              <w:marBottom w:val="0"/>
              <w:divBdr>
                <w:top w:val="none" w:sz="0" w:space="0" w:color="auto"/>
                <w:left w:val="none" w:sz="0" w:space="0" w:color="auto"/>
                <w:bottom w:val="none" w:sz="0" w:space="0" w:color="auto"/>
                <w:right w:val="none" w:sz="0" w:space="0" w:color="auto"/>
              </w:divBdr>
              <w:divsChild>
                <w:div w:id="1987542546">
                  <w:marLeft w:val="0"/>
                  <w:marRight w:val="0"/>
                  <w:marTop w:val="0"/>
                  <w:marBottom w:val="0"/>
                  <w:divBdr>
                    <w:top w:val="none" w:sz="0" w:space="0" w:color="auto"/>
                    <w:left w:val="none" w:sz="0" w:space="0" w:color="auto"/>
                    <w:bottom w:val="none" w:sz="0" w:space="0" w:color="auto"/>
                    <w:right w:val="none" w:sz="0" w:space="0" w:color="auto"/>
                  </w:divBdr>
                </w:div>
              </w:divsChild>
            </w:div>
            <w:div w:id="1341734085">
              <w:marLeft w:val="0"/>
              <w:marRight w:val="0"/>
              <w:marTop w:val="0"/>
              <w:marBottom w:val="0"/>
              <w:divBdr>
                <w:top w:val="none" w:sz="0" w:space="0" w:color="auto"/>
                <w:left w:val="none" w:sz="0" w:space="0" w:color="auto"/>
                <w:bottom w:val="none" w:sz="0" w:space="0" w:color="auto"/>
                <w:right w:val="none" w:sz="0" w:space="0" w:color="auto"/>
              </w:divBdr>
              <w:divsChild>
                <w:div w:id="14581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24188">
          <w:marLeft w:val="0"/>
          <w:marRight w:val="0"/>
          <w:marTop w:val="0"/>
          <w:marBottom w:val="0"/>
          <w:divBdr>
            <w:top w:val="none" w:sz="0" w:space="0" w:color="auto"/>
            <w:left w:val="none" w:sz="0" w:space="0" w:color="auto"/>
            <w:bottom w:val="none" w:sz="0" w:space="0" w:color="auto"/>
            <w:right w:val="none" w:sz="0" w:space="0" w:color="auto"/>
          </w:divBdr>
          <w:divsChild>
            <w:div w:id="963582462">
              <w:marLeft w:val="0"/>
              <w:marRight w:val="0"/>
              <w:marTop w:val="0"/>
              <w:marBottom w:val="0"/>
              <w:divBdr>
                <w:top w:val="none" w:sz="0" w:space="0" w:color="auto"/>
                <w:left w:val="none" w:sz="0" w:space="0" w:color="auto"/>
                <w:bottom w:val="none" w:sz="0" w:space="0" w:color="auto"/>
                <w:right w:val="none" w:sz="0" w:space="0" w:color="auto"/>
              </w:divBdr>
            </w:div>
            <w:div w:id="1078749104">
              <w:marLeft w:val="0"/>
              <w:marRight w:val="0"/>
              <w:marTop w:val="0"/>
              <w:marBottom w:val="0"/>
              <w:divBdr>
                <w:top w:val="none" w:sz="0" w:space="0" w:color="auto"/>
                <w:left w:val="none" w:sz="0" w:space="0" w:color="auto"/>
                <w:bottom w:val="none" w:sz="0" w:space="0" w:color="auto"/>
                <w:right w:val="none" w:sz="0" w:space="0" w:color="auto"/>
              </w:divBdr>
            </w:div>
            <w:div w:id="1694267096">
              <w:marLeft w:val="0"/>
              <w:marRight w:val="0"/>
              <w:marTop w:val="0"/>
              <w:marBottom w:val="0"/>
              <w:divBdr>
                <w:top w:val="none" w:sz="0" w:space="0" w:color="auto"/>
                <w:left w:val="none" w:sz="0" w:space="0" w:color="auto"/>
                <w:bottom w:val="none" w:sz="0" w:space="0" w:color="auto"/>
                <w:right w:val="none" w:sz="0" w:space="0" w:color="auto"/>
              </w:divBdr>
            </w:div>
            <w:div w:id="1138382711">
              <w:marLeft w:val="0"/>
              <w:marRight w:val="0"/>
              <w:marTop w:val="0"/>
              <w:marBottom w:val="0"/>
              <w:divBdr>
                <w:top w:val="none" w:sz="0" w:space="0" w:color="auto"/>
                <w:left w:val="none" w:sz="0" w:space="0" w:color="auto"/>
                <w:bottom w:val="none" w:sz="0" w:space="0" w:color="auto"/>
                <w:right w:val="none" w:sz="0" w:space="0" w:color="auto"/>
              </w:divBdr>
            </w:div>
            <w:div w:id="593324525">
              <w:marLeft w:val="0"/>
              <w:marRight w:val="0"/>
              <w:marTop w:val="0"/>
              <w:marBottom w:val="0"/>
              <w:divBdr>
                <w:top w:val="none" w:sz="0" w:space="0" w:color="auto"/>
                <w:left w:val="none" w:sz="0" w:space="0" w:color="auto"/>
                <w:bottom w:val="none" w:sz="0" w:space="0" w:color="auto"/>
                <w:right w:val="none" w:sz="0" w:space="0" w:color="auto"/>
              </w:divBdr>
            </w:div>
            <w:div w:id="627663921">
              <w:marLeft w:val="0"/>
              <w:marRight w:val="0"/>
              <w:marTop w:val="0"/>
              <w:marBottom w:val="0"/>
              <w:divBdr>
                <w:top w:val="none" w:sz="0" w:space="0" w:color="auto"/>
                <w:left w:val="none" w:sz="0" w:space="0" w:color="auto"/>
                <w:bottom w:val="none" w:sz="0" w:space="0" w:color="auto"/>
                <w:right w:val="none" w:sz="0" w:space="0" w:color="auto"/>
              </w:divBdr>
              <w:divsChild>
                <w:div w:id="1314793602">
                  <w:marLeft w:val="0"/>
                  <w:marRight w:val="0"/>
                  <w:marTop w:val="0"/>
                  <w:marBottom w:val="0"/>
                  <w:divBdr>
                    <w:top w:val="none" w:sz="0" w:space="0" w:color="auto"/>
                    <w:left w:val="none" w:sz="0" w:space="0" w:color="auto"/>
                    <w:bottom w:val="none" w:sz="0" w:space="0" w:color="auto"/>
                    <w:right w:val="none" w:sz="0" w:space="0" w:color="auto"/>
                  </w:divBdr>
                  <w:divsChild>
                    <w:div w:id="141551739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88652720">
              <w:marLeft w:val="0"/>
              <w:marRight w:val="0"/>
              <w:marTop w:val="0"/>
              <w:marBottom w:val="0"/>
              <w:divBdr>
                <w:top w:val="none" w:sz="0" w:space="0" w:color="auto"/>
                <w:left w:val="none" w:sz="0" w:space="0" w:color="auto"/>
                <w:bottom w:val="none" w:sz="0" w:space="0" w:color="auto"/>
                <w:right w:val="none" w:sz="0" w:space="0" w:color="auto"/>
              </w:divBdr>
            </w:div>
            <w:div w:id="168256926">
              <w:marLeft w:val="0"/>
              <w:marRight w:val="0"/>
              <w:marTop w:val="0"/>
              <w:marBottom w:val="0"/>
              <w:divBdr>
                <w:top w:val="none" w:sz="0" w:space="0" w:color="auto"/>
                <w:left w:val="none" w:sz="0" w:space="0" w:color="auto"/>
                <w:bottom w:val="none" w:sz="0" w:space="0" w:color="auto"/>
                <w:right w:val="none" w:sz="0" w:space="0" w:color="auto"/>
              </w:divBdr>
            </w:div>
            <w:div w:id="1768110905">
              <w:marLeft w:val="0"/>
              <w:marRight w:val="0"/>
              <w:marTop w:val="0"/>
              <w:marBottom w:val="0"/>
              <w:divBdr>
                <w:top w:val="none" w:sz="0" w:space="0" w:color="auto"/>
                <w:left w:val="none" w:sz="0" w:space="0" w:color="auto"/>
                <w:bottom w:val="none" w:sz="0" w:space="0" w:color="auto"/>
                <w:right w:val="none" w:sz="0" w:space="0" w:color="auto"/>
              </w:divBdr>
            </w:div>
            <w:div w:id="552471125">
              <w:marLeft w:val="0"/>
              <w:marRight w:val="0"/>
              <w:marTop w:val="0"/>
              <w:marBottom w:val="0"/>
              <w:divBdr>
                <w:top w:val="none" w:sz="0" w:space="0" w:color="auto"/>
                <w:left w:val="none" w:sz="0" w:space="0" w:color="auto"/>
                <w:bottom w:val="none" w:sz="0" w:space="0" w:color="auto"/>
                <w:right w:val="none" w:sz="0" w:space="0" w:color="auto"/>
              </w:divBdr>
            </w:div>
            <w:div w:id="538204891">
              <w:marLeft w:val="0"/>
              <w:marRight w:val="0"/>
              <w:marTop w:val="0"/>
              <w:marBottom w:val="0"/>
              <w:divBdr>
                <w:top w:val="none" w:sz="0" w:space="0" w:color="auto"/>
                <w:left w:val="none" w:sz="0" w:space="0" w:color="auto"/>
                <w:bottom w:val="none" w:sz="0" w:space="0" w:color="auto"/>
                <w:right w:val="none" w:sz="0" w:space="0" w:color="auto"/>
              </w:divBdr>
              <w:divsChild>
                <w:div w:id="1023092239">
                  <w:marLeft w:val="0"/>
                  <w:marRight w:val="0"/>
                  <w:marTop w:val="0"/>
                  <w:marBottom w:val="0"/>
                  <w:divBdr>
                    <w:top w:val="none" w:sz="0" w:space="0" w:color="auto"/>
                    <w:left w:val="none" w:sz="0" w:space="0" w:color="auto"/>
                    <w:bottom w:val="none" w:sz="0" w:space="0" w:color="auto"/>
                    <w:right w:val="none" w:sz="0" w:space="0" w:color="auto"/>
                  </w:divBdr>
                  <w:divsChild>
                    <w:div w:id="16465449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87173968">
              <w:marLeft w:val="0"/>
              <w:marRight w:val="0"/>
              <w:marTop w:val="0"/>
              <w:marBottom w:val="0"/>
              <w:divBdr>
                <w:top w:val="none" w:sz="0" w:space="0" w:color="auto"/>
                <w:left w:val="none" w:sz="0" w:space="0" w:color="auto"/>
                <w:bottom w:val="none" w:sz="0" w:space="0" w:color="auto"/>
                <w:right w:val="none" w:sz="0" w:space="0" w:color="auto"/>
              </w:divBdr>
            </w:div>
            <w:div w:id="641886523">
              <w:marLeft w:val="0"/>
              <w:marRight w:val="0"/>
              <w:marTop w:val="0"/>
              <w:marBottom w:val="0"/>
              <w:divBdr>
                <w:top w:val="none" w:sz="0" w:space="0" w:color="auto"/>
                <w:left w:val="none" w:sz="0" w:space="0" w:color="auto"/>
                <w:bottom w:val="none" w:sz="0" w:space="0" w:color="auto"/>
                <w:right w:val="none" w:sz="0" w:space="0" w:color="auto"/>
              </w:divBdr>
            </w:div>
            <w:div w:id="629824043">
              <w:marLeft w:val="0"/>
              <w:marRight w:val="0"/>
              <w:marTop w:val="0"/>
              <w:marBottom w:val="0"/>
              <w:divBdr>
                <w:top w:val="none" w:sz="0" w:space="0" w:color="auto"/>
                <w:left w:val="none" w:sz="0" w:space="0" w:color="auto"/>
                <w:bottom w:val="none" w:sz="0" w:space="0" w:color="auto"/>
                <w:right w:val="none" w:sz="0" w:space="0" w:color="auto"/>
              </w:divBdr>
            </w:div>
            <w:div w:id="1210190560">
              <w:marLeft w:val="0"/>
              <w:marRight w:val="0"/>
              <w:marTop w:val="0"/>
              <w:marBottom w:val="0"/>
              <w:divBdr>
                <w:top w:val="none" w:sz="0" w:space="0" w:color="auto"/>
                <w:left w:val="none" w:sz="0" w:space="0" w:color="auto"/>
                <w:bottom w:val="none" w:sz="0" w:space="0" w:color="auto"/>
                <w:right w:val="none" w:sz="0" w:space="0" w:color="auto"/>
              </w:divBdr>
            </w:div>
          </w:divsChild>
        </w:div>
        <w:div w:id="218827541">
          <w:marLeft w:val="0"/>
          <w:marRight w:val="0"/>
          <w:marTop w:val="0"/>
          <w:marBottom w:val="0"/>
          <w:divBdr>
            <w:top w:val="none" w:sz="0" w:space="0" w:color="auto"/>
            <w:left w:val="none" w:sz="0" w:space="0" w:color="auto"/>
            <w:bottom w:val="none" w:sz="0" w:space="0" w:color="auto"/>
            <w:right w:val="none" w:sz="0" w:space="0" w:color="auto"/>
          </w:divBdr>
          <w:divsChild>
            <w:div w:id="947784333">
              <w:marLeft w:val="0"/>
              <w:marRight w:val="0"/>
              <w:marTop w:val="0"/>
              <w:marBottom w:val="0"/>
              <w:divBdr>
                <w:top w:val="none" w:sz="0" w:space="0" w:color="auto"/>
                <w:left w:val="none" w:sz="0" w:space="0" w:color="auto"/>
                <w:bottom w:val="none" w:sz="0" w:space="0" w:color="auto"/>
                <w:right w:val="none" w:sz="0" w:space="0" w:color="auto"/>
              </w:divBdr>
            </w:div>
            <w:div w:id="1288389083">
              <w:marLeft w:val="0"/>
              <w:marRight w:val="0"/>
              <w:marTop w:val="0"/>
              <w:marBottom w:val="0"/>
              <w:divBdr>
                <w:top w:val="none" w:sz="0" w:space="0" w:color="auto"/>
                <w:left w:val="none" w:sz="0" w:space="0" w:color="auto"/>
                <w:bottom w:val="none" w:sz="0" w:space="0" w:color="auto"/>
                <w:right w:val="none" w:sz="0" w:space="0" w:color="auto"/>
              </w:divBdr>
            </w:div>
            <w:div w:id="175585039">
              <w:marLeft w:val="0"/>
              <w:marRight w:val="0"/>
              <w:marTop w:val="0"/>
              <w:marBottom w:val="0"/>
              <w:divBdr>
                <w:top w:val="none" w:sz="0" w:space="0" w:color="auto"/>
                <w:left w:val="none" w:sz="0" w:space="0" w:color="auto"/>
                <w:bottom w:val="none" w:sz="0" w:space="0" w:color="auto"/>
                <w:right w:val="none" w:sz="0" w:space="0" w:color="auto"/>
              </w:divBdr>
              <w:divsChild>
                <w:div w:id="126513527">
                  <w:marLeft w:val="0"/>
                  <w:marRight w:val="0"/>
                  <w:marTop w:val="0"/>
                  <w:marBottom w:val="0"/>
                  <w:divBdr>
                    <w:top w:val="none" w:sz="0" w:space="0" w:color="auto"/>
                    <w:left w:val="none" w:sz="0" w:space="0" w:color="auto"/>
                    <w:bottom w:val="none" w:sz="0" w:space="0" w:color="auto"/>
                    <w:right w:val="none" w:sz="0" w:space="0" w:color="auto"/>
                  </w:divBdr>
                  <w:divsChild>
                    <w:div w:id="4311719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59382223">
              <w:marLeft w:val="0"/>
              <w:marRight w:val="0"/>
              <w:marTop w:val="0"/>
              <w:marBottom w:val="0"/>
              <w:divBdr>
                <w:top w:val="none" w:sz="0" w:space="0" w:color="auto"/>
                <w:left w:val="none" w:sz="0" w:space="0" w:color="auto"/>
                <w:bottom w:val="none" w:sz="0" w:space="0" w:color="auto"/>
                <w:right w:val="none" w:sz="0" w:space="0" w:color="auto"/>
              </w:divBdr>
            </w:div>
            <w:div w:id="622922790">
              <w:marLeft w:val="0"/>
              <w:marRight w:val="0"/>
              <w:marTop w:val="0"/>
              <w:marBottom w:val="0"/>
              <w:divBdr>
                <w:top w:val="none" w:sz="0" w:space="0" w:color="auto"/>
                <w:left w:val="none" w:sz="0" w:space="0" w:color="auto"/>
                <w:bottom w:val="none" w:sz="0" w:space="0" w:color="auto"/>
                <w:right w:val="none" w:sz="0" w:space="0" w:color="auto"/>
              </w:divBdr>
            </w:div>
          </w:divsChild>
        </w:div>
        <w:div w:id="657616042">
          <w:marLeft w:val="0"/>
          <w:marRight w:val="0"/>
          <w:marTop w:val="0"/>
          <w:marBottom w:val="0"/>
          <w:divBdr>
            <w:top w:val="none" w:sz="0" w:space="0" w:color="auto"/>
            <w:left w:val="none" w:sz="0" w:space="0" w:color="auto"/>
            <w:bottom w:val="none" w:sz="0" w:space="0" w:color="auto"/>
            <w:right w:val="none" w:sz="0" w:space="0" w:color="auto"/>
          </w:divBdr>
          <w:divsChild>
            <w:div w:id="1025255328">
              <w:marLeft w:val="0"/>
              <w:marRight w:val="0"/>
              <w:marTop w:val="0"/>
              <w:marBottom w:val="0"/>
              <w:divBdr>
                <w:top w:val="none" w:sz="0" w:space="0" w:color="auto"/>
                <w:left w:val="none" w:sz="0" w:space="0" w:color="auto"/>
                <w:bottom w:val="none" w:sz="0" w:space="0" w:color="auto"/>
                <w:right w:val="none" w:sz="0" w:space="0" w:color="auto"/>
              </w:divBdr>
            </w:div>
            <w:div w:id="632909239">
              <w:marLeft w:val="0"/>
              <w:marRight w:val="0"/>
              <w:marTop w:val="0"/>
              <w:marBottom w:val="0"/>
              <w:divBdr>
                <w:top w:val="none" w:sz="0" w:space="0" w:color="auto"/>
                <w:left w:val="none" w:sz="0" w:space="0" w:color="auto"/>
                <w:bottom w:val="none" w:sz="0" w:space="0" w:color="auto"/>
                <w:right w:val="none" w:sz="0" w:space="0" w:color="auto"/>
              </w:divBdr>
              <w:divsChild>
                <w:div w:id="97702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8180">
          <w:marLeft w:val="0"/>
          <w:marRight w:val="0"/>
          <w:marTop w:val="0"/>
          <w:marBottom w:val="0"/>
          <w:divBdr>
            <w:top w:val="none" w:sz="0" w:space="0" w:color="auto"/>
            <w:left w:val="none" w:sz="0" w:space="0" w:color="auto"/>
            <w:bottom w:val="none" w:sz="0" w:space="0" w:color="auto"/>
            <w:right w:val="none" w:sz="0" w:space="0" w:color="auto"/>
          </w:divBdr>
          <w:divsChild>
            <w:div w:id="1513566644">
              <w:marLeft w:val="0"/>
              <w:marRight w:val="0"/>
              <w:marTop w:val="0"/>
              <w:marBottom w:val="0"/>
              <w:divBdr>
                <w:top w:val="none" w:sz="0" w:space="0" w:color="auto"/>
                <w:left w:val="none" w:sz="0" w:space="0" w:color="auto"/>
                <w:bottom w:val="none" w:sz="0" w:space="0" w:color="auto"/>
                <w:right w:val="none" w:sz="0" w:space="0" w:color="auto"/>
              </w:divBdr>
            </w:div>
            <w:div w:id="1642494499">
              <w:marLeft w:val="0"/>
              <w:marRight w:val="0"/>
              <w:marTop w:val="0"/>
              <w:marBottom w:val="0"/>
              <w:divBdr>
                <w:top w:val="none" w:sz="0" w:space="0" w:color="auto"/>
                <w:left w:val="none" w:sz="0" w:space="0" w:color="auto"/>
                <w:bottom w:val="none" w:sz="0" w:space="0" w:color="auto"/>
                <w:right w:val="none" w:sz="0" w:space="0" w:color="auto"/>
              </w:divBdr>
              <w:divsChild>
                <w:div w:id="150721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2304">
          <w:marLeft w:val="0"/>
          <w:marRight w:val="0"/>
          <w:marTop w:val="0"/>
          <w:marBottom w:val="0"/>
          <w:divBdr>
            <w:top w:val="none" w:sz="0" w:space="0" w:color="auto"/>
            <w:left w:val="none" w:sz="0" w:space="0" w:color="auto"/>
            <w:bottom w:val="none" w:sz="0" w:space="0" w:color="auto"/>
            <w:right w:val="none" w:sz="0" w:space="0" w:color="auto"/>
          </w:divBdr>
          <w:divsChild>
            <w:div w:id="1979913384">
              <w:marLeft w:val="0"/>
              <w:marRight w:val="0"/>
              <w:marTop w:val="0"/>
              <w:marBottom w:val="0"/>
              <w:divBdr>
                <w:top w:val="none" w:sz="0" w:space="0" w:color="auto"/>
                <w:left w:val="none" w:sz="0" w:space="0" w:color="auto"/>
                <w:bottom w:val="none" w:sz="0" w:space="0" w:color="auto"/>
                <w:right w:val="none" w:sz="0" w:space="0" w:color="auto"/>
              </w:divBdr>
            </w:div>
            <w:div w:id="691762294">
              <w:marLeft w:val="0"/>
              <w:marRight w:val="0"/>
              <w:marTop w:val="0"/>
              <w:marBottom w:val="0"/>
              <w:divBdr>
                <w:top w:val="none" w:sz="0" w:space="0" w:color="auto"/>
                <w:left w:val="none" w:sz="0" w:space="0" w:color="auto"/>
                <w:bottom w:val="none" w:sz="0" w:space="0" w:color="auto"/>
                <w:right w:val="none" w:sz="0" w:space="0" w:color="auto"/>
              </w:divBdr>
              <w:divsChild>
                <w:div w:id="2678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753">
          <w:marLeft w:val="0"/>
          <w:marRight w:val="0"/>
          <w:marTop w:val="0"/>
          <w:marBottom w:val="0"/>
          <w:divBdr>
            <w:top w:val="none" w:sz="0" w:space="0" w:color="auto"/>
            <w:left w:val="none" w:sz="0" w:space="0" w:color="auto"/>
            <w:bottom w:val="none" w:sz="0" w:space="0" w:color="auto"/>
            <w:right w:val="none" w:sz="0" w:space="0" w:color="auto"/>
          </w:divBdr>
          <w:divsChild>
            <w:div w:id="1651667608">
              <w:marLeft w:val="0"/>
              <w:marRight w:val="0"/>
              <w:marTop w:val="0"/>
              <w:marBottom w:val="0"/>
              <w:divBdr>
                <w:top w:val="none" w:sz="0" w:space="0" w:color="auto"/>
                <w:left w:val="none" w:sz="0" w:space="0" w:color="auto"/>
                <w:bottom w:val="none" w:sz="0" w:space="0" w:color="auto"/>
                <w:right w:val="none" w:sz="0" w:space="0" w:color="auto"/>
              </w:divBdr>
            </w:div>
            <w:div w:id="1755784601">
              <w:marLeft w:val="0"/>
              <w:marRight w:val="0"/>
              <w:marTop w:val="0"/>
              <w:marBottom w:val="0"/>
              <w:divBdr>
                <w:top w:val="none" w:sz="0" w:space="0" w:color="auto"/>
                <w:left w:val="none" w:sz="0" w:space="0" w:color="auto"/>
                <w:bottom w:val="none" w:sz="0" w:space="0" w:color="auto"/>
                <w:right w:val="none" w:sz="0" w:space="0" w:color="auto"/>
              </w:divBdr>
            </w:div>
            <w:div w:id="1614090672">
              <w:marLeft w:val="0"/>
              <w:marRight w:val="0"/>
              <w:marTop w:val="0"/>
              <w:marBottom w:val="0"/>
              <w:divBdr>
                <w:top w:val="none" w:sz="0" w:space="0" w:color="auto"/>
                <w:left w:val="none" w:sz="0" w:space="0" w:color="auto"/>
                <w:bottom w:val="none" w:sz="0" w:space="0" w:color="auto"/>
                <w:right w:val="none" w:sz="0" w:space="0" w:color="auto"/>
              </w:divBdr>
            </w:div>
            <w:div w:id="253325350">
              <w:marLeft w:val="0"/>
              <w:marRight w:val="0"/>
              <w:marTop w:val="0"/>
              <w:marBottom w:val="0"/>
              <w:divBdr>
                <w:top w:val="none" w:sz="0" w:space="0" w:color="auto"/>
                <w:left w:val="none" w:sz="0" w:space="0" w:color="auto"/>
                <w:bottom w:val="none" w:sz="0" w:space="0" w:color="auto"/>
                <w:right w:val="none" w:sz="0" w:space="0" w:color="auto"/>
              </w:divBdr>
              <w:divsChild>
                <w:div w:id="1220704315">
                  <w:marLeft w:val="0"/>
                  <w:marRight w:val="0"/>
                  <w:marTop w:val="0"/>
                  <w:marBottom w:val="0"/>
                  <w:divBdr>
                    <w:top w:val="none" w:sz="0" w:space="0" w:color="auto"/>
                    <w:left w:val="none" w:sz="0" w:space="0" w:color="auto"/>
                    <w:bottom w:val="none" w:sz="0" w:space="0" w:color="auto"/>
                    <w:right w:val="none" w:sz="0" w:space="0" w:color="auto"/>
                  </w:divBdr>
                  <w:divsChild>
                    <w:div w:id="7091831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76721569">
              <w:marLeft w:val="0"/>
              <w:marRight w:val="0"/>
              <w:marTop w:val="0"/>
              <w:marBottom w:val="0"/>
              <w:divBdr>
                <w:top w:val="none" w:sz="0" w:space="0" w:color="auto"/>
                <w:left w:val="none" w:sz="0" w:space="0" w:color="auto"/>
                <w:bottom w:val="none" w:sz="0" w:space="0" w:color="auto"/>
                <w:right w:val="none" w:sz="0" w:space="0" w:color="auto"/>
              </w:divBdr>
            </w:div>
          </w:divsChild>
        </w:div>
        <w:div w:id="705133461">
          <w:marLeft w:val="0"/>
          <w:marRight w:val="0"/>
          <w:marTop w:val="0"/>
          <w:marBottom w:val="0"/>
          <w:divBdr>
            <w:top w:val="none" w:sz="0" w:space="0" w:color="auto"/>
            <w:left w:val="none" w:sz="0" w:space="0" w:color="auto"/>
            <w:bottom w:val="none" w:sz="0" w:space="0" w:color="auto"/>
            <w:right w:val="none" w:sz="0" w:space="0" w:color="auto"/>
          </w:divBdr>
          <w:divsChild>
            <w:div w:id="216167579">
              <w:marLeft w:val="0"/>
              <w:marRight w:val="0"/>
              <w:marTop w:val="0"/>
              <w:marBottom w:val="0"/>
              <w:divBdr>
                <w:top w:val="none" w:sz="0" w:space="0" w:color="auto"/>
                <w:left w:val="none" w:sz="0" w:space="0" w:color="auto"/>
                <w:bottom w:val="none" w:sz="0" w:space="0" w:color="auto"/>
                <w:right w:val="none" w:sz="0" w:space="0" w:color="auto"/>
              </w:divBdr>
            </w:div>
            <w:div w:id="47338980">
              <w:marLeft w:val="0"/>
              <w:marRight w:val="0"/>
              <w:marTop w:val="0"/>
              <w:marBottom w:val="0"/>
              <w:divBdr>
                <w:top w:val="none" w:sz="0" w:space="0" w:color="auto"/>
                <w:left w:val="none" w:sz="0" w:space="0" w:color="auto"/>
                <w:bottom w:val="none" w:sz="0" w:space="0" w:color="auto"/>
                <w:right w:val="none" w:sz="0" w:space="0" w:color="auto"/>
              </w:divBdr>
            </w:div>
            <w:div w:id="361633381">
              <w:marLeft w:val="0"/>
              <w:marRight w:val="0"/>
              <w:marTop w:val="0"/>
              <w:marBottom w:val="0"/>
              <w:divBdr>
                <w:top w:val="none" w:sz="0" w:space="0" w:color="auto"/>
                <w:left w:val="none" w:sz="0" w:space="0" w:color="auto"/>
                <w:bottom w:val="none" w:sz="0" w:space="0" w:color="auto"/>
                <w:right w:val="none" w:sz="0" w:space="0" w:color="auto"/>
              </w:divBdr>
              <w:divsChild>
                <w:div w:id="939337064">
                  <w:marLeft w:val="0"/>
                  <w:marRight w:val="0"/>
                  <w:marTop w:val="0"/>
                  <w:marBottom w:val="0"/>
                  <w:divBdr>
                    <w:top w:val="none" w:sz="0" w:space="0" w:color="auto"/>
                    <w:left w:val="none" w:sz="0" w:space="0" w:color="auto"/>
                    <w:bottom w:val="none" w:sz="0" w:space="0" w:color="auto"/>
                    <w:right w:val="none" w:sz="0" w:space="0" w:color="auto"/>
                  </w:divBdr>
                  <w:divsChild>
                    <w:div w:id="8083216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68319466">
              <w:marLeft w:val="0"/>
              <w:marRight w:val="0"/>
              <w:marTop w:val="0"/>
              <w:marBottom w:val="0"/>
              <w:divBdr>
                <w:top w:val="none" w:sz="0" w:space="0" w:color="auto"/>
                <w:left w:val="none" w:sz="0" w:space="0" w:color="auto"/>
                <w:bottom w:val="none" w:sz="0" w:space="0" w:color="auto"/>
                <w:right w:val="none" w:sz="0" w:space="0" w:color="auto"/>
              </w:divBdr>
            </w:div>
            <w:div w:id="1122725217">
              <w:marLeft w:val="0"/>
              <w:marRight w:val="0"/>
              <w:marTop w:val="0"/>
              <w:marBottom w:val="0"/>
              <w:divBdr>
                <w:top w:val="none" w:sz="0" w:space="0" w:color="auto"/>
                <w:left w:val="none" w:sz="0" w:space="0" w:color="auto"/>
                <w:bottom w:val="none" w:sz="0" w:space="0" w:color="auto"/>
                <w:right w:val="none" w:sz="0" w:space="0" w:color="auto"/>
              </w:divBdr>
            </w:div>
            <w:div w:id="1154686879">
              <w:marLeft w:val="0"/>
              <w:marRight w:val="0"/>
              <w:marTop w:val="0"/>
              <w:marBottom w:val="0"/>
              <w:divBdr>
                <w:top w:val="none" w:sz="0" w:space="0" w:color="auto"/>
                <w:left w:val="none" w:sz="0" w:space="0" w:color="auto"/>
                <w:bottom w:val="none" w:sz="0" w:space="0" w:color="auto"/>
                <w:right w:val="none" w:sz="0" w:space="0" w:color="auto"/>
              </w:divBdr>
            </w:div>
          </w:divsChild>
        </w:div>
        <w:div w:id="670529285">
          <w:marLeft w:val="0"/>
          <w:marRight w:val="0"/>
          <w:marTop w:val="0"/>
          <w:marBottom w:val="0"/>
          <w:divBdr>
            <w:top w:val="none" w:sz="0" w:space="0" w:color="auto"/>
            <w:left w:val="none" w:sz="0" w:space="0" w:color="auto"/>
            <w:bottom w:val="none" w:sz="0" w:space="0" w:color="auto"/>
            <w:right w:val="none" w:sz="0" w:space="0" w:color="auto"/>
          </w:divBdr>
          <w:divsChild>
            <w:div w:id="723331212">
              <w:marLeft w:val="0"/>
              <w:marRight w:val="0"/>
              <w:marTop w:val="0"/>
              <w:marBottom w:val="0"/>
              <w:divBdr>
                <w:top w:val="none" w:sz="0" w:space="0" w:color="auto"/>
                <w:left w:val="none" w:sz="0" w:space="0" w:color="auto"/>
                <w:bottom w:val="none" w:sz="0" w:space="0" w:color="auto"/>
                <w:right w:val="none" w:sz="0" w:space="0" w:color="auto"/>
              </w:divBdr>
            </w:div>
            <w:div w:id="1149712792">
              <w:marLeft w:val="0"/>
              <w:marRight w:val="0"/>
              <w:marTop w:val="0"/>
              <w:marBottom w:val="0"/>
              <w:divBdr>
                <w:top w:val="none" w:sz="0" w:space="0" w:color="auto"/>
                <w:left w:val="none" w:sz="0" w:space="0" w:color="auto"/>
                <w:bottom w:val="none" w:sz="0" w:space="0" w:color="auto"/>
                <w:right w:val="none" w:sz="0" w:space="0" w:color="auto"/>
              </w:divBdr>
              <w:divsChild>
                <w:div w:id="649334626">
                  <w:marLeft w:val="0"/>
                  <w:marRight w:val="0"/>
                  <w:marTop w:val="0"/>
                  <w:marBottom w:val="0"/>
                  <w:divBdr>
                    <w:top w:val="none" w:sz="0" w:space="0" w:color="auto"/>
                    <w:left w:val="none" w:sz="0" w:space="0" w:color="auto"/>
                    <w:bottom w:val="none" w:sz="0" w:space="0" w:color="auto"/>
                    <w:right w:val="none" w:sz="0" w:space="0" w:color="auto"/>
                  </w:divBdr>
                </w:div>
              </w:divsChild>
            </w:div>
            <w:div w:id="83192532">
              <w:marLeft w:val="0"/>
              <w:marRight w:val="0"/>
              <w:marTop w:val="0"/>
              <w:marBottom w:val="0"/>
              <w:divBdr>
                <w:top w:val="none" w:sz="0" w:space="0" w:color="auto"/>
                <w:left w:val="none" w:sz="0" w:space="0" w:color="auto"/>
                <w:bottom w:val="none" w:sz="0" w:space="0" w:color="auto"/>
                <w:right w:val="none" w:sz="0" w:space="0" w:color="auto"/>
              </w:divBdr>
            </w:div>
            <w:div w:id="852573530">
              <w:marLeft w:val="0"/>
              <w:marRight w:val="0"/>
              <w:marTop w:val="0"/>
              <w:marBottom w:val="0"/>
              <w:divBdr>
                <w:top w:val="none" w:sz="0" w:space="0" w:color="auto"/>
                <w:left w:val="none" w:sz="0" w:space="0" w:color="auto"/>
                <w:bottom w:val="none" w:sz="0" w:space="0" w:color="auto"/>
                <w:right w:val="none" w:sz="0" w:space="0" w:color="auto"/>
              </w:divBdr>
              <w:divsChild>
                <w:div w:id="2080247520">
                  <w:marLeft w:val="0"/>
                  <w:marRight w:val="0"/>
                  <w:marTop w:val="0"/>
                  <w:marBottom w:val="0"/>
                  <w:divBdr>
                    <w:top w:val="none" w:sz="0" w:space="0" w:color="auto"/>
                    <w:left w:val="none" w:sz="0" w:space="0" w:color="auto"/>
                    <w:bottom w:val="none" w:sz="0" w:space="0" w:color="auto"/>
                    <w:right w:val="none" w:sz="0" w:space="0" w:color="auto"/>
                  </w:divBdr>
                  <w:divsChild>
                    <w:div w:id="17575106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62829939">
              <w:marLeft w:val="0"/>
              <w:marRight w:val="0"/>
              <w:marTop w:val="0"/>
              <w:marBottom w:val="0"/>
              <w:divBdr>
                <w:top w:val="none" w:sz="0" w:space="0" w:color="auto"/>
                <w:left w:val="none" w:sz="0" w:space="0" w:color="auto"/>
                <w:bottom w:val="none" w:sz="0" w:space="0" w:color="auto"/>
                <w:right w:val="none" w:sz="0" w:space="0" w:color="auto"/>
              </w:divBdr>
            </w:div>
            <w:div w:id="1138260969">
              <w:marLeft w:val="0"/>
              <w:marRight w:val="0"/>
              <w:marTop w:val="0"/>
              <w:marBottom w:val="0"/>
              <w:divBdr>
                <w:top w:val="none" w:sz="0" w:space="0" w:color="auto"/>
                <w:left w:val="none" w:sz="0" w:space="0" w:color="auto"/>
                <w:bottom w:val="none" w:sz="0" w:space="0" w:color="auto"/>
                <w:right w:val="none" w:sz="0" w:space="0" w:color="auto"/>
              </w:divBdr>
            </w:div>
            <w:div w:id="917910910">
              <w:marLeft w:val="0"/>
              <w:marRight w:val="0"/>
              <w:marTop w:val="0"/>
              <w:marBottom w:val="0"/>
              <w:divBdr>
                <w:top w:val="none" w:sz="0" w:space="0" w:color="auto"/>
                <w:left w:val="none" w:sz="0" w:space="0" w:color="auto"/>
                <w:bottom w:val="none" w:sz="0" w:space="0" w:color="auto"/>
                <w:right w:val="none" w:sz="0" w:space="0" w:color="auto"/>
              </w:divBdr>
            </w:div>
          </w:divsChild>
        </w:div>
        <w:div w:id="1419449907">
          <w:marLeft w:val="0"/>
          <w:marRight w:val="0"/>
          <w:marTop w:val="0"/>
          <w:marBottom w:val="0"/>
          <w:divBdr>
            <w:top w:val="none" w:sz="0" w:space="0" w:color="auto"/>
            <w:left w:val="none" w:sz="0" w:space="0" w:color="auto"/>
            <w:bottom w:val="none" w:sz="0" w:space="0" w:color="auto"/>
            <w:right w:val="none" w:sz="0" w:space="0" w:color="auto"/>
          </w:divBdr>
          <w:divsChild>
            <w:div w:id="928198815">
              <w:marLeft w:val="0"/>
              <w:marRight w:val="0"/>
              <w:marTop w:val="0"/>
              <w:marBottom w:val="0"/>
              <w:divBdr>
                <w:top w:val="none" w:sz="0" w:space="0" w:color="auto"/>
                <w:left w:val="none" w:sz="0" w:space="0" w:color="auto"/>
                <w:bottom w:val="none" w:sz="0" w:space="0" w:color="auto"/>
                <w:right w:val="none" w:sz="0" w:space="0" w:color="auto"/>
              </w:divBdr>
            </w:div>
            <w:div w:id="1545294389">
              <w:marLeft w:val="0"/>
              <w:marRight w:val="0"/>
              <w:marTop w:val="0"/>
              <w:marBottom w:val="0"/>
              <w:divBdr>
                <w:top w:val="none" w:sz="0" w:space="0" w:color="auto"/>
                <w:left w:val="none" w:sz="0" w:space="0" w:color="auto"/>
                <w:bottom w:val="none" w:sz="0" w:space="0" w:color="auto"/>
                <w:right w:val="none" w:sz="0" w:space="0" w:color="auto"/>
              </w:divBdr>
            </w:div>
            <w:div w:id="676268360">
              <w:marLeft w:val="0"/>
              <w:marRight w:val="0"/>
              <w:marTop w:val="0"/>
              <w:marBottom w:val="0"/>
              <w:divBdr>
                <w:top w:val="none" w:sz="0" w:space="0" w:color="auto"/>
                <w:left w:val="none" w:sz="0" w:space="0" w:color="auto"/>
                <w:bottom w:val="none" w:sz="0" w:space="0" w:color="auto"/>
                <w:right w:val="none" w:sz="0" w:space="0" w:color="auto"/>
              </w:divBdr>
              <w:divsChild>
                <w:div w:id="1035352239">
                  <w:marLeft w:val="0"/>
                  <w:marRight w:val="0"/>
                  <w:marTop w:val="0"/>
                  <w:marBottom w:val="0"/>
                  <w:divBdr>
                    <w:top w:val="none" w:sz="0" w:space="0" w:color="auto"/>
                    <w:left w:val="none" w:sz="0" w:space="0" w:color="auto"/>
                    <w:bottom w:val="none" w:sz="0" w:space="0" w:color="auto"/>
                    <w:right w:val="none" w:sz="0" w:space="0" w:color="auto"/>
                  </w:divBdr>
                  <w:divsChild>
                    <w:div w:id="14495476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5319678">
              <w:marLeft w:val="0"/>
              <w:marRight w:val="0"/>
              <w:marTop w:val="0"/>
              <w:marBottom w:val="0"/>
              <w:divBdr>
                <w:top w:val="none" w:sz="0" w:space="0" w:color="auto"/>
                <w:left w:val="none" w:sz="0" w:space="0" w:color="auto"/>
                <w:bottom w:val="none" w:sz="0" w:space="0" w:color="auto"/>
                <w:right w:val="none" w:sz="0" w:space="0" w:color="auto"/>
              </w:divBdr>
            </w:div>
            <w:div w:id="1161775977">
              <w:marLeft w:val="0"/>
              <w:marRight w:val="0"/>
              <w:marTop w:val="0"/>
              <w:marBottom w:val="0"/>
              <w:divBdr>
                <w:top w:val="none" w:sz="0" w:space="0" w:color="auto"/>
                <w:left w:val="none" w:sz="0" w:space="0" w:color="auto"/>
                <w:bottom w:val="none" w:sz="0" w:space="0" w:color="auto"/>
                <w:right w:val="none" w:sz="0" w:space="0" w:color="auto"/>
              </w:divBdr>
            </w:div>
            <w:div w:id="572662248">
              <w:marLeft w:val="0"/>
              <w:marRight w:val="0"/>
              <w:marTop w:val="0"/>
              <w:marBottom w:val="0"/>
              <w:divBdr>
                <w:top w:val="none" w:sz="0" w:space="0" w:color="auto"/>
                <w:left w:val="none" w:sz="0" w:space="0" w:color="auto"/>
                <w:bottom w:val="none" w:sz="0" w:space="0" w:color="auto"/>
                <w:right w:val="none" w:sz="0" w:space="0" w:color="auto"/>
              </w:divBdr>
            </w:div>
          </w:divsChild>
        </w:div>
        <w:div w:id="1466434934">
          <w:marLeft w:val="0"/>
          <w:marRight w:val="0"/>
          <w:marTop w:val="0"/>
          <w:marBottom w:val="0"/>
          <w:divBdr>
            <w:top w:val="none" w:sz="0" w:space="0" w:color="auto"/>
            <w:left w:val="none" w:sz="0" w:space="0" w:color="auto"/>
            <w:bottom w:val="none" w:sz="0" w:space="0" w:color="auto"/>
            <w:right w:val="none" w:sz="0" w:space="0" w:color="auto"/>
          </w:divBdr>
          <w:divsChild>
            <w:div w:id="643387125">
              <w:marLeft w:val="0"/>
              <w:marRight w:val="0"/>
              <w:marTop w:val="0"/>
              <w:marBottom w:val="0"/>
              <w:divBdr>
                <w:top w:val="none" w:sz="0" w:space="0" w:color="auto"/>
                <w:left w:val="none" w:sz="0" w:space="0" w:color="auto"/>
                <w:bottom w:val="none" w:sz="0" w:space="0" w:color="auto"/>
                <w:right w:val="none" w:sz="0" w:space="0" w:color="auto"/>
              </w:divBdr>
            </w:div>
            <w:div w:id="450825392">
              <w:marLeft w:val="0"/>
              <w:marRight w:val="0"/>
              <w:marTop w:val="0"/>
              <w:marBottom w:val="0"/>
              <w:divBdr>
                <w:top w:val="none" w:sz="0" w:space="0" w:color="auto"/>
                <w:left w:val="none" w:sz="0" w:space="0" w:color="auto"/>
                <w:bottom w:val="none" w:sz="0" w:space="0" w:color="auto"/>
                <w:right w:val="none" w:sz="0" w:space="0" w:color="auto"/>
              </w:divBdr>
            </w:div>
            <w:div w:id="237323178">
              <w:marLeft w:val="0"/>
              <w:marRight w:val="0"/>
              <w:marTop w:val="0"/>
              <w:marBottom w:val="0"/>
              <w:divBdr>
                <w:top w:val="none" w:sz="0" w:space="0" w:color="auto"/>
                <w:left w:val="none" w:sz="0" w:space="0" w:color="auto"/>
                <w:bottom w:val="none" w:sz="0" w:space="0" w:color="auto"/>
                <w:right w:val="none" w:sz="0" w:space="0" w:color="auto"/>
              </w:divBdr>
              <w:divsChild>
                <w:div w:id="357390616">
                  <w:marLeft w:val="0"/>
                  <w:marRight w:val="0"/>
                  <w:marTop w:val="0"/>
                  <w:marBottom w:val="0"/>
                  <w:divBdr>
                    <w:top w:val="none" w:sz="0" w:space="0" w:color="auto"/>
                    <w:left w:val="none" w:sz="0" w:space="0" w:color="auto"/>
                    <w:bottom w:val="none" w:sz="0" w:space="0" w:color="auto"/>
                    <w:right w:val="none" w:sz="0" w:space="0" w:color="auto"/>
                  </w:divBdr>
                  <w:divsChild>
                    <w:div w:id="140733931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32378936">
              <w:marLeft w:val="0"/>
              <w:marRight w:val="0"/>
              <w:marTop w:val="0"/>
              <w:marBottom w:val="0"/>
              <w:divBdr>
                <w:top w:val="none" w:sz="0" w:space="0" w:color="auto"/>
                <w:left w:val="none" w:sz="0" w:space="0" w:color="auto"/>
                <w:bottom w:val="none" w:sz="0" w:space="0" w:color="auto"/>
                <w:right w:val="none" w:sz="0" w:space="0" w:color="auto"/>
              </w:divBdr>
            </w:div>
            <w:div w:id="1825389220">
              <w:marLeft w:val="0"/>
              <w:marRight w:val="0"/>
              <w:marTop w:val="0"/>
              <w:marBottom w:val="0"/>
              <w:divBdr>
                <w:top w:val="none" w:sz="0" w:space="0" w:color="auto"/>
                <w:left w:val="none" w:sz="0" w:space="0" w:color="auto"/>
                <w:bottom w:val="none" w:sz="0" w:space="0" w:color="auto"/>
                <w:right w:val="none" w:sz="0" w:space="0" w:color="auto"/>
              </w:divBdr>
            </w:div>
            <w:div w:id="292292746">
              <w:marLeft w:val="0"/>
              <w:marRight w:val="0"/>
              <w:marTop w:val="0"/>
              <w:marBottom w:val="0"/>
              <w:divBdr>
                <w:top w:val="none" w:sz="0" w:space="0" w:color="auto"/>
                <w:left w:val="none" w:sz="0" w:space="0" w:color="auto"/>
                <w:bottom w:val="none" w:sz="0" w:space="0" w:color="auto"/>
                <w:right w:val="none" w:sz="0" w:space="0" w:color="auto"/>
              </w:divBdr>
              <w:divsChild>
                <w:div w:id="806170755">
                  <w:marLeft w:val="0"/>
                  <w:marRight w:val="0"/>
                  <w:marTop w:val="0"/>
                  <w:marBottom w:val="0"/>
                  <w:divBdr>
                    <w:top w:val="none" w:sz="0" w:space="0" w:color="auto"/>
                    <w:left w:val="none" w:sz="0" w:space="0" w:color="auto"/>
                    <w:bottom w:val="none" w:sz="0" w:space="0" w:color="auto"/>
                    <w:right w:val="none" w:sz="0" w:space="0" w:color="auto"/>
                  </w:divBdr>
                </w:div>
                <w:div w:id="2031757856">
                  <w:marLeft w:val="0"/>
                  <w:marRight w:val="0"/>
                  <w:marTop w:val="0"/>
                  <w:marBottom w:val="0"/>
                  <w:divBdr>
                    <w:top w:val="none" w:sz="0" w:space="0" w:color="auto"/>
                    <w:left w:val="none" w:sz="0" w:space="0" w:color="auto"/>
                    <w:bottom w:val="none" w:sz="0" w:space="0" w:color="auto"/>
                    <w:right w:val="none" w:sz="0" w:space="0" w:color="auto"/>
                  </w:divBdr>
                  <w:divsChild>
                    <w:div w:id="3977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3148">
              <w:marLeft w:val="0"/>
              <w:marRight w:val="0"/>
              <w:marTop w:val="0"/>
              <w:marBottom w:val="0"/>
              <w:divBdr>
                <w:top w:val="none" w:sz="0" w:space="0" w:color="auto"/>
                <w:left w:val="none" w:sz="0" w:space="0" w:color="auto"/>
                <w:bottom w:val="none" w:sz="0" w:space="0" w:color="auto"/>
                <w:right w:val="none" w:sz="0" w:space="0" w:color="auto"/>
              </w:divBdr>
              <w:divsChild>
                <w:div w:id="623542237">
                  <w:marLeft w:val="0"/>
                  <w:marRight w:val="0"/>
                  <w:marTop w:val="0"/>
                  <w:marBottom w:val="0"/>
                  <w:divBdr>
                    <w:top w:val="none" w:sz="0" w:space="0" w:color="auto"/>
                    <w:left w:val="none" w:sz="0" w:space="0" w:color="auto"/>
                    <w:bottom w:val="none" w:sz="0" w:space="0" w:color="auto"/>
                    <w:right w:val="none" w:sz="0" w:space="0" w:color="auto"/>
                  </w:divBdr>
                </w:div>
                <w:div w:id="1597865818">
                  <w:marLeft w:val="0"/>
                  <w:marRight w:val="0"/>
                  <w:marTop w:val="0"/>
                  <w:marBottom w:val="0"/>
                  <w:divBdr>
                    <w:top w:val="none" w:sz="0" w:space="0" w:color="auto"/>
                    <w:left w:val="none" w:sz="0" w:space="0" w:color="auto"/>
                    <w:bottom w:val="none" w:sz="0" w:space="0" w:color="auto"/>
                    <w:right w:val="none" w:sz="0" w:space="0" w:color="auto"/>
                  </w:divBdr>
                  <w:divsChild>
                    <w:div w:id="1823153246">
                      <w:marLeft w:val="0"/>
                      <w:marRight w:val="0"/>
                      <w:marTop w:val="0"/>
                      <w:marBottom w:val="0"/>
                      <w:divBdr>
                        <w:top w:val="none" w:sz="0" w:space="0" w:color="auto"/>
                        <w:left w:val="none" w:sz="0" w:space="0" w:color="auto"/>
                        <w:bottom w:val="none" w:sz="0" w:space="0" w:color="auto"/>
                        <w:right w:val="none" w:sz="0" w:space="0" w:color="auto"/>
                      </w:divBdr>
                    </w:div>
                  </w:divsChild>
                </w:div>
                <w:div w:id="1238201987">
                  <w:marLeft w:val="0"/>
                  <w:marRight w:val="0"/>
                  <w:marTop w:val="0"/>
                  <w:marBottom w:val="0"/>
                  <w:divBdr>
                    <w:top w:val="none" w:sz="0" w:space="0" w:color="auto"/>
                    <w:left w:val="none" w:sz="0" w:space="0" w:color="auto"/>
                    <w:bottom w:val="none" w:sz="0" w:space="0" w:color="auto"/>
                    <w:right w:val="none" w:sz="0" w:space="0" w:color="auto"/>
                  </w:divBdr>
                </w:div>
                <w:div w:id="786702769">
                  <w:marLeft w:val="0"/>
                  <w:marRight w:val="0"/>
                  <w:marTop w:val="0"/>
                  <w:marBottom w:val="0"/>
                  <w:divBdr>
                    <w:top w:val="none" w:sz="0" w:space="0" w:color="auto"/>
                    <w:left w:val="none" w:sz="0" w:space="0" w:color="auto"/>
                    <w:bottom w:val="none" w:sz="0" w:space="0" w:color="auto"/>
                    <w:right w:val="none" w:sz="0" w:space="0" w:color="auto"/>
                  </w:divBdr>
                </w:div>
                <w:div w:id="658726597">
                  <w:marLeft w:val="0"/>
                  <w:marRight w:val="0"/>
                  <w:marTop w:val="0"/>
                  <w:marBottom w:val="0"/>
                  <w:divBdr>
                    <w:top w:val="none" w:sz="0" w:space="0" w:color="auto"/>
                    <w:left w:val="none" w:sz="0" w:space="0" w:color="auto"/>
                    <w:bottom w:val="none" w:sz="0" w:space="0" w:color="auto"/>
                    <w:right w:val="none" w:sz="0" w:space="0" w:color="auto"/>
                  </w:divBdr>
                  <w:divsChild>
                    <w:div w:id="591738067">
                      <w:marLeft w:val="0"/>
                      <w:marRight w:val="0"/>
                      <w:marTop w:val="0"/>
                      <w:marBottom w:val="0"/>
                      <w:divBdr>
                        <w:top w:val="none" w:sz="0" w:space="0" w:color="auto"/>
                        <w:left w:val="none" w:sz="0" w:space="0" w:color="auto"/>
                        <w:bottom w:val="none" w:sz="0" w:space="0" w:color="auto"/>
                        <w:right w:val="none" w:sz="0" w:space="0" w:color="auto"/>
                      </w:divBdr>
                      <w:divsChild>
                        <w:div w:id="3334614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36472608">
                  <w:marLeft w:val="0"/>
                  <w:marRight w:val="0"/>
                  <w:marTop w:val="0"/>
                  <w:marBottom w:val="0"/>
                  <w:divBdr>
                    <w:top w:val="none" w:sz="0" w:space="0" w:color="auto"/>
                    <w:left w:val="none" w:sz="0" w:space="0" w:color="auto"/>
                    <w:bottom w:val="none" w:sz="0" w:space="0" w:color="auto"/>
                    <w:right w:val="none" w:sz="0" w:space="0" w:color="auto"/>
                  </w:divBdr>
                </w:div>
                <w:div w:id="558172381">
                  <w:marLeft w:val="0"/>
                  <w:marRight w:val="0"/>
                  <w:marTop w:val="0"/>
                  <w:marBottom w:val="0"/>
                  <w:divBdr>
                    <w:top w:val="none" w:sz="0" w:space="0" w:color="auto"/>
                    <w:left w:val="none" w:sz="0" w:space="0" w:color="auto"/>
                    <w:bottom w:val="none" w:sz="0" w:space="0" w:color="auto"/>
                    <w:right w:val="none" w:sz="0" w:space="0" w:color="auto"/>
                  </w:divBdr>
                </w:div>
                <w:div w:id="78259532">
                  <w:marLeft w:val="0"/>
                  <w:marRight w:val="0"/>
                  <w:marTop w:val="0"/>
                  <w:marBottom w:val="0"/>
                  <w:divBdr>
                    <w:top w:val="none" w:sz="0" w:space="0" w:color="auto"/>
                    <w:left w:val="none" w:sz="0" w:space="0" w:color="auto"/>
                    <w:bottom w:val="none" w:sz="0" w:space="0" w:color="auto"/>
                    <w:right w:val="none" w:sz="0" w:space="0" w:color="auto"/>
                  </w:divBdr>
                </w:div>
                <w:div w:id="1961299848">
                  <w:marLeft w:val="0"/>
                  <w:marRight w:val="0"/>
                  <w:marTop w:val="0"/>
                  <w:marBottom w:val="0"/>
                  <w:divBdr>
                    <w:top w:val="none" w:sz="0" w:space="0" w:color="auto"/>
                    <w:left w:val="none" w:sz="0" w:space="0" w:color="auto"/>
                    <w:bottom w:val="none" w:sz="0" w:space="0" w:color="auto"/>
                    <w:right w:val="none" w:sz="0" w:space="0" w:color="auto"/>
                  </w:divBdr>
                </w:div>
                <w:div w:id="1847741567">
                  <w:marLeft w:val="0"/>
                  <w:marRight w:val="0"/>
                  <w:marTop w:val="0"/>
                  <w:marBottom w:val="0"/>
                  <w:divBdr>
                    <w:top w:val="none" w:sz="0" w:space="0" w:color="auto"/>
                    <w:left w:val="none" w:sz="0" w:space="0" w:color="auto"/>
                    <w:bottom w:val="none" w:sz="0" w:space="0" w:color="auto"/>
                    <w:right w:val="none" w:sz="0" w:space="0" w:color="auto"/>
                  </w:divBdr>
                  <w:divsChild>
                    <w:div w:id="1975058905">
                      <w:marLeft w:val="0"/>
                      <w:marRight w:val="0"/>
                      <w:marTop w:val="0"/>
                      <w:marBottom w:val="0"/>
                      <w:divBdr>
                        <w:top w:val="none" w:sz="0" w:space="0" w:color="auto"/>
                        <w:left w:val="none" w:sz="0" w:space="0" w:color="auto"/>
                        <w:bottom w:val="none" w:sz="0" w:space="0" w:color="auto"/>
                        <w:right w:val="none" w:sz="0" w:space="0" w:color="auto"/>
                      </w:divBdr>
                      <w:divsChild>
                        <w:div w:id="17426742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12520884">
                  <w:marLeft w:val="0"/>
                  <w:marRight w:val="0"/>
                  <w:marTop w:val="0"/>
                  <w:marBottom w:val="0"/>
                  <w:divBdr>
                    <w:top w:val="none" w:sz="0" w:space="0" w:color="auto"/>
                    <w:left w:val="none" w:sz="0" w:space="0" w:color="auto"/>
                    <w:bottom w:val="none" w:sz="0" w:space="0" w:color="auto"/>
                    <w:right w:val="none" w:sz="0" w:space="0" w:color="auto"/>
                  </w:divBdr>
                </w:div>
                <w:div w:id="1011954331">
                  <w:marLeft w:val="0"/>
                  <w:marRight w:val="0"/>
                  <w:marTop w:val="0"/>
                  <w:marBottom w:val="0"/>
                  <w:divBdr>
                    <w:top w:val="none" w:sz="0" w:space="0" w:color="auto"/>
                    <w:left w:val="none" w:sz="0" w:space="0" w:color="auto"/>
                    <w:bottom w:val="none" w:sz="0" w:space="0" w:color="auto"/>
                    <w:right w:val="none" w:sz="0" w:space="0" w:color="auto"/>
                  </w:divBdr>
                </w:div>
                <w:div w:id="18524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5399">
          <w:marLeft w:val="0"/>
          <w:marRight w:val="0"/>
          <w:marTop w:val="0"/>
          <w:marBottom w:val="0"/>
          <w:divBdr>
            <w:top w:val="none" w:sz="0" w:space="0" w:color="auto"/>
            <w:left w:val="none" w:sz="0" w:space="0" w:color="auto"/>
            <w:bottom w:val="none" w:sz="0" w:space="0" w:color="auto"/>
            <w:right w:val="none" w:sz="0" w:space="0" w:color="auto"/>
          </w:divBdr>
          <w:divsChild>
            <w:div w:id="101342844">
              <w:marLeft w:val="0"/>
              <w:marRight w:val="0"/>
              <w:marTop w:val="0"/>
              <w:marBottom w:val="0"/>
              <w:divBdr>
                <w:top w:val="none" w:sz="0" w:space="0" w:color="auto"/>
                <w:left w:val="none" w:sz="0" w:space="0" w:color="auto"/>
                <w:bottom w:val="none" w:sz="0" w:space="0" w:color="auto"/>
                <w:right w:val="none" w:sz="0" w:space="0" w:color="auto"/>
              </w:divBdr>
            </w:div>
            <w:div w:id="1333071962">
              <w:marLeft w:val="0"/>
              <w:marRight w:val="0"/>
              <w:marTop w:val="0"/>
              <w:marBottom w:val="0"/>
              <w:divBdr>
                <w:top w:val="none" w:sz="0" w:space="0" w:color="auto"/>
                <w:left w:val="none" w:sz="0" w:space="0" w:color="auto"/>
                <w:bottom w:val="none" w:sz="0" w:space="0" w:color="auto"/>
                <w:right w:val="none" w:sz="0" w:space="0" w:color="auto"/>
              </w:divBdr>
            </w:div>
            <w:div w:id="1550416309">
              <w:marLeft w:val="0"/>
              <w:marRight w:val="0"/>
              <w:marTop w:val="0"/>
              <w:marBottom w:val="0"/>
              <w:divBdr>
                <w:top w:val="none" w:sz="0" w:space="0" w:color="auto"/>
                <w:left w:val="none" w:sz="0" w:space="0" w:color="auto"/>
                <w:bottom w:val="none" w:sz="0" w:space="0" w:color="auto"/>
                <w:right w:val="none" w:sz="0" w:space="0" w:color="auto"/>
              </w:divBdr>
            </w:div>
            <w:div w:id="962076283">
              <w:marLeft w:val="0"/>
              <w:marRight w:val="0"/>
              <w:marTop w:val="0"/>
              <w:marBottom w:val="0"/>
              <w:divBdr>
                <w:top w:val="none" w:sz="0" w:space="0" w:color="auto"/>
                <w:left w:val="none" w:sz="0" w:space="0" w:color="auto"/>
                <w:bottom w:val="none" w:sz="0" w:space="0" w:color="auto"/>
                <w:right w:val="none" w:sz="0" w:space="0" w:color="auto"/>
              </w:divBdr>
            </w:div>
            <w:div w:id="1686128919">
              <w:marLeft w:val="0"/>
              <w:marRight w:val="0"/>
              <w:marTop w:val="0"/>
              <w:marBottom w:val="0"/>
              <w:divBdr>
                <w:top w:val="none" w:sz="0" w:space="0" w:color="auto"/>
                <w:left w:val="none" w:sz="0" w:space="0" w:color="auto"/>
                <w:bottom w:val="none" w:sz="0" w:space="0" w:color="auto"/>
                <w:right w:val="none" w:sz="0" w:space="0" w:color="auto"/>
              </w:divBdr>
              <w:divsChild>
                <w:div w:id="1220628548">
                  <w:marLeft w:val="0"/>
                  <w:marRight w:val="0"/>
                  <w:marTop w:val="0"/>
                  <w:marBottom w:val="0"/>
                  <w:divBdr>
                    <w:top w:val="none" w:sz="0" w:space="0" w:color="auto"/>
                    <w:left w:val="none" w:sz="0" w:space="0" w:color="auto"/>
                    <w:bottom w:val="none" w:sz="0" w:space="0" w:color="auto"/>
                    <w:right w:val="none" w:sz="0" w:space="0" w:color="auto"/>
                  </w:divBdr>
                  <w:divsChild>
                    <w:div w:id="146407663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326076">
              <w:marLeft w:val="0"/>
              <w:marRight w:val="0"/>
              <w:marTop w:val="0"/>
              <w:marBottom w:val="0"/>
              <w:divBdr>
                <w:top w:val="none" w:sz="0" w:space="0" w:color="auto"/>
                <w:left w:val="none" w:sz="0" w:space="0" w:color="auto"/>
                <w:bottom w:val="none" w:sz="0" w:space="0" w:color="auto"/>
                <w:right w:val="none" w:sz="0" w:space="0" w:color="auto"/>
              </w:divBdr>
            </w:div>
            <w:div w:id="1973556698">
              <w:marLeft w:val="0"/>
              <w:marRight w:val="0"/>
              <w:marTop w:val="0"/>
              <w:marBottom w:val="0"/>
              <w:divBdr>
                <w:top w:val="none" w:sz="0" w:space="0" w:color="auto"/>
                <w:left w:val="none" w:sz="0" w:space="0" w:color="auto"/>
                <w:bottom w:val="none" w:sz="0" w:space="0" w:color="auto"/>
                <w:right w:val="none" w:sz="0" w:space="0" w:color="auto"/>
              </w:divBdr>
              <w:divsChild>
                <w:div w:id="596132188">
                  <w:marLeft w:val="0"/>
                  <w:marRight w:val="0"/>
                  <w:marTop w:val="0"/>
                  <w:marBottom w:val="0"/>
                  <w:divBdr>
                    <w:top w:val="none" w:sz="0" w:space="0" w:color="auto"/>
                    <w:left w:val="none" w:sz="0" w:space="0" w:color="auto"/>
                    <w:bottom w:val="none" w:sz="0" w:space="0" w:color="auto"/>
                    <w:right w:val="none" w:sz="0" w:space="0" w:color="auto"/>
                  </w:divBdr>
                  <w:divsChild>
                    <w:div w:id="149796316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70107639">
              <w:marLeft w:val="0"/>
              <w:marRight w:val="0"/>
              <w:marTop w:val="0"/>
              <w:marBottom w:val="0"/>
              <w:divBdr>
                <w:top w:val="none" w:sz="0" w:space="0" w:color="auto"/>
                <w:left w:val="none" w:sz="0" w:space="0" w:color="auto"/>
                <w:bottom w:val="none" w:sz="0" w:space="0" w:color="auto"/>
                <w:right w:val="none" w:sz="0" w:space="0" w:color="auto"/>
              </w:divBdr>
            </w:div>
            <w:div w:id="957103577">
              <w:marLeft w:val="0"/>
              <w:marRight w:val="0"/>
              <w:marTop w:val="0"/>
              <w:marBottom w:val="0"/>
              <w:divBdr>
                <w:top w:val="none" w:sz="0" w:space="0" w:color="auto"/>
                <w:left w:val="none" w:sz="0" w:space="0" w:color="auto"/>
                <w:bottom w:val="none" w:sz="0" w:space="0" w:color="auto"/>
                <w:right w:val="none" w:sz="0" w:space="0" w:color="auto"/>
              </w:divBdr>
              <w:divsChild>
                <w:div w:id="927929400">
                  <w:marLeft w:val="0"/>
                  <w:marRight w:val="0"/>
                  <w:marTop w:val="0"/>
                  <w:marBottom w:val="0"/>
                  <w:divBdr>
                    <w:top w:val="none" w:sz="0" w:space="0" w:color="auto"/>
                    <w:left w:val="none" w:sz="0" w:space="0" w:color="auto"/>
                    <w:bottom w:val="none" w:sz="0" w:space="0" w:color="auto"/>
                    <w:right w:val="none" w:sz="0" w:space="0" w:color="auto"/>
                  </w:divBdr>
                  <w:divsChild>
                    <w:div w:id="139365346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16103882">
              <w:marLeft w:val="0"/>
              <w:marRight w:val="0"/>
              <w:marTop w:val="0"/>
              <w:marBottom w:val="0"/>
              <w:divBdr>
                <w:top w:val="none" w:sz="0" w:space="0" w:color="auto"/>
                <w:left w:val="none" w:sz="0" w:space="0" w:color="auto"/>
                <w:bottom w:val="none" w:sz="0" w:space="0" w:color="auto"/>
                <w:right w:val="none" w:sz="0" w:space="0" w:color="auto"/>
              </w:divBdr>
            </w:div>
            <w:div w:id="2031450021">
              <w:marLeft w:val="0"/>
              <w:marRight w:val="0"/>
              <w:marTop w:val="0"/>
              <w:marBottom w:val="0"/>
              <w:divBdr>
                <w:top w:val="none" w:sz="0" w:space="0" w:color="auto"/>
                <w:left w:val="none" w:sz="0" w:space="0" w:color="auto"/>
                <w:bottom w:val="none" w:sz="0" w:space="0" w:color="auto"/>
                <w:right w:val="none" w:sz="0" w:space="0" w:color="auto"/>
              </w:divBdr>
              <w:divsChild>
                <w:div w:id="188489616">
                  <w:marLeft w:val="0"/>
                  <w:marRight w:val="0"/>
                  <w:marTop w:val="0"/>
                  <w:marBottom w:val="0"/>
                  <w:divBdr>
                    <w:top w:val="none" w:sz="0" w:space="0" w:color="auto"/>
                    <w:left w:val="none" w:sz="0" w:space="0" w:color="auto"/>
                    <w:bottom w:val="none" w:sz="0" w:space="0" w:color="auto"/>
                    <w:right w:val="none" w:sz="0" w:space="0" w:color="auto"/>
                  </w:divBdr>
                  <w:divsChild>
                    <w:div w:id="7572894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04497714">
          <w:marLeft w:val="0"/>
          <w:marRight w:val="0"/>
          <w:marTop w:val="0"/>
          <w:marBottom w:val="0"/>
          <w:divBdr>
            <w:top w:val="none" w:sz="0" w:space="0" w:color="auto"/>
            <w:left w:val="none" w:sz="0" w:space="0" w:color="auto"/>
            <w:bottom w:val="none" w:sz="0" w:space="0" w:color="auto"/>
            <w:right w:val="none" w:sz="0" w:space="0" w:color="auto"/>
          </w:divBdr>
          <w:divsChild>
            <w:div w:id="352072363">
              <w:marLeft w:val="0"/>
              <w:marRight w:val="0"/>
              <w:marTop w:val="0"/>
              <w:marBottom w:val="0"/>
              <w:divBdr>
                <w:top w:val="none" w:sz="0" w:space="0" w:color="auto"/>
                <w:left w:val="none" w:sz="0" w:space="0" w:color="auto"/>
                <w:bottom w:val="none" w:sz="0" w:space="0" w:color="auto"/>
                <w:right w:val="none" w:sz="0" w:space="0" w:color="auto"/>
              </w:divBdr>
            </w:div>
            <w:div w:id="1795055961">
              <w:marLeft w:val="0"/>
              <w:marRight w:val="0"/>
              <w:marTop w:val="0"/>
              <w:marBottom w:val="0"/>
              <w:divBdr>
                <w:top w:val="none" w:sz="0" w:space="0" w:color="auto"/>
                <w:left w:val="none" w:sz="0" w:space="0" w:color="auto"/>
                <w:bottom w:val="none" w:sz="0" w:space="0" w:color="auto"/>
                <w:right w:val="none" w:sz="0" w:space="0" w:color="auto"/>
              </w:divBdr>
            </w:div>
            <w:div w:id="1562863915">
              <w:marLeft w:val="0"/>
              <w:marRight w:val="0"/>
              <w:marTop w:val="0"/>
              <w:marBottom w:val="0"/>
              <w:divBdr>
                <w:top w:val="none" w:sz="0" w:space="0" w:color="auto"/>
                <w:left w:val="none" w:sz="0" w:space="0" w:color="auto"/>
                <w:bottom w:val="none" w:sz="0" w:space="0" w:color="auto"/>
                <w:right w:val="none" w:sz="0" w:space="0" w:color="auto"/>
              </w:divBdr>
              <w:divsChild>
                <w:div w:id="1039815755">
                  <w:marLeft w:val="0"/>
                  <w:marRight w:val="0"/>
                  <w:marTop w:val="0"/>
                  <w:marBottom w:val="0"/>
                  <w:divBdr>
                    <w:top w:val="none" w:sz="0" w:space="0" w:color="auto"/>
                    <w:left w:val="none" w:sz="0" w:space="0" w:color="auto"/>
                    <w:bottom w:val="none" w:sz="0" w:space="0" w:color="auto"/>
                    <w:right w:val="none" w:sz="0" w:space="0" w:color="auto"/>
                  </w:divBdr>
                  <w:divsChild>
                    <w:div w:id="7230188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96160595">
              <w:marLeft w:val="0"/>
              <w:marRight w:val="0"/>
              <w:marTop w:val="0"/>
              <w:marBottom w:val="0"/>
              <w:divBdr>
                <w:top w:val="none" w:sz="0" w:space="0" w:color="auto"/>
                <w:left w:val="none" w:sz="0" w:space="0" w:color="auto"/>
                <w:bottom w:val="none" w:sz="0" w:space="0" w:color="auto"/>
                <w:right w:val="none" w:sz="0" w:space="0" w:color="auto"/>
              </w:divBdr>
            </w:div>
            <w:div w:id="2080709079">
              <w:marLeft w:val="0"/>
              <w:marRight w:val="0"/>
              <w:marTop w:val="0"/>
              <w:marBottom w:val="0"/>
              <w:divBdr>
                <w:top w:val="none" w:sz="0" w:space="0" w:color="auto"/>
                <w:left w:val="none" w:sz="0" w:space="0" w:color="auto"/>
                <w:bottom w:val="none" w:sz="0" w:space="0" w:color="auto"/>
                <w:right w:val="none" w:sz="0" w:space="0" w:color="auto"/>
              </w:divBdr>
            </w:div>
            <w:div w:id="1685935664">
              <w:marLeft w:val="0"/>
              <w:marRight w:val="0"/>
              <w:marTop w:val="0"/>
              <w:marBottom w:val="0"/>
              <w:divBdr>
                <w:top w:val="none" w:sz="0" w:space="0" w:color="auto"/>
                <w:left w:val="none" w:sz="0" w:space="0" w:color="auto"/>
                <w:bottom w:val="none" w:sz="0" w:space="0" w:color="auto"/>
                <w:right w:val="none" w:sz="0" w:space="0" w:color="auto"/>
              </w:divBdr>
            </w:div>
          </w:divsChild>
        </w:div>
        <w:div w:id="1504661623">
          <w:marLeft w:val="0"/>
          <w:marRight w:val="0"/>
          <w:marTop w:val="0"/>
          <w:marBottom w:val="0"/>
          <w:divBdr>
            <w:top w:val="none" w:sz="0" w:space="0" w:color="auto"/>
            <w:left w:val="none" w:sz="0" w:space="0" w:color="auto"/>
            <w:bottom w:val="none" w:sz="0" w:space="0" w:color="auto"/>
            <w:right w:val="none" w:sz="0" w:space="0" w:color="auto"/>
          </w:divBdr>
          <w:divsChild>
            <w:div w:id="1918980837">
              <w:marLeft w:val="0"/>
              <w:marRight w:val="0"/>
              <w:marTop w:val="0"/>
              <w:marBottom w:val="0"/>
              <w:divBdr>
                <w:top w:val="none" w:sz="0" w:space="0" w:color="auto"/>
                <w:left w:val="none" w:sz="0" w:space="0" w:color="auto"/>
                <w:bottom w:val="none" w:sz="0" w:space="0" w:color="auto"/>
                <w:right w:val="none" w:sz="0" w:space="0" w:color="auto"/>
              </w:divBdr>
            </w:div>
            <w:div w:id="242643188">
              <w:marLeft w:val="0"/>
              <w:marRight w:val="0"/>
              <w:marTop w:val="0"/>
              <w:marBottom w:val="0"/>
              <w:divBdr>
                <w:top w:val="none" w:sz="0" w:space="0" w:color="auto"/>
                <w:left w:val="none" w:sz="0" w:space="0" w:color="auto"/>
                <w:bottom w:val="none" w:sz="0" w:space="0" w:color="auto"/>
                <w:right w:val="none" w:sz="0" w:space="0" w:color="auto"/>
              </w:divBdr>
              <w:divsChild>
                <w:div w:id="9419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6071">
          <w:marLeft w:val="0"/>
          <w:marRight w:val="0"/>
          <w:marTop w:val="0"/>
          <w:marBottom w:val="0"/>
          <w:divBdr>
            <w:top w:val="none" w:sz="0" w:space="0" w:color="auto"/>
            <w:left w:val="none" w:sz="0" w:space="0" w:color="auto"/>
            <w:bottom w:val="none" w:sz="0" w:space="0" w:color="auto"/>
            <w:right w:val="none" w:sz="0" w:space="0" w:color="auto"/>
          </w:divBdr>
          <w:divsChild>
            <w:div w:id="344022866">
              <w:marLeft w:val="0"/>
              <w:marRight w:val="0"/>
              <w:marTop w:val="0"/>
              <w:marBottom w:val="0"/>
              <w:divBdr>
                <w:top w:val="none" w:sz="0" w:space="0" w:color="auto"/>
                <w:left w:val="none" w:sz="0" w:space="0" w:color="auto"/>
                <w:bottom w:val="none" w:sz="0" w:space="0" w:color="auto"/>
                <w:right w:val="none" w:sz="0" w:space="0" w:color="auto"/>
              </w:divBdr>
            </w:div>
            <w:div w:id="1618026797">
              <w:marLeft w:val="0"/>
              <w:marRight w:val="0"/>
              <w:marTop w:val="0"/>
              <w:marBottom w:val="0"/>
              <w:divBdr>
                <w:top w:val="none" w:sz="0" w:space="0" w:color="auto"/>
                <w:left w:val="none" w:sz="0" w:space="0" w:color="auto"/>
                <w:bottom w:val="none" w:sz="0" w:space="0" w:color="auto"/>
                <w:right w:val="none" w:sz="0" w:space="0" w:color="auto"/>
              </w:divBdr>
            </w:div>
            <w:div w:id="1944148933">
              <w:marLeft w:val="0"/>
              <w:marRight w:val="0"/>
              <w:marTop w:val="0"/>
              <w:marBottom w:val="0"/>
              <w:divBdr>
                <w:top w:val="none" w:sz="0" w:space="0" w:color="auto"/>
                <w:left w:val="none" w:sz="0" w:space="0" w:color="auto"/>
                <w:bottom w:val="none" w:sz="0" w:space="0" w:color="auto"/>
                <w:right w:val="none" w:sz="0" w:space="0" w:color="auto"/>
              </w:divBdr>
              <w:divsChild>
                <w:div w:id="1276475720">
                  <w:marLeft w:val="0"/>
                  <w:marRight w:val="0"/>
                  <w:marTop w:val="0"/>
                  <w:marBottom w:val="0"/>
                  <w:divBdr>
                    <w:top w:val="none" w:sz="0" w:space="0" w:color="auto"/>
                    <w:left w:val="none" w:sz="0" w:space="0" w:color="auto"/>
                    <w:bottom w:val="none" w:sz="0" w:space="0" w:color="auto"/>
                    <w:right w:val="none" w:sz="0" w:space="0" w:color="auto"/>
                  </w:divBdr>
                  <w:divsChild>
                    <w:div w:id="11568013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17309827">
              <w:marLeft w:val="0"/>
              <w:marRight w:val="0"/>
              <w:marTop w:val="0"/>
              <w:marBottom w:val="0"/>
              <w:divBdr>
                <w:top w:val="none" w:sz="0" w:space="0" w:color="auto"/>
                <w:left w:val="none" w:sz="0" w:space="0" w:color="auto"/>
                <w:bottom w:val="none" w:sz="0" w:space="0" w:color="auto"/>
                <w:right w:val="none" w:sz="0" w:space="0" w:color="auto"/>
              </w:divBdr>
            </w:div>
            <w:div w:id="1648053642">
              <w:marLeft w:val="0"/>
              <w:marRight w:val="0"/>
              <w:marTop w:val="0"/>
              <w:marBottom w:val="0"/>
              <w:divBdr>
                <w:top w:val="none" w:sz="0" w:space="0" w:color="auto"/>
                <w:left w:val="none" w:sz="0" w:space="0" w:color="auto"/>
                <w:bottom w:val="none" w:sz="0" w:space="0" w:color="auto"/>
                <w:right w:val="none" w:sz="0" w:space="0" w:color="auto"/>
              </w:divBdr>
            </w:div>
            <w:div w:id="1173688766">
              <w:marLeft w:val="0"/>
              <w:marRight w:val="0"/>
              <w:marTop w:val="0"/>
              <w:marBottom w:val="0"/>
              <w:divBdr>
                <w:top w:val="none" w:sz="0" w:space="0" w:color="auto"/>
                <w:left w:val="none" w:sz="0" w:space="0" w:color="auto"/>
                <w:bottom w:val="none" w:sz="0" w:space="0" w:color="auto"/>
                <w:right w:val="none" w:sz="0" w:space="0" w:color="auto"/>
              </w:divBdr>
            </w:div>
          </w:divsChild>
        </w:div>
        <w:div w:id="1535456350">
          <w:marLeft w:val="0"/>
          <w:marRight w:val="0"/>
          <w:marTop w:val="0"/>
          <w:marBottom w:val="0"/>
          <w:divBdr>
            <w:top w:val="none" w:sz="0" w:space="0" w:color="auto"/>
            <w:left w:val="none" w:sz="0" w:space="0" w:color="auto"/>
            <w:bottom w:val="none" w:sz="0" w:space="0" w:color="auto"/>
            <w:right w:val="none" w:sz="0" w:space="0" w:color="auto"/>
          </w:divBdr>
          <w:divsChild>
            <w:div w:id="829367561">
              <w:marLeft w:val="0"/>
              <w:marRight w:val="0"/>
              <w:marTop w:val="0"/>
              <w:marBottom w:val="0"/>
              <w:divBdr>
                <w:top w:val="none" w:sz="0" w:space="0" w:color="auto"/>
                <w:left w:val="none" w:sz="0" w:space="0" w:color="auto"/>
                <w:bottom w:val="none" w:sz="0" w:space="0" w:color="auto"/>
                <w:right w:val="none" w:sz="0" w:space="0" w:color="auto"/>
              </w:divBdr>
            </w:div>
            <w:div w:id="1116952124">
              <w:marLeft w:val="0"/>
              <w:marRight w:val="0"/>
              <w:marTop w:val="0"/>
              <w:marBottom w:val="0"/>
              <w:divBdr>
                <w:top w:val="none" w:sz="0" w:space="0" w:color="auto"/>
                <w:left w:val="none" w:sz="0" w:space="0" w:color="auto"/>
                <w:bottom w:val="none" w:sz="0" w:space="0" w:color="auto"/>
                <w:right w:val="none" w:sz="0" w:space="0" w:color="auto"/>
              </w:divBdr>
              <w:divsChild>
                <w:div w:id="1727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5760">
          <w:marLeft w:val="0"/>
          <w:marRight w:val="0"/>
          <w:marTop w:val="0"/>
          <w:marBottom w:val="0"/>
          <w:divBdr>
            <w:top w:val="none" w:sz="0" w:space="0" w:color="auto"/>
            <w:left w:val="none" w:sz="0" w:space="0" w:color="auto"/>
            <w:bottom w:val="none" w:sz="0" w:space="0" w:color="auto"/>
            <w:right w:val="none" w:sz="0" w:space="0" w:color="auto"/>
          </w:divBdr>
          <w:divsChild>
            <w:div w:id="315574374">
              <w:marLeft w:val="0"/>
              <w:marRight w:val="0"/>
              <w:marTop w:val="0"/>
              <w:marBottom w:val="0"/>
              <w:divBdr>
                <w:top w:val="none" w:sz="0" w:space="0" w:color="auto"/>
                <w:left w:val="none" w:sz="0" w:space="0" w:color="auto"/>
                <w:bottom w:val="none" w:sz="0" w:space="0" w:color="auto"/>
                <w:right w:val="none" w:sz="0" w:space="0" w:color="auto"/>
              </w:divBdr>
            </w:div>
            <w:div w:id="325714773">
              <w:marLeft w:val="0"/>
              <w:marRight w:val="0"/>
              <w:marTop w:val="0"/>
              <w:marBottom w:val="0"/>
              <w:divBdr>
                <w:top w:val="none" w:sz="0" w:space="0" w:color="auto"/>
                <w:left w:val="none" w:sz="0" w:space="0" w:color="auto"/>
                <w:bottom w:val="none" w:sz="0" w:space="0" w:color="auto"/>
                <w:right w:val="none" w:sz="0" w:space="0" w:color="auto"/>
              </w:divBdr>
            </w:div>
            <w:div w:id="1255675816">
              <w:marLeft w:val="0"/>
              <w:marRight w:val="0"/>
              <w:marTop w:val="0"/>
              <w:marBottom w:val="0"/>
              <w:divBdr>
                <w:top w:val="none" w:sz="0" w:space="0" w:color="auto"/>
                <w:left w:val="none" w:sz="0" w:space="0" w:color="auto"/>
                <w:bottom w:val="none" w:sz="0" w:space="0" w:color="auto"/>
                <w:right w:val="none" w:sz="0" w:space="0" w:color="auto"/>
              </w:divBdr>
              <w:divsChild>
                <w:div w:id="745300103">
                  <w:marLeft w:val="0"/>
                  <w:marRight w:val="0"/>
                  <w:marTop w:val="0"/>
                  <w:marBottom w:val="0"/>
                  <w:divBdr>
                    <w:top w:val="none" w:sz="0" w:space="0" w:color="auto"/>
                    <w:left w:val="none" w:sz="0" w:space="0" w:color="auto"/>
                    <w:bottom w:val="none" w:sz="0" w:space="0" w:color="auto"/>
                    <w:right w:val="none" w:sz="0" w:space="0" w:color="auto"/>
                  </w:divBdr>
                  <w:divsChild>
                    <w:div w:id="13887972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76316619">
              <w:marLeft w:val="0"/>
              <w:marRight w:val="0"/>
              <w:marTop w:val="0"/>
              <w:marBottom w:val="0"/>
              <w:divBdr>
                <w:top w:val="none" w:sz="0" w:space="0" w:color="auto"/>
                <w:left w:val="none" w:sz="0" w:space="0" w:color="auto"/>
                <w:bottom w:val="none" w:sz="0" w:space="0" w:color="auto"/>
                <w:right w:val="none" w:sz="0" w:space="0" w:color="auto"/>
              </w:divBdr>
            </w:div>
            <w:div w:id="1076826876">
              <w:marLeft w:val="0"/>
              <w:marRight w:val="0"/>
              <w:marTop w:val="0"/>
              <w:marBottom w:val="0"/>
              <w:divBdr>
                <w:top w:val="none" w:sz="0" w:space="0" w:color="auto"/>
                <w:left w:val="none" w:sz="0" w:space="0" w:color="auto"/>
                <w:bottom w:val="none" w:sz="0" w:space="0" w:color="auto"/>
                <w:right w:val="none" w:sz="0" w:space="0" w:color="auto"/>
              </w:divBdr>
              <w:divsChild>
                <w:div w:id="1509980787">
                  <w:marLeft w:val="0"/>
                  <w:marRight w:val="0"/>
                  <w:marTop w:val="0"/>
                  <w:marBottom w:val="0"/>
                  <w:divBdr>
                    <w:top w:val="none" w:sz="0" w:space="0" w:color="auto"/>
                    <w:left w:val="none" w:sz="0" w:space="0" w:color="auto"/>
                    <w:bottom w:val="none" w:sz="0" w:space="0" w:color="auto"/>
                    <w:right w:val="none" w:sz="0" w:space="0" w:color="auto"/>
                  </w:divBdr>
                  <w:divsChild>
                    <w:div w:id="12968321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31293523">
              <w:marLeft w:val="0"/>
              <w:marRight w:val="0"/>
              <w:marTop w:val="0"/>
              <w:marBottom w:val="0"/>
              <w:divBdr>
                <w:top w:val="none" w:sz="0" w:space="0" w:color="auto"/>
                <w:left w:val="none" w:sz="0" w:space="0" w:color="auto"/>
                <w:bottom w:val="none" w:sz="0" w:space="0" w:color="auto"/>
                <w:right w:val="none" w:sz="0" w:space="0" w:color="auto"/>
              </w:divBdr>
            </w:div>
          </w:divsChild>
        </w:div>
        <w:div w:id="618025807">
          <w:marLeft w:val="0"/>
          <w:marRight w:val="0"/>
          <w:marTop w:val="0"/>
          <w:marBottom w:val="0"/>
          <w:divBdr>
            <w:top w:val="none" w:sz="0" w:space="0" w:color="auto"/>
            <w:left w:val="none" w:sz="0" w:space="0" w:color="auto"/>
            <w:bottom w:val="none" w:sz="0" w:space="0" w:color="auto"/>
            <w:right w:val="none" w:sz="0" w:space="0" w:color="auto"/>
          </w:divBdr>
          <w:divsChild>
            <w:div w:id="2104328104">
              <w:marLeft w:val="0"/>
              <w:marRight w:val="0"/>
              <w:marTop w:val="0"/>
              <w:marBottom w:val="0"/>
              <w:divBdr>
                <w:top w:val="none" w:sz="0" w:space="0" w:color="auto"/>
                <w:left w:val="none" w:sz="0" w:space="0" w:color="auto"/>
                <w:bottom w:val="none" w:sz="0" w:space="0" w:color="auto"/>
                <w:right w:val="none" w:sz="0" w:space="0" w:color="auto"/>
              </w:divBdr>
            </w:div>
            <w:div w:id="2096240159">
              <w:marLeft w:val="0"/>
              <w:marRight w:val="0"/>
              <w:marTop w:val="0"/>
              <w:marBottom w:val="0"/>
              <w:divBdr>
                <w:top w:val="none" w:sz="0" w:space="0" w:color="auto"/>
                <w:left w:val="none" w:sz="0" w:space="0" w:color="auto"/>
                <w:bottom w:val="none" w:sz="0" w:space="0" w:color="auto"/>
                <w:right w:val="none" w:sz="0" w:space="0" w:color="auto"/>
              </w:divBdr>
            </w:div>
            <w:div w:id="1423408514">
              <w:marLeft w:val="0"/>
              <w:marRight w:val="0"/>
              <w:marTop w:val="0"/>
              <w:marBottom w:val="0"/>
              <w:divBdr>
                <w:top w:val="none" w:sz="0" w:space="0" w:color="auto"/>
                <w:left w:val="none" w:sz="0" w:space="0" w:color="auto"/>
                <w:bottom w:val="none" w:sz="0" w:space="0" w:color="auto"/>
                <w:right w:val="none" w:sz="0" w:space="0" w:color="auto"/>
              </w:divBdr>
              <w:divsChild>
                <w:div w:id="1787656933">
                  <w:marLeft w:val="0"/>
                  <w:marRight w:val="0"/>
                  <w:marTop w:val="0"/>
                  <w:marBottom w:val="0"/>
                  <w:divBdr>
                    <w:top w:val="none" w:sz="0" w:space="0" w:color="auto"/>
                    <w:left w:val="none" w:sz="0" w:space="0" w:color="auto"/>
                    <w:bottom w:val="none" w:sz="0" w:space="0" w:color="auto"/>
                    <w:right w:val="none" w:sz="0" w:space="0" w:color="auto"/>
                  </w:divBdr>
                  <w:divsChild>
                    <w:div w:id="6882199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1869095">
              <w:marLeft w:val="0"/>
              <w:marRight w:val="0"/>
              <w:marTop w:val="0"/>
              <w:marBottom w:val="0"/>
              <w:divBdr>
                <w:top w:val="none" w:sz="0" w:space="0" w:color="auto"/>
                <w:left w:val="none" w:sz="0" w:space="0" w:color="auto"/>
                <w:bottom w:val="none" w:sz="0" w:space="0" w:color="auto"/>
                <w:right w:val="none" w:sz="0" w:space="0" w:color="auto"/>
              </w:divBdr>
            </w:div>
            <w:div w:id="180553433">
              <w:marLeft w:val="0"/>
              <w:marRight w:val="0"/>
              <w:marTop w:val="0"/>
              <w:marBottom w:val="0"/>
              <w:divBdr>
                <w:top w:val="none" w:sz="0" w:space="0" w:color="auto"/>
                <w:left w:val="none" w:sz="0" w:space="0" w:color="auto"/>
                <w:bottom w:val="none" w:sz="0" w:space="0" w:color="auto"/>
                <w:right w:val="none" w:sz="0" w:space="0" w:color="auto"/>
              </w:divBdr>
            </w:div>
            <w:div w:id="701825298">
              <w:marLeft w:val="0"/>
              <w:marRight w:val="0"/>
              <w:marTop w:val="0"/>
              <w:marBottom w:val="0"/>
              <w:divBdr>
                <w:top w:val="none" w:sz="0" w:space="0" w:color="auto"/>
                <w:left w:val="none" w:sz="0" w:space="0" w:color="auto"/>
                <w:bottom w:val="none" w:sz="0" w:space="0" w:color="auto"/>
                <w:right w:val="none" w:sz="0" w:space="0" w:color="auto"/>
              </w:divBdr>
            </w:div>
          </w:divsChild>
        </w:div>
        <w:div w:id="225262087">
          <w:marLeft w:val="0"/>
          <w:marRight w:val="0"/>
          <w:marTop w:val="0"/>
          <w:marBottom w:val="0"/>
          <w:divBdr>
            <w:top w:val="none" w:sz="0" w:space="0" w:color="auto"/>
            <w:left w:val="none" w:sz="0" w:space="0" w:color="auto"/>
            <w:bottom w:val="none" w:sz="0" w:space="0" w:color="auto"/>
            <w:right w:val="none" w:sz="0" w:space="0" w:color="auto"/>
          </w:divBdr>
          <w:divsChild>
            <w:div w:id="364334344">
              <w:marLeft w:val="0"/>
              <w:marRight w:val="0"/>
              <w:marTop w:val="0"/>
              <w:marBottom w:val="0"/>
              <w:divBdr>
                <w:top w:val="none" w:sz="0" w:space="0" w:color="auto"/>
                <w:left w:val="none" w:sz="0" w:space="0" w:color="auto"/>
                <w:bottom w:val="none" w:sz="0" w:space="0" w:color="auto"/>
                <w:right w:val="none" w:sz="0" w:space="0" w:color="auto"/>
              </w:divBdr>
            </w:div>
            <w:div w:id="1114323553">
              <w:marLeft w:val="0"/>
              <w:marRight w:val="0"/>
              <w:marTop w:val="0"/>
              <w:marBottom w:val="0"/>
              <w:divBdr>
                <w:top w:val="none" w:sz="0" w:space="0" w:color="auto"/>
                <w:left w:val="none" w:sz="0" w:space="0" w:color="auto"/>
                <w:bottom w:val="none" w:sz="0" w:space="0" w:color="auto"/>
                <w:right w:val="none" w:sz="0" w:space="0" w:color="auto"/>
              </w:divBdr>
            </w:div>
            <w:div w:id="248387608">
              <w:marLeft w:val="0"/>
              <w:marRight w:val="0"/>
              <w:marTop w:val="0"/>
              <w:marBottom w:val="0"/>
              <w:divBdr>
                <w:top w:val="none" w:sz="0" w:space="0" w:color="auto"/>
                <w:left w:val="none" w:sz="0" w:space="0" w:color="auto"/>
                <w:bottom w:val="none" w:sz="0" w:space="0" w:color="auto"/>
                <w:right w:val="none" w:sz="0" w:space="0" w:color="auto"/>
              </w:divBdr>
              <w:divsChild>
                <w:div w:id="188371520">
                  <w:marLeft w:val="0"/>
                  <w:marRight w:val="0"/>
                  <w:marTop w:val="0"/>
                  <w:marBottom w:val="0"/>
                  <w:divBdr>
                    <w:top w:val="none" w:sz="0" w:space="0" w:color="auto"/>
                    <w:left w:val="none" w:sz="0" w:space="0" w:color="auto"/>
                    <w:bottom w:val="none" w:sz="0" w:space="0" w:color="auto"/>
                    <w:right w:val="none" w:sz="0" w:space="0" w:color="auto"/>
                  </w:divBdr>
                </w:div>
              </w:divsChild>
            </w:div>
            <w:div w:id="538202342">
              <w:marLeft w:val="0"/>
              <w:marRight w:val="0"/>
              <w:marTop w:val="0"/>
              <w:marBottom w:val="0"/>
              <w:divBdr>
                <w:top w:val="none" w:sz="0" w:space="0" w:color="auto"/>
                <w:left w:val="none" w:sz="0" w:space="0" w:color="auto"/>
                <w:bottom w:val="none" w:sz="0" w:space="0" w:color="auto"/>
                <w:right w:val="none" w:sz="0" w:space="0" w:color="auto"/>
              </w:divBdr>
              <w:divsChild>
                <w:div w:id="857163785">
                  <w:marLeft w:val="0"/>
                  <w:marRight w:val="0"/>
                  <w:marTop w:val="0"/>
                  <w:marBottom w:val="0"/>
                  <w:divBdr>
                    <w:top w:val="none" w:sz="0" w:space="0" w:color="auto"/>
                    <w:left w:val="none" w:sz="0" w:space="0" w:color="auto"/>
                    <w:bottom w:val="none" w:sz="0" w:space="0" w:color="auto"/>
                    <w:right w:val="none" w:sz="0" w:space="0" w:color="auto"/>
                  </w:divBdr>
                  <w:divsChild>
                    <w:div w:id="16174419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5377764">
              <w:marLeft w:val="0"/>
              <w:marRight w:val="0"/>
              <w:marTop w:val="0"/>
              <w:marBottom w:val="0"/>
              <w:divBdr>
                <w:top w:val="none" w:sz="0" w:space="0" w:color="auto"/>
                <w:left w:val="none" w:sz="0" w:space="0" w:color="auto"/>
                <w:bottom w:val="none" w:sz="0" w:space="0" w:color="auto"/>
                <w:right w:val="none" w:sz="0" w:space="0" w:color="auto"/>
              </w:divBdr>
              <w:divsChild>
                <w:div w:id="408430972">
                  <w:marLeft w:val="0"/>
                  <w:marRight w:val="0"/>
                  <w:marTop w:val="0"/>
                  <w:marBottom w:val="0"/>
                  <w:divBdr>
                    <w:top w:val="none" w:sz="0" w:space="0" w:color="auto"/>
                    <w:left w:val="none" w:sz="0" w:space="0" w:color="auto"/>
                    <w:bottom w:val="none" w:sz="0" w:space="0" w:color="auto"/>
                    <w:right w:val="none" w:sz="0" w:space="0" w:color="auto"/>
                  </w:divBdr>
                </w:div>
              </w:divsChild>
            </w:div>
            <w:div w:id="2004235726">
              <w:marLeft w:val="0"/>
              <w:marRight w:val="0"/>
              <w:marTop w:val="0"/>
              <w:marBottom w:val="0"/>
              <w:divBdr>
                <w:top w:val="none" w:sz="0" w:space="0" w:color="auto"/>
                <w:left w:val="none" w:sz="0" w:space="0" w:color="auto"/>
                <w:bottom w:val="none" w:sz="0" w:space="0" w:color="auto"/>
                <w:right w:val="none" w:sz="0" w:space="0" w:color="auto"/>
              </w:divBdr>
              <w:divsChild>
                <w:div w:id="87312502">
                  <w:marLeft w:val="0"/>
                  <w:marRight w:val="0"/>
                  <w:marTop w:val="0"/>
                  <w:marBottom w:val="0"/>
                  <w:divBdr>
                    <w:top w:val="none" w:sz="0" w:space="0" w:color="auto"/>
                    <w:left w:val="none" w:sz="0" w:space="0" w:color="auto"/>
                    <w:bottom w:val="none" w:sz="0" w:space="0" w:color="auto"/>
                    <w:right w:val="none" w:sz="0" w:space="0" w:color="auto"/>
                  </w:divBdr>
                  <w:divsChild>
                    <w:div w:id="4804686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92080716">
              <w:marLeft w:val="0"/>
              <w:marRight w:val="0"/>
              <w:marTop w:val="0"/>
              <w:marBottom w:val="0"/>
              <w:divBdr>
                <w:top w:val="none" w:sz="0" w:space="0" w:color="auto"/>
                <w:left w:val="none" w:sz="0" w:space="0" w:color="auto"/>
                <w:bottom w:val="none" w:sz="0" w:space="0" w:color="auto"/>
                <w:right w:val="none" w:sz="0" w:space="0" w:color="auto"/>
              </w:divBdr>
            </w:div>
          </w:divsChild>
        </w:div>
        <w:div w:id="989872602">
          <w:marLeft w:val="0"/>
          <w:marRight w:val="0"/>
          <w:marTop w:val="0"/>
          <w:marBottom w:val="0"/>
          <w:divBdr>
            <w:top w:val="none" w:sz="0" w:space="0" w:color="auto"/>
            <w:left w:val="none" w:sz="0" w:space="0" w:color="auto"/>
            <w:bottom w:val="none" w:sz="0" w:space="0" w:color="auto"/>
            <w:right w:val="none" w:sz="0" w:space="0" w:color="auto"/>
          </w:divBdr>
          <w:divsChild>
            <w:div w:id="694623251">
              <w:marLeft w:val="0"/>
              <w:marRight w:val="0"/>
              <w:marTop w:val="0"/>
              <w:marBottom w:val="0"/>
              <w:divBdr>
                <w:top w:val="none" w:sz="0" w:space="0" w:color="auto"/>
                <w:left w:val="none" w:sz="0" w:space="0" w:color="auto"/>
                <w:bottom w:val="none" w:sz="0" w:space="0" w:color="auto"/>
                <w:right w:val="none" w:sz="0" w:space="0" w:color="auto"/>
              </w:divBdr>
            </w:div>
            <w:div w:id="1897622070">
              <w:marLeft w:val="0"/>
              <w:marRight w:val="0"/>
              <w:marTop w:val="0"/>
              <w:marBottom w:val="0"/>
              <w:divBdr>
                <w:top w:val="none" w:sz="0" w:space="0" w:color="auto"/>
                <w:left w:val="none" w:sz="0" w:space="0" w:color="auto"/>
                <w:bottom w:val="none" w:sz="0" w:space="0" w:color="auto"/>
                <w:right w:val="none" w:sz="0" w:space="0" w:color="auto"/>
              </w:divBdr>
              <w:divsChild>
                <w:div w:id="6450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4982">
          <w:marLeft w:val="0"/>
          <w:marRight w:val="0"/>
          <w:marTop w:val="0"/>
          <w:marBottom w:val="0"/>
          <w:divBdr>
            <w:top w:val="none" w:sz="0" w:space="0" w:color="auto"/>
            <w:left w:val="none" w:sz="0" w:space="0" w:color="auto"/>
            <w:bottom w:val="none" w:sz="0" w:space="0" w:color="auto"/>
            <w:right w:val="none" w:sz="0" w:space="0" w:color="auto"/>
          </w:divBdr>
          <w:divsChild>
            <w:div w:id="1513107569">
              <w:marLeft w:val="0"/>
              <w:marRight w:val="0"/>
              <w:marTop w:val="0"/>
              <w:marBottom w:val="0"/>
              <w:divBdr>
                <w:top w:val="none" w:sz="0" w:space="0" w:color="auto"/>
                <w:left w:val="none" w:sz="0" w:space="0" w:color="auto"/>
                <w:bottom w:val="none" w:sz="0" w:space="0" w:color="auto"/>
                <w:right w:val="none" w:sz="0" w:space="0" w:color="auto"/>
              </w:divBdr>
            </w:div>
            <w:div w:id="1497720532">
              <w:marLeft w:val="0"/>
              <w:marRight w:val="0"/>
              <w:marTop w:val="0"/>
              <w:marBottom w:val="0"/>
              <w:divBdr>
                <w:top w:val="none" w:sz="0" w:space="0" w:color="auto"/>
                <w:left w:val="none" w:sz="0" w:space="0" w:color="auto"/>
                <w:bottom w:val="none" w:sz="0" w:space="0" w:color="auto"/>
                <w:right w:val="none" w:sz="0" w:space="0" w:color="auto"/>
              </w:divBdr>
              <w:divsChild>
                <w:div w:id="288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0376">
          <w:marLeft w:val="0"/>
          <w:marRight w:val="0"/>
          <w:marTop w:val="0"/>
          <w:marBottom w:val="0"/>
          <w:divBdr>
            <w:top w:val="none" w:sz="0" w:space="0" w:color="auto"/>
            <w:left w:val="none" w:sz="0" w:space="0" w:color="auto"/>
            <w:bottom w:val="none" w:sz="0" w:space="0" w:color="auto"/>
            <w:right w:val="none" w:sz="0" w:space="0" w:color="auto"/>
          </w:divBdr>
          <w:divsChild>
            <w:div w:id="676806132">
              <w:marLeft w:val="0"/>
              <w:marRight w:val="0"/>
              <w:marTop w:val="0"/>
              <w:marBottom w:val="0"/>
              <w:divBdr>
                <w:top w:val="none" w:sz="0" w:space="0" w:color="auto"/>
                <w:left w:val="none" w:sz="0" w:space="0" w:color="auto"/>
                <w:bottom w:val="none" w:sz="0" w:space="0" w:color="auto"/>
                <w:right w:val="none" w:sz="0" w:space="0" w:color="auto"/>
              </w:divBdr>
            </w:div>
          </w:divsChild>
        </w:div>
        <w:div w:id="1412897595">
          <w:marLeft w:val="0"/>
          <w:marRight w:val="0"/>
          <w:marTop w:val="0"/>
          <w:marBottom w:val="0"/>
          <w:divBdr>
            <w:top w:val="none" w:sz="0" w:space="0" w:color="auto"/>
            <w:left w:val="none" w:sz="0" w:space="0" w:color="auto"/>
            <w:bottom w:val="none" w:sz="0" w:space="0" w:color="auto"/>
            <w:right w:val="none" w:sz="0" w:space="0" w:color="auto"/>
          </w:divBdr>
          <w:divsChild>
            <w:div w:id="741871589">
              <w:marLeft w:val="0"/>
              <w:marRight w:val="0"/>
              <w:marTop w:val="0"/>
              <w:marBottom w:val="0"/>
              <w:divBdr>
                <w:top w:val="none" w:sz="0" w:space="0" w:color="auto"/>
                <w:left w:val="none" w:sz="0" w:space="0" w:color="auto"/>
                <w:bottom w:val="none" w:sz="0" w:space="0" w:color="auto"/>
                <w:right w:val="none" w:sz="0" w:space="0" w:color="auto"/>
              </w:divBdr>
            </w:div>
            <w:div w:id="733623729">
              <w:marLeft w:val="0"/>
              <w:marRight w:val="0"/>
              <w:marTop w:val="0"/>
              <w:marBottom w:val="0"/>
              <w:divBdr>
                <w:top w:val="none" w:sz="0" w:space="0" w:color="auto"/>
                <w:left w:val="none" w:sz="0" w:space="0" w:color="auto"/>
                <w:bottom w:val="none" w:sz="0" w:space="0" w:color="auto"/>
                <w:right w:val="none" w:sz="0" w:space="0" w:color="auto"/>
              </w:divBdr>
              <w:divsChild>
                <w:div w:id="141643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475">
          <w:marLeft w:val="0"/>
          <w:marRight w:val="0"/>
          <w:marTop w:val="0"/>
          <w:marBottom w:val="0"/>
          <w:divBdr>
            <w:top w:val="none" w:sz="0" w:space="0" w:color="auto"/>
            <w:left w:val="none" w:sz="0" w:space="0" w:color="auto"/>
            <w:bottom w:val="none" w:sz="0" w:space="0" w:color="auto"/>
            <w:right w:val="none" w:sz="0" w:space="0" w:color="auto"/>
          </w:divBdr>
          <w:divsChild>
            <w:div w:id="900099119">
              <w:marLeft w:val="0"/>
              <w:marRight w:val="0"/>
              <w:marTop w:val="0"/>
              <w:marBottom w:val="0"/>
              <w:divBdr>
                <w:top w:val="none" w:sz="0" w:space="0" w:color="auto"/>
                <w:left w:val="none" w:sz="0" w:space="0" w:color="auto"/>
                <w:bottom w:val="none" w:sz="0" w:space="0" w:color="auto"/>
                <w:right w:val="none" w:sz="0" w:space="0" w:color="auto"/>
              </w:divBdr>
            </w:div>
            <w:div w:id="577902213">
              <w:marLeft w:val="0"/>
              <w:marRight w:val="0"/>
              <w:marTop w:val="0"/>
              <w:marBottom w:val="0"/>
              <w:divBdr>
                <w:top w:val="none" w:sz="0" w:space="0" w:color="auto"/>
                <w:left w:val="none" w:sz="0" w:space="0" w:color="auto"/>
                <w:bottom w:val="none" w:sz="0" w:space="0" w:color="auto"/>
                <w:right w:val="none" w:sz="0" w:space="0" w:color="auto"/>
              </w:divBdr>
              <w:divsChild>
                <w:div w:id="19530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2847">
          <w:marLeft w:val="0"/>
          <w:marRight w:val="0"/>
          <w:marTop w:val="0"/>
          <w:marBottom w:val="0"/>
          <w:divBdr>
            <w:top w:val="none" w:sz="0" w:space="0" w:color="auto"/>
            <w:left w:val="none" w:sz="0" w:space="0" w:color="auto"/>
            <w:bottom w:val="none" w:sz="0" w:space="0" w:color="auto"/>
            <w:right w:val="none" w:sz="0" w:space="0" w:color="auto"/>
          </w:divBdr>
          <w:divsChild>
            <w:div w:id="301203858">
              <w:marLeft w:val="0"/>
              <w:marRight w:val="0"/>
              <w:marTop w:val="0"/>
              <w:marBottom w:val="0"/>
              <w:divBdr>
                <w:top w:val="none" w:sz="0" w:space="0" w:color="auto"/>
                <w:left w:val="none" w:sz="0" w:space="0" w:color="auto"/>
                <w:bottom w:val="none" w:sz="0" w:space="0" w:color="auto"/>
                <w:right w:val="none" w:sz="0" w:space="0" w:color="auto"/>
              </w:divBdr>
            </w:div>
            <w:div w:id="938098192">
              <w:marLeft w:val="0"/>
              <w:marRight w:val="0"/>
              <w:marTop w:val="0"/>
              <w:marBottom w:val="0"/>
              <w:divBdr>
                <w:top w:val="none" w:sz="0" w:space="0" w:color="auto"/>
                <w:left w:val="none" w:sz="0" w:space="0" w:color="auto"/>
                <w:bottom w:val="none" w:sz="0" w:space="0" w:color="auto"/>
                <w:right w:val="none" w:sz="0" w:space="0" w:color="auto"/>
              </w:divBdr>
              <w:divsChild>
                <w:div w:id="10941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5359">
          <w:marLeft w:val="0"/>
          <w:marRight w:val="0"/>
          <w:marTop w:val="0"/>
          <w:marBottom w:val="0"/>
          <w:divBdr>
            <w:top w:val="none" w:sz="0" w:space="0" w:color="auto"/>
            <w:left w:val="none" w:sz="0" w:space="0" w:color="auto"/>
            <w:bottom w:val="none" w:sz="0" w:space="0" w:color="auto"/>
            <w:right w:val="none" w:sz="0" w:space="0" w:color="auto"/>
          </w:divBdr>
          <w:divsChild>
            <w:div w:id="149250406">
              <w:marLeft w:val="0"/>
              <w:marRight w:val="0"/>
              <w:marTop w:val="0"/>
              <w:marBottom w:val="0"/>
              <w:divBdr>
                <w:top w:val="none" w:sz="0" w:space="0" w:color="auto"/>
                <w:left w:val="none" w:sz="0" w:space="0" w:color="auto"/>
                <w:bottom w:val="none" w:sz="0" w:space="0" w:color="auto"/>
                <w:right w:val="none" w:sz="0" w:space="0" w:color="auto"/>
              </w:divBdr>
            </w:div>
            <w:div w:id="341398025">
              <w:marLeft w:val="0"/>
              <w:marRight w:val="0"/>
              <w:marTop w:val="0"/>
              <w:marBottom w:val="0"/>
              <w:divBdr>
                <w:top w:val="none" w:sz="0" w:space="0" w:color="auto"/>
                <w:left w:val="none" w:sz="0" w:space="0" w:color="auto"/>
                <w:bottom w:val="none" w:sz="0" w:space="0" w:color="auto"/>
                <w:right w:val="none" w:sz="0" w:space="0" w:color="auto"/>
              </w:divBdr>
              <w:divsChild>
                <w:div w:id="53650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4821">
          <w:marLeft w:val="0"/>
          <w:marRight w:val="0"/>
          <w:marTop w:val="0"/>
          <w:marBottom w:val="0"/>
          <w:divBdr>
            <w:top w:val="none" w:sz="0" w:space="0" w:color="auto"/>
            <w:left w:val="none" w:sz="0" w:space="0" w:color="auto"/>
            <w:bottom w:val="none" w:sz="0" w:space="0" w:color="auto"/>
            <w:right w:val="none" w:sz="0" w:space="0" w:color="auto"/>
          </w:divBdr>
          <w:divsChild>
            <w:div w:id="611206437">
              <w:marLeft w:val="0"/>
              <w:marRight w:val="0"/>
              <w:marTop w:val="0"/>
              <w:marBottom w:val="0"/>
              <w:divBdr>
                <w:top w:val="none" w:sz="0" w:space="0" w:color="auto"/>
                <w:left w:val="none" w:sz="0" w:space="0" w:color="auto"/>
                <w:bottom w:val="none" w:sz="0" w:space="0" w:color="auto"/>
                <w:right w:val="none" w:sz="0" w:space="0" w:color="auto"/>
              </w:divBdr>
            </w:div>
            <w:div w:id="877202987">
              <w:marLeft w:val="0"/>
              <w:marRight w:val="0"/>
              <w:marTop w:val="0"/>
              <w:marBottom w:val="0"/>
              <w:divBdr>
                <w:top w:val="none" w:sz="0" w:space="0" w:color="auto"/>
                <w:left w:val="none" w:sz="0" w:space="0" w:color="auto"/>
                <w:bottom w:val="none" w:sz="0" w:space="0" w:color="auto"/>
                <w:right w:val="none" w:sz="0" w:space="0" w:color="auto"/>
              </w:divBdr>
              <w:divsChild>
                <w:div w:id="77918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0936">
          <w:marLeft w:val="0"/>
          <w:marRight w:val="0"/>
          <w:marTop w:val="0"/>
          <w:marBottom w:val="0"/>
          <w:divBdr>
            <w:top w:val="none" w:sz="0" w:space="0" w:color="auto"/>
            <w:left w:val="none" w:sz="0" w:space="0" w:color="auto"/>
            <w:bottom w:val="none" w:sz="0" w:space="0" w:color="auto"/>
            <w:right w:val="none" w:sz="0" w:space="0" w:color="auto"/>
          </w:divBdr>
          <w:divsChild>
            <w:div w:id="435518793">
              <w:marLeft w:val="0"/>
              <w:marRight w:val="0"/>
              <w:marTop w:val="0"/>
              <w:marBottom w:val="0"/>
              <w:divBdr>
                <w:top w:val="none" w:sz="0" w:space="0" w:color="auto"/>
                <w:left w:val="none" w:sz="0" w:space="0" w:color="auto"/>
                <w:bottom w:val="none" w:sz="0" w:space="0" w:color="auto"/>
                <w:right w:val="none" w:sz="0" w:space="0" w:color="auto"/>
              </w:divBdr>
            </w:div>
            <w:div w:id="1402554635">
              <w:marLeft w:val="0"/>
              <w:marRight w:val="0"/>
              <w:marTop w:val="0"/>
              <w:marBottom w:val="0"/>
              <w:divBdr>
                <w:top w:val="none" w:sz="0" w:space="0" w:color="auto"/>
                <w:left w:val="none" w:sz="0" w:space="0" w:color="auto"/>
                <w:bottom w:val="none" w:sz="0" w:space="0" w:color="auto"/>
                <w:right w:val="none" w:sz="0" w:space="0" w:color="auto"/>
              </w:divBdr>
              <w:divsChild>
                <w:div w:id="36676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2859">
          <w:marLeft w:val="0"/>
          <w:marRight w:val="0"/>
          <w:marTop w:val="0"/>
          <w:marBottom w:val="0"/>
          <w:divBdr>
            <w:top w:val="none" w:sz="0" w:space="0" w:color="auto"/>
            <w:left w:val="none" w:sz="0" w:space="0" w:color="auto"/>
            <w:bottom w:val="none" w:sz="0" w:space="0" w:color="auto"/>
            <w:right w:val="none" w:sz="0" w:space="0" w:color="auto"/>
          </w:divBdr>
          <w:divsChild>
            <w:div w:id="1055272602">
              <w:marLeft w:val="0"/>
              <w:marRight w:val="0"/>
              <w:marTop w:val="0"/>
              <w:marBottom w:val="0"/>
              <w:divBdr>
                <w:top w:val="none" w:sz="0" w:space="0" w:color="auto"/>
                <w:left w:val="none" w:sz="0" w:space="0" w:color="auto"/>
                <w:bottom w:val="none" w:sz="0" w:space="0" w:color="auto"/>
                <w:right w:val="none" w:sz="0" w:space="0" w:color="auto"/>
              </w:divBdr>
            </w:div>
          </w:divsChild>
        </w:div>
        <w:div w:id="1230726764">
          <w:marLeft w:val="0"/>
          <w:marRight w:val="0"/>
          <w:marTop w:val="0"/>
          <w:marBottom w:val="0"/>
          <w:divBdr>
            <w:top w:val="none" w:sz="0" w:space="0" w:color="auto"/>
            <w:left w:val="none" w:sz="0" w:space="0" w:color="auto"/>
            <w:bottom w:val="none" w:sz="0" w:space="0" w:color="auto"/>
            <w:right w:val="none" w:sz="0" w:space="0" w:color="auto"/>
          </w:divBdr>
          <w:divsChild>
            <w:div w:id="1391928300">
              <w:marLeft w:val="0"/>
              <w:marRight w:val="0"/>
              <w:marTop w:val="0"/>
              <w:marBottom w:val="0"/>
              <w:divBdr>
                <w:top w:val="none" w:sz="0" w:space="0" w:color="auto"/>
                <w:left w:val="none" w:sz="0" w:space="0" w:color="auto"/>
                <w:bottom w:val="none" w:sz="0" w:space="0" w:color="auto"/>
                <w:right w:val="none" w:sz="0" w:space="0" w:color="auto"/>
              </w:divBdr>
            </w:div>
            <w:div w:id="570776752">
              <w:marLeft w:val="0"/>
              <w:marRight w:val="0"/>
              <w:marTop w:val="0"/>
              <w:marBottom w:val="0"/>
              <w:divBdr>
                <w:top w:val="none" w:sz="0" w:space="0" w:color="auto"/>
                <w:left w:val="none" w:sz="0" w:space="0" w:color="auto"/>
                <w:bottom w:val="none" w:sz="0" w:space="0" w:color="auto"/>
                <w:right w:val="none" w:sz="0" w:space="0" w:color="auto"/>
              </w:divBdr>
            </w:div>
            <w:div w:id="1553273154">
              <w:marLeft w:val="0"/>
              <w:marRight w:val="0"/>
              <w:marTop w:val="0"/>
              <w:marBottom w:val="0"/>
              <w:divBdr>
                <w:top w:val="none" w:sz="0" w:space="0" w:color="auto"/>
                <w:left w:val="none" w:sz="0" w:space="0" w:color="auto"/>
                <w:bottom w:val="none" w:sz="0" w:space="0" w:color="auto"/>
                <w:right w:val="none" w:sz="0" w:space="0" w:color="auto"/>
              </w:divBdr>
            </w:div>
            <w:div w:id="404883046">
              <w:marLeft w:val="0"/>
              <w:marRight w:val="0"/>
              <w:marTop w:val="0"/>
              <w:marBottom w:val="0"/>
              <w:divBdr>
                <w:top w:val="none" w:sz="0" w:space="0" w:color="auto"/>
                <w:left w:val="none" w:sz="0" w:space="0" w:color="auto"/>
                <w:bottom w:val="none" w:sz="0" w:space="0" w:color="auto"/>
                <w:right w:val="none" w:sz="0" w:space="0" w:color="auto"/>
              </w:divBdr>
            </w:div>
            <w:div w:id="234517481">
              <w:marLeft w:val="0"/>
              <w:marRight w:val="0"/>
              <w:marTop w:val="0"/>
              <w:marBottom w:val="0"/>
              <w:divBdr>
                <w:top w:val="none" w:sz="0" w:space="0" w:color="auto"/>
                <w:left w:val="none" w:sz="0" w:space="0" w:color="auto"/>
                <w:bottom w:val="none" w:sz="0" w:space="0" w:color="auto"/>
                <w:right w:val="none" w:sz="0" w:space="0" w:color="auto"/>
              </w:divBdr>
            </w:div>
            <w:div w:id="1861697659">
              <w:marLeft w:val="0"/>
              <w:marRight w:val="0"/>
              <w:marTop w:val="0"/>
              <w:marBottom w:val="0"/>
              <w:divBdr>
                <w:top w:val="none" w:sz="0" w:space="0" w:color="auto"/>
                <w:left w:val="none" w:sz="0" w:space="0" w:color="auto"/>
                <w:bottom w:val="none" w:sz="0" w:space="0" w:color="auto"/>
                <w:right w:val="none" w:sz="0" w:space="0" w:color="auto"/>
              </w:divBdr>
            </w:div>
          </w:divsChild>
        </w:div>
        <w:div w:id="519200232">
          <w:marLeft w:val="0"/>
          <w:marRight w:val="0"/>
          <w:marTop w:val="0"/>
          <w:marBottom w:val="0"/>
          <w:divBdr>
            <w:top w:val="none" w:sz="0" w:space="0" w:color="auto"/>
            <w:left w:val="none" w:sz="0" w:space="0" w:color="auto"/>
            <w:bottom w:val="none" w:sz="0" w:space="0" w:color="auto"/>
            <w:right w:val="none" w:sz="0" w:space="0" w:color="auto"/>
          </w:divBdr>
          <w:divsChild>
            <w:div w:id="1446190482">
              <w:marLeft w:val="0"/>
              <w:marRight w:val="0"/>
              <w:marTop w:val="0"/>
              <w:marBottom w:val="0"/>
              <w:divBdr>
                <w:top w:val="none" w:sz="0" w:space="0" w:color="auto"/>
                <w:left w:val="none" w:sz="0" w:space="0" w:color="auto"/>
                <w:bottom w:val="none" w:sz="0" w:space="0" w:color="auto"/>
                <w:right w:val="none" w:sz="0" w:space="0" w:color="auto"/>
              </w:divBdr>
            </w:div>
            <w:div w:id="152989308">
              <w:marLeft w:val="0"/>
              <w:marRight w:val="0"/>
              <w:marTop w:val="0"/>
              <w:marBottom w:val="0"/>
              <w:divBdr>
                <w:top w:val="none" w:sz="0" w:space="0" w:color="auto"/>
                <w:left w:val="none" w:sz="0" w:space="0" w:color="auto"/>
                <w:bottom w:val="none" w:sz="0" w:space="0" w:color="auto"/>
                <w:right w:val="none" w:sz="0" w:space="0" w:color="auto"/>
              </w:divBdr>
            </w:div>
            <w:div w:id="904728526">
              <w:marLeft w:val="0"/>
              <w:marRight w:val="0"/>
              <w:marTop w:val="0"/>
              <w:marBottom w:val="0"/>
              <w:divBdr>
                <w:top w:val="none" w:sz="0" w:space="0" w:color="auto"/>
                <w:left w:val="none" w:sz="0" w:space="0" w:color="auto"/>
                <w:bottom w:val="none" w:sz="0" w:space="0" w:color="auto"/>
                <w:right w:val="none" w:sz="0" w:space="0" w:color="auto"/>
              </w:divBdr>
            </w:div>
            <w:div w:id="1495998290">
              <w:marLeft w:val="0"/>
              <w:marRight w:val="0"/>
              <w:marTop w:val="0"/>
              <w:marBottom w:val="0"/>
              <w:divBdr>
                <w:top w:val="none" w:sz="0" w:space="0" w:color="auto"/>
                <w:left w:val="none" w:sz="0" w:space="0" w:color="auto"/>
                <w:bottom w:val="none" w:sz="0" w:space="0" w:color="auto"/>
                <w:right w:val="none" w:sz="0" w:space="0" w:color="auto"/>
              </w:divBdr>
            </w:div>
            <w:div w:id="918905119">
              <w:marLeft w:val="0"/>
              <w:marRight w:val="0"/>
              <w:marTop w:val="0"/>
              <w:marBottom w:val="0"/>
              <w:divBdr>
                <w:top w:val="none" w:sz="0" w:space="0" w:color="auto"/>
                <w:left w:val="none" w:sz="0" w:space="0" w:color="auto"/>
                <w:bottom w:val="none" w:sz="0" w:space="0" w:color="auto"/>
                <w:right w:val="none" w:sz="0" w:space="0" w:color="auto"/>
              </w:divBdr>
            </w:div>
            <w:div w:id="1860390101">
              <w:marLeft w:val="0"/>
              <w:marRight w:val="0"/>
              <w:marTop w:val="0"/>
              <w:marBottom w:val="0"/>
              <w:divBdr>
                <w:top w:val="none" w:sz="0" w:space="0" w:color="auto"/>
                <w:left w:val="none" w:sz="0" w:space="0" w:color="auto"/>
                <w:bottom w:val="none" w:sz="0" w:space="0" w:color="auto"/>
                <w:right w:val="none" w:sz="0" w:space="0" w:color="auto"/>
              </w:divBdr>
              <w:divsChild>
                <w:div w:id="1432243525">
                  <w:marLeft w:val="0"/>
                  <w:marRight w:val="0"/>
                  <w:marTop w:val="0"/>
                  <w:marBottom w:val="0"/>
                  <w:divBdr>
                    <w:top w:val="none" w:sz="0" w:space="0" w:color="auto"/>
                    <w:left w:val="none" w:sz="0" w:space="0" w:color="auto"/>
                    <w:bottom w:val="none" w:sz="0" w:space="0" w:color="auto"/>
                    <w:right w:val="none" w:sz="0" w:space="0" w:color="auto"/>
                  </w:divBdr>
                  <w:divsChild>
                    <w:div w:id="2750683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61172744">
              <w:marLeft w:val="0"/>
              <w:marRight w:val="0"/>
              <w:marTop w:val="0"/>
              <w:marBottom w:val="0"/>
              <w:divBdr>
                <w:top w:val="none" w:sz="0" w:space="0" w:color="auto"/>
                <w:left w:val="none" w:sz="0" w:space="0" w:color="auto"/>
                <w:bottom w:val="none" w:sz="0" w:space="0" w:color="auto"/>
                <w:right w:val="none" w:sz="0" w:space="0" w:color="auto"/>
              </w:divBdr>
            </w:div>
            <w:div w:id="533233504">
              <w:marLeft w:val="0"/>
              <w:marRight w:val="0"/>
              <w:marTop w:val="0"/>
              <w:marBottom w:val="0"/>
              <w:divBdr>
                <w:top w:val="none" w:sz="0" w:space="0" w:color="auto"/>
                <w:left w:val="none" w:sz="0" w:space="0" w:color="auto"/>
                <w:bottom w:val="none" w:sz="0" w:space="0" w:color="auto"/>
                <w:right w:val="none" w:sz="0" w:space="0" w:color="auto"/>
              </w:divBdr>
            </w:div>
            <w:div w:id="879632265">
              <w:marLeft w:val="0"/>
              <w:marRight w:val="0"/>
              <w:marTop w:val="0"/>
              <w:marBottom w:val="0"/>
              <w:divBdr>
                <w:top w:val="none" w:sz="0" w:space="0" w:color="auto"/>
                <w:left w:val="none" w:sz="0" w:space="0" w:color="auto"/>
                <w:bottom w:val="none" w:sz="0" w:space="0" w:color="auto"/>
                <w:right w:val="none" w:sz="0" w:space="0" w:color="auto"/>
              </w:divBdr>
              <w:divsChild>
                <w:div w:id="1510103808">
                  <w:marLeft w:val="0"/>
                  <w:marRight w:val="0"/>
                  <w:marTop w:val="0"/>
                  <w:marBottom w:val="0"/>
                  <w:divBdr>
                    <w:top w:val="none" w:sz="0" w:space="0" w:color="auto"/>
                    <w:left w:val="none" w:sz="0" w:space="0" w:color="auto"/>
                    <w:bottom w:val="none" w:sz="0" w:space="0" w:color="auto"/>
                    <w:right w:val="none" w:sz="0" w:space="0" w:color="auto"/>
                  </w:divBdr>
                  <w:divsChild>
                    <w:div w:id="60446003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06084461">
              <w:marLeft w:val="0"/>
              <w:marRight w:val="0"/>
              <w:marTop w:val="0"/>
              <w:marBottom w:val="0"/>
              <w:divBdr>
                <w:top w:val="none" w:sz="0" w:space="0" w:color="auto"/>
                <w:left w:val="none" w:sz="0" w:space="0" w:color="auto"/>
                <w:bottom w:val="none" w:sz="0" w:space="0" w:color="auto"/>
                <w:right w:val="none" w:sz="0" w:space="0" w:color="auto"/>
              </w:divBdr>
            </w:div>
            <w:div w:id="1596093268">
              <w:marLeft w:val="0"/>
              <w:marRight w:val="0"/>
              <w:marTop w:val="0"/>
              <w:marBottom w:val="0"/>
              <w:divBdr>
                <w:top w:val="none" w:sz="0" w:space="0" w:color="auto"/>
                <w:left w:val="none" w:sz="0" w:space="0" w:color="auto"/>
                <w:bottom w:val="none" w:sz="0" w:space="0" w:color="auto"/>
                <w:right w:val="none" w:sz="0" w:space="0" w:color="auto"/>
              </w:divBdr>
            </w:div>
            <w:div w:id="2082406464">
              <w:marLeft w:val="0"/>
              <w:marRight w:val="0"/>
              <w:marTop w:val="0"/>
              <w:marBottom w:val="0"/>
              <w:divBdr>
                <w:top w:val="none" w:sz="0" w:space="0" w:color="auto"/>
                <w:left w:val="none" w:sz="0" w:space="0" w:color="auto"/>
                <w:bottom w:val="none" w:sz="0" w:space="0" w:color="auto"/>
                <w:right w:val="none" w:sz="0" w:space="0" w:color="auto"/>
              </w:divBdr>
            </w:div>
          </w:divsChild>
        </w:div>
        <w:div w:id="1797412697">
          <w:marLeft w:val="0"/>
          <w:marRight w:val="0"/>
          <w:marTop w:val="0"/>
          <w:marBottom w:val="0"/>
          <w:divBdr>
            <w:top w:val="none" w:sz="0" w:space="0" w:color="auto"/>
            <w:left w:val="none" w:sz="0" w:space="0" w:color="auto"/>
            <w:bottom w:val="none" w:sz="0" w:space="0" w:color="auto"/>
            <w:right w:val="none" w:sz="0" w:space="0" w:color="auto"/>
          </w:divBdr>
          <w:divsChild>
            <w:div w:id="868104649">
              <w:marLeft w:val="0"/>
              <w:marRight w:val="0"/>
              <w:marTop w:val="0"/>
              <w:marBottom w:val="0"/>
              <w:divBdr>
                <w:top w:val="none" w:sz="0" w:space="0" w:color="auto"/>
                <w:left w:val="none" w:sz="0" w:space="0" w:color="auto"/>
                <w:bottom w:val="none" w:sz="0" w:space="0" w:color="auto"/>
                <w:right w:val="none" w:sz="0" w:space="0" w:color="auto"/>
              </w:divBdr>
            </w:div>
            <w:div w:id="1034232287">
              <w:marLeft w:val="0"/>
              <w:marRight w:val="0"/>
              <w:marTop w:val="0"/>
              <w:marBottom w:val="0"/>
              <w:divBdr>
                <w:top w:val="none" w:sz="0" w:space="0" w:color="auto"/>
                <w:left w:val="none" w:sz="0" w:space="0" w:color="auto"/>
                <w:bottom w:val="none" w:sz="0" w:space="0" w:color="auto"/>
                <w:right w:val="none" w:sz="0" w:space="0" w:color="auto"/>
              </w:divBdr>
              <w:divsChild>
                <w:div w:id="176614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6568">
          <w:marLeft w:val="0"/>
          <w:marRight w:val="0"/>
          <w:marTop w:val="0"/>
          <w:marBottom w:val="0"/>
          <w:divBdr>
            <w:top w:val="none" w:sz="0" w:space="0" w:color="auto"/>
            <w:left w:val="none" w:sz="0" w:space="0" w:color="auto"/>
            <w:bottom w:val="none" w:sz="0" w:space="0" w:color="auto"/>
            <w:right w:val="none" w:sz="0" w:space="0" w:color="auto"/>
          </w:divBdr>
          <w:divsChild>
            <w:div w:id="502597227">
              <w:marLeft w:val="0"/>
              <w:marRight w:val="0"/>
              <w:marTop w:val="0"/>
              <w:marBottom w:val="0"/>
              <w:divBdr>
                <w:top w:val="none" w:sz="0" w:space="0" w:color="auto"/>
                <w:left w:val="none" w:sz="0" w:space="0" w:color="auto"/>
                <w:bottom w:val="none" w:sz="0" w:space="0" w:color="auto"/>
                <w:right w:val="none" w:sz="0" w:space="0" w:color="auto"/>
              </w:divBdr>
            </w:div>
            <w:div w:id="1925842477">
              <w:marLeft w:val="0"/>
              <w:marRight w:val="0"/>
              <w:marTop w:val="0"/>
              <w:marBottom w:val="0"/>
              <w:divBdr>
                <w:top w:val="none" w:sz="0" w:space="0" w:color="auto"/>
                <w:left w:val="none" w:sz="0" w:space="0" w:color="auto"/>
                <w:bottom w:val="none" w:sz="0" w:space="0" w:color="auto"/>
                <w:right w:val="none" w:sz="0" w:space="0" w:color="auto"/>
              </w:divBdr>
              <w:divsChild>
                <w:div w:id="99406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5938">
          <w:marLeft w:val="0"/>
          <w:marRight w:val="0"/>
          <w:marTop w:val="0"/>
          <w:marBottom w:val="0"/>
          <w:divBdr>
            <w:top w:val="none" w:sz="0" w:space="0" w:color="auto"/>
            <w:left w:val="none" w:sz="0" w:space="0" w:color="auto"/>
            <w:bottom w:val="none" w:sz="0" w:space="0" w:color="auto"/>
            <w:right w:val="none" w:sz="0" w:space="0" w:color="auto"/>
          </w:divBdr>
          <w:divsChild>
            <w:div w:id="1020281942">
              <w:marLeft w:val="0"/>
              <w:marRight w:val="0"/>
              <w:marTop w:val="0"/>
              <w:marBottom w:val="0"/>
              <w:divBdr>
                <w:top w:val="none" w:sz="0" w:space="0" w:color="auto"/>
                <w:left w:val="none" w:sz="0" w:space="0" w:color="auto"/>
                <w:bottom w:val="none" w:sz="0" w:space="0" w:color="auto"/>
                <w:right w:val="none" w:sz="0" w:space="0" w:color="auto"/>
              </w:divBdr>
            </w:div>
            <w:div w:id="1041129739">
              <w:marLeft w:val="0"/>
              <w:marRight w:val="0"/>
              <w:marTop w:val="0"/>
              <w:marBottom w:val="0"/>
              <w:divBdr>
                <w:top w:val="none" w:sz="0" w:space="0" w:color="auto"/>
                <w:left w:val="none" w:sz="0" w:space="0" w:color="auto"/>
                <w:bottom w:val="none" w:sz="0" w:space="0" w:color="auto"/>
                <w:right w:val="none" w:sz="0" w:space="0" w:color="auto"/>
              </w:divBdr>
            </w:div>
            <w:div w:id="1517428598">
              <w:marLeft w:val="0"/>
              <w:marRight w:val="0"/>
              <w:marTop w:val="0"/>
              <w:marBottom w:val="0"/>
              <w:divBdr>
                <w:top w:val="none" w:sz="0" w:space="0" w:color="auto"/>
                <w:left w:val="none" w:sz="0" w:space="0" w:color="auto"/>
                <w:bottom w:val="none" w:sz="0" w:space="0" w:color="auto"/>
                <w:right w:val="none" w:sz="0" w:space="0" w:color="auto"/>
              </w:divBdr>
            </w:div>
            <w:div w:id="89360">
              <w:marLeft w:val="0"/>
              <w:marRight w:val="0"/>
              <w:marTop w:val="0"/>
              <w:marBottom w:val="0"/>
              <w:divBdr>
                <w:top w:val="none" w:sz="0" w:space="0" w:color="auto"/>
                <w:left w:val="none" w:sz="0" w:space="0" w:color="auto"/>
                <w:bottom w:val="none" w:sz="0" w:space="0" w:color="auto"/>
                <w:right w:val="none" w:sz="0" w:space="0" w:color="auto"/>
              </w:divBdr>
              <w:divsChild>
                <w:div w:id="1201164430">
                  <w:marLeft w:val="0"/>
                  <w:marRight w:val="0"/>
                  <w:marTop w:val="0"/>
                  <w:marBottom w:val="0"/>
                  <w:divBdr>
                    <w:top w:val="none" w:sz="0" w:space="0" w:color="auto"/>
                    <w:left w:val="none" w:sz="0" w:space="0" w:color="auto"/>
                    <w:bottom w:val="none" w:sz="0" w:space="0" w:color="auto"/>
                    <w:right w:val="none" w:sz="0" w:space="0" w:color="auto"/>
                  </w:divBdr>
                  <w:divsChild>
                    <w:div w:id="20216650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56352097">
              <w:marLeft w:val="0"/>
              <w:marRight w:val="0"/>
              <w:marTop w:val="0"/>
              <w:marBottom w:val="0"/>
              <w:divBdr>
                <w:top w:val="none" w:sz="0" w:space="0" w:color="auto"/>
                <w:left w:val="none" w:sz="0" w:space="0" w:color="auto"/>
                <w:bottom w:val="none" w:sz="0" w:space="0" w:color="auto"/>
                <w:right w:val="none" w:sz="0" w:space="0" w:color="auto"/>
              </w:divBdr>
            </w:div>
            <w:div w:id="1507867490">
              <w:marLeft w:val="0"/>
              <w:marRight w:val="0"/>
              <w:marTop w:val="0"/>
              <w:marBottom w:val="0"/>
              <w:divBdr>
                <w:top w:val="none" w:sz="0" w:space="0" w:color="auto"/>
                <w:left w:val="none" w:sz="0" w:space="0" w:color="auto"/>
                <w:bottom w:val="none" w:sz="0" w:space="0" w:color="auto"/>
                <w:right w:val="none" w:sz="0" w:space="0" w:color="auto"/>
              </w:divBdr>
              <w:divsChild>
                <w:div w:id="1709648754">
                  <w:marLeft w:val="0"/>
                  <w:marRight w:val="0"/>
                  <w:marTop w:val="0"/>
                  <w:marBottom w:val="0"/>
                  <w:divBdr>
                    <w:top w:val="none" w:sz="0" w:space="0" w:color="auto"/>
                    <w:left w:val="none" w:sz="0" w:space="0" w:color="auto"/>
                    <w:bottom w:val="none" w:sz="0" w:space="0" w:color="auto"/>
                    <w:right w:val="none" w:sz="0" w:space="0" w:color="auto"/>
                  </w:divBdr>
                  <w:divsChild>
                    <w:div w:id="17768973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53052773">
              <w:marLeft w:val="0"/>
              <w:marRight w:val="0"/>
              <w:marTop w:val="0"/>
              <w:marBottom w:val="0"/>
              <w:divBdr>
                <w:top w:val="none" w:sz="0" w:space="0" w:color="auto"/>
                <w:left w:val="none" w:sz="0" w:space="0" w:color="auto"/>
                <w:bottom w:val="none" w:sz="0" w:space="0" w:color="auto"/>
                <w:right w:val="none" w:sz="0" w:space="0" w:color="auto"/>
              </w:divBdr>
            </w:div>
            <w:div w:id="1702898963">
              <w:marLeft w:val="0"/>
              <w:marRight w:val="0"/>
              <w:marTop w:val="0"/>
              <w:marBottom w:val="0"/>
              <w:divBdr>
                <w:top w:val="none" w:sz="0" w:space="0" w:color="auto"/>
                <w:left w:val="none" w:sz="0" w:space="0" w:color="auto"/>
                <w:bottom w:val="none" w:sz="0" w:space="0" w:color="auto"/>
                <w:right w:val="none" w:sz="0" w:space="0" w:color="auto"/>
              </w:divBdr>
              <w:divsChild>
                <w:div w:id="1630236772">
                  <w:marLeft w:val="0"/>
                  <w:marRight w:val="0"/>
                  <w:marTop w:val="0"/>
                  <w:marBottom w:val="0"/>
                  <w:divBdr>
                    <w:top w:val="none" w:sz="0" w:space="0" w:color="auto"/>
                    <w:left w:val="none" w:sz="0" w:space="0" w:color="auto"/>
                    <w:bottom w:val="none" w:sz="0" w:space="0" w:color="auto"/>
                    <w:right w:val="none" w:sz="0" w:space="0" w:color="auto"/>
                  </w:divBdr>
                  <w:divsChild>
                    <w:div w:id="46157592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68446173">
              <w:marLeft w:val="0"/>
              <w:marRight w:val="0"/>
              <w:marTop w:val="0"/>
              <w:marBottom w:val="0"/>
              <w:divBdr>
                <w:top w:val="none" w:sz="0" w:space="0" w:color="auto"/>
                <w:left w:val="none" w:sz="0" w:space="0" w:color="auto"/>
                <w:bottom w:val="none" w:sz="0" w:space="0" w:color="auto"/>
                <w:right w:val="none" w:sz="0" w:space="0" w:color="auto"/>
              </w:divBdr>
            </w:div>
            <w:div w:id="1859269514">
              <w:marLeft w:val="0"/>
              <w:marRight w:val="0"/>
              <w:marTop w:val="0"/>
              <w:marBottom w:val="0"/>
              <w:divBdr>
                <w:top w:val="none" w:sz="0" w:space="0" w:color="auto"/>
                <w:left w:val="none" w:sz="0" w:space="0" w:color="auto"/>
                <w:bottom w:val="none" w:sz="0" w:space="0" w:color="auto"/>
                <w:right w:val="none" w:sz="0" w:space="0" w:color="auto"/>
              </w:divBdr>
              <w:divsChild>
                <w:div w:id="988635646">
                  <w:marLeft w:val="0"/>
                  <w:marRight w:val="0"/>
                  <w:marTop w:val="0"/>
                  <w:marBottom w:val="0"/>
                  <w:divBdr>
                    <w:top w:val="none" w:sz="0" w:space="0" w:color="auto"/>
                    <w:left w:val="none" w:sz="0" w:space="0" w:color="auto"/>
                    <w:bottom w:val="none" w:sz="0" w:space="0" w:color="auto"/>
                    <w:right w:val="none" w:sz="0" w:space="0" w:color="auto"/>
                  </w:divBdr>
                  <w:divsChild>
                    <w:div w:id="11470879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31505923">
              <w:marLeft w:val="0"/>
              <w:marRight w:val="0"/>
              <w:marTop w:val="0"/>
              <w:marBottom w:val="0"/>
              <w:divBdr>
                <w:top w:val="none" w:sz="0" w:space="0" w:color="auto"/>
                <w:left w:val="none" w:sz="0" w:space="0" w:color="auto"/>
                <w:bottom w:val="none" w:sz="0" w:space="0" w:color="auto"/>
                <w:right w:val="none" w:sz="0" w:space="0" w:color="auto"/>
              </w:divBdr>
            </w:div>
          </w:divsChild>
        </w:div>
        <w:div w:id="611286514">
          <w:marLeft w:val="0"/>
          <w:marRight w:val="0"/>
          <w:marTop w:val="0"/>
          <w:marBottom w:val="0"/>
          <w:divBdr>
            <w:top w:val="none" w:sz="0" w:space="0" w:color="auto"/>
            <w:left w:val="none" w:sz="0" w:space="0" w:color="auto"/>
            <w:bottom w:val="none" w:sz="0" w:space="0" w:color="auto"/>
            <w:right w:val="none" w:sz="0" w:space="0" w:color="auto"/>
          </w:divBdr>
          <w:divsChild>
            <w:div w:id="1811242525">
              <w:marLeft w:val="0"/>
              <w:marRight w:val="0"/>
              <w:marTop w:val="0"/>
              <w:marBottom w:val="0"/>
              <w:divBdr>
                <w:top w:val="none" w:sz="0" w:space="0" w:color="auto"/>
                <w:left w:val="none" w:sz="0" w:space="0" w:color="auto"/>
                <w:bottom w:val="none" w:sz="0" w:space="0" w:color="auto"/>
                <w:right w:val="none" w:sz="0" w:space="0" w:color="auto"/>
              </w:divBdr>
            </w:div>
            <w:div w:id="828713437">
              <w:marLeft w:val="0"/>
              <w:marRight w:val="0"/>
              <w:marTop w:val="0"/>
              <w:marBottom w:val="0"/>
              <w:divBdr>
                <w:top w:val="none" w:sz="0" w:space="0" w:color="auto"/>
                <w:left w:val="none" w:sz="0" w:space="0" w:color="auto"/>
                <w:bottom w:val="none" w:sz="0" w:space="0" w:color="auto"/>
                <w:right w:val="none" w:sz="0" w:space="0" w:color="auto"/>
              </w:divBdr>
            </w:div>
            <w:div w:id="763308599">
              <w:marLeft w:val="0"/>
              <w:marRight w:val="0"/>
              <w:marTop w:val="0"/>
              <w:marBottom w:val="0"/>
              <w:divBdr>
                <w:top w:val="none" w:sz="0" w:space="0" w:color="auto"/>
                <w:left w:val="none" w:sz="0" w:space="0" w:color="auto"/>
                <w:bottom w:val="none" w:sz="0" w:space="0" w:color="auto"/>
                <w:right w:val="none" w:sz="0" w:space="0" w:color="auto"/>
              </w:divBdr>
              <w:divsChild>
                <w:div w:id="1540896840">
                  <w:marLeft w:val="0"/>
                  <w:marRight w:val="0"/>
                  <w:marTop w:val="0"/>
                  <w:marBottom w:val="0"/>
                  <w:divBdr>
                    <w:top w:val="none" w:sz="0" w:space="0" w:color="auto"/>
                    <w:left w:val="none" w:sz="0" w:space="0" w:color="auto"/>
                    <w:bottom w:val="none" w:sz="0" w:space="0" w:color="auto"/>
                    <w:right w:val="none" w:sz="0" w:space="0" w:color="auto"/>
                  </w:divBdr>
                  <w:divsChild>
                    <w:div w:id="36171501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71088397">
          <w:marLeft w:val="0"/>
          <w:marRight w:val="0"/>
          <w:marTop w:val="0"/>
          <w:marBottom w:val="0"/>
          <w:divBdr>
            <w:top w:val="none" w:sz="0" w:space="0" w:color="auto"/>
            <w:left w:val="none" w:sz="0" w:space="0" w:color="auto"/>
            <w:bottom w:val="none" w:sz="0" w:space="0" w:color="auto"/>
            <w:right w:val="none" w:sz="0" w:space="0" w:color="auto"/>
          </w:divBdr>
          <w:divsChild>
            <w:div w:id="1617174267">
              <w:marLeft w:val="0"/>
              <w:marRight w:val="0"/>
              <w:marTop w:val="0"/>
              <w:marBottom w:val="0"/>
              <w:divBdr>
                <w:top w:val="none" w:sz="0" w:space="0" w:color="auto"/>
                <w:left w:val="none" w:sz="0" w:space="0" w:color="auto"/>
                <w:bottom w:val="none" w:sz="0" w:space="0" w:color="auto"/>
                <w:right w:val="none" w:sz="0" w:space="0" w:color="auto"/>
              </w:divBdr>
            </w:div>
            <w:div w:id="392895869">
              <w:marLeft w:val="0"/>
              <w:marRight w:val="0"/>
              <w:marTop w:val="0"/>
              <w:marBottom w:val="0"/>
              <w:divBdr>
                <w:top w:val="none" w:sz="0" w:space="0" w:color="auto"/>
                <w:left w:val="none" w:sz="0" w:space="0" w:color="auto"/>
                <w:bottom w:val="none" w:sz="0" w:space="0" w:color="auto"/>
                <w:right w:val="none" w:sz="0" w:space="0" w:color="auto"/>
              </w:divBdr>
              <w:divsChild>
                <w:div w:id="142234391">
                  <w:marLeft w:val="0"/>
                  <w:marRight w:val="0"/>
                  <w:marTop w:val="0"/>
                  <w:marBottom w:val="0"/>
                  <w:divBdr>
                    <w:top w:val="none" w:sz="0" w:space="0" w:color="auto"/>
                    <w:left w:val="none" w:sz="0" w:space="0" w:color="auto"/>
                    <w:bottom w:val="none" w:sz="0" w:space="0" w:color="auto"/>
                    <w:right w:val="none" w:sz="0" w:space="0" w:color="auto"/>
                  </w:divBdr>
                </w:div>
                <w:div w:id="1292248349">
                  <w:marLeft w:val="0"/>
                  <w:marRight w:val="0"/>
                  <w:marTop w:val="0"/>
                  <w:marBottom w:val="0"/>
                  <w:divBdr>
                    <w:top w:val="none" w:sz="0" w:space="0" w:color="auto"/>
                    <w:left w:val="none" w:sz="0" w:space="0" w:color="auto"/>
                    <w:bottom w:val="none" w:sz="0" w:space="0" w:color="auto"/>
                    <w:right w:val="none" w:sz="0" w:space="0" w:color="auto"/>
                  </w:divBdr>
                  <w:divsChild>
                    <w:div w:id="1158839587">
                      <w:marLeft w:val="0"/>
                      <w:marRight w:val="0"/>
                      <w:marTop w:val="0"/>
                      <w:marBottom w:val="0"/>
                      <w:divBdr>
                        <w:top w:val="none" w:sz="0" w:space="0" w:color="auto"/>
                        <w:left w:val="none" w:sz="0" w:space="0" w:color="auto"/>
                        <w:bottom w:val="none" w:sz="0" w:space="0" w:color="auto"/>
                        <w:right w:val="none" w:sz="0" w:space="0" w:color="auto"/>
                      </w:divBdr>
                    </w:div>
                  </w:divsChild>
                </w:div>
                <w:div w:id="1450930869">
                  <w:marLeft w:val="0"/>
                  <w:marRight w:val="0"/>
                  <w:marTop w:val="0"/>
                  <w:marBottom w:val="0"/>
                  <w:divBdr>
                    <w:top w:val="none" w:sz="0" w:space="0" w:color="auto"/>
                    <w:left w:val="none" w:sz="0" w:space="0" w:color="auto"/>
                    <w:bottom w:val="none" w:sz="0" w:space="0" w:color="auto"/>
                    <w:right w:val="none" w:sz="0" w:space="0" w:color="auto"/>
                  </w:divBdr>
                  <w:divsChild>
                    <w:div w:id="1748533219">
                      <w:marLeft w:val="0"/>
                      <w:marRight w:val="0"/>
                      <w:marTop w:val="0"/>
                      <w:marBottom w:val="0"/>
                      <w:divBdr>
                        <w:top w:val="none" w:sz="0" w:space="0" w:color="auto"/>
                        <w:left w:val="none" w:sz="0" w:space="0" w:color="auto"/>
                        <w:bottom w:val="none" w:sz="0" w:space="0" w:color="auto"/>
                        <w:right w:val="none" w:sz="0" w:space="0" w:color="auto"/>
                      </w:divBdr>
                    </w:div>
                  </w:divsChild>
                </w:div>
                <w:div w:id="67847624">
                  <w:marLeft w:val="0"/>
                  <w:marRight w:val="0"/>
                  <w:marTop w:val="0"/>
                  <w:marBottom w:val="0"/>
                  <w:divBdr>
                    <w:top w:val="none" w:sz="0" w:space="0" w:color="auto"/>
                    <w:left w:val="none" w:sz="0" w:space="0" w:color="auto"/>
                    <w:bottom w:val="none" w:sz="0" w:space="0" w:color="auto"/>
                    <w:right w:val="none" w:sz="0" w:space="0" w:color="auto"/>
                  </w:divBdr>
                  <w:divsChild>
                    <w:div w:id="93435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77243">
              <w:marLeft w:val="0"/>
              <w:marRight w:val="0"/>
              <w:marTop w:val="0"/>
              <w:marBottom w:val="0"/>
              <w:divBdr>
                <w:top w:val="none" w:sz="0" w:space="0" w:color="auto"/>
                <w:left w:val="none" w:sz="0" w:space="0" w:color="auto"/>
                <w:bottom w:val="none" w:sz="0" w:space="0" w:color="auto"/>
                <w:right w:val="none" w:sz="0" w:space="0" w:color="auto"/>
              </w:divBdr>
              <w:divsChild>
                <w:div w:id="1246766659">
                  <w:marLeft w:val="0"/>
                  <w:marRight w:val="0"/>
                  <w:marTop w:val="0"/>
                  <w:marBottom w:val="0"/>
                  <w:divBdr>
                    <w:top w:val="none" w:sz="0" w:space="0" w:color="auto"/>
                    <w:left w:val="none" w:sz="0" w:space="0" w:color="auto"/>
                    <w:bottom w:val="none" w:sz="0" w:space="0" w:color="auto"/>
                    <w:right w:val="none" w:sz="0" w:space="0" w:color="auto"/>
                  </w:divBdr>
                </w:div>
              </w:divsChild>
            </w:div>
            <w:div w:id="1287078425">
              <w:marLeft w:val="0"/>
              <w:marRight w:val="0"/>
              <w:marTop w:val="0"/>
              <w:marBottom w:val="0"/>
              <w:divBdr>
                <w:top w:val="none" w:sz="0" w:space="0" w:color="auto"/>
                <w:left w:val="none" w:sz="0" w:space="0" w:color="auto"/>
                <w:bottom w:val="none" w:sz="0" w:space="0" w:color="auto"/>
                <w:right w:val="none" w:sz="0" w:space="0" w:color="auto"/>
              </w:divBdr>
              <w:divsChild>
                <w:div w:id="1809132289">
                  <w:marLeft w:val="0"/>
                  <w:marRight w:val="0"/>
                  <w:marTop w:val="0"/>
                  <w:marBottom w:val="0"/>
                  <w:divBdr>
                    <w:top w:val="none" w:sz="0" w:space="0" w:color="auto"/>
                    <w:left w:val="none" w:sz="0" w:space="0" w:color="auto"/>
                    <w:bottom w:val="none" w:sz="0" w:space="0" w:color="auto"/>
                    <w:right w:val="none" w:sz="0" w:space="0" w:color="auto"/>
                  </w:divBdr>
                </w:div>
              </w:divsChild>
            </w:div>
            <w:div w:id="1522164388">
              <w:marLeft w:val="0"/>
              <w:marRight w:val="0"/>
              <w:marTop w:val="0"/>
              <w:marBottom w:val="0"/>
              <w:divBdr>
                <w:top w:val="none" w:sz="0" w:space="0" w:color="auto"/>
                <w:left w:val="none" w:sz="0" w:space="0" w:color="auto"/>
                <w:bottom w:val="none" w:sz="0" w:space="0" w:color="auto"/>
                <w:right w:val="none" w:sz="0" w:space="0" w:color="auto"/>
              </w:divBdr>
              <w:divsChild>
                <w:div w:id="13677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7395">
          <w:marLeft w:val="0"/>
          <w:marRight w:val="0"/>
          <w:marTop w:val="0"/>
          <w:marBottom w:val="0"/>
          <w:divBdr>
            <w:top w:val="none" w:sz="0" w:space="0" w:color="auto"/>
            <w:left w:val="none" w:sz="0" w:space="0" w:color="auto"/>
            <w:bottom w:val="none" w:sz="0" w:space="0" w:color="auto"/>
            <w:right w:val="none" w:sz="0" w:space="0" w:color="auto"/>
          </w:divBdr>
          <w:divsChild>
            <w:div w:id="424809918">
              <w:marLeft w:val="0"/>
              <w:marRight w:val="0"/>
              <w:marTop w:val="0"/>
              <w:marBottom w:val="0"/>
              <w:divBdr>
                <w:top w:val="none" w:sz="0" w:space="0" w:color="auto"/>
                <w:left w:val="none" w:sz="0" w:space="0" w:color="auto"/>
                <w:bottom w:val="none" w:sz="0" w:space="0" w:color="auto"/>
                <w:right w:val="none" w:sz="0" w:space="0" w:color="auto"/>
              </w:divBdr>
            </w:div>
            <w:div w:id="922494734">
              <w:marLeft w:val="0"/>
              <w:marRight w:val="0"/>
              <w:marTop w:val="0"/>
              <w:marBottom w:val="0"/>
              <w:divBdr>
                <w:top w:val="none" w:sz="0" w:space="0" w:color="auto"/>
                <w:left w:val="none" w:sz="0" w:space="0" w:color="auto"/>
                <w:bottom w:val="none" w:sz="0" w:space="0" w:color="auto"/>
                <w:right w:val="none" w:sz="0" w:space="0" w:color="auto"/>
              </w:divBdr>
              <w:divsChild>
                <w:div w:id="470177452">
                  <w:marLeft w:val="0"/>
                  <w:marRight w:val="0"/>
                  <w:marTop w:val="0"/>
                  <w:marBottom w:val="0"/>
                  <w:divBdr>
                    <w:top w:val="none" w:sz="0" w:space="0" w:color="auto"/>
                    <w:left w:val="none" w:sz="0" w:space="0" w:color="auto"/>
                    <w:bottom w:val="none" w:sz="0" w:space="0" w:color="auto"/>
                    <w:right w:val="none" w:sz="0" w:space="0" w:color="auto"/>
                  </w:divBdr>
                </w:div>
                <w:div w:id="404454185">
                  <w:marLeft w:val="0"/>
                  <w:marRight w:val="0"/>
                  <w:marTop w:val="0"/>
                  <w:marBottom w:val="0"/>
                  <w:divBdr>
                    <w:top w:val="none" w:sz="0" w:space="0" w:color="auto"/>
                    <w:left w:val="none" w:sz="0" w:space="0" w:color="auto"/>
                    <w:bottom w:val="none" w:sz="0" w:space="0" w:color="auto"/>
                    <w:right w:val="none" w:sz="0" w:space="0" w:color="auto"/>
                  </w:divBdr>
                </w:div>
                <w:div w:id="1978871811">
                  <w:marLeft w:val="0"/>
                  <w:marRight w:val="0"/>
                  <w:marTop w:val="0"/>
                  <w:marBottom w:val="0"/>
                  <w:divBdr>
                    <w:top w:val="none" w:sz="0" w:space="0" w:color="auto"/>
                    <w:left w:val="none" w:sz="0" w:space="0" w:color="auto"/>
                    <w:bottom w:val="none" w:sz="0" w:space="0" w:color="auto"/>
                    <w:right w:val="none" w:sz="0" w:space="0" w:color="auto"/>
                  </w:divBdr>
                </w:div>
                <w:div w:id="1980768936">
                  <w:marLeft w:val="0"/>
                  <w:marRight w:val="0"/>
                  <w:marTop w:val="0"/>
                  <w:marBottom w:val="0"/>
                  <w:divBdr>
                    <w:top w:val="none" w:sz="0" w:space="0" w:color="auto"/>
                    <w:left w:val="none" w:sz="0" w:space="0" w:color="auto"/>
                    <w:bottom w:val="none" w:sz="0" w:space="0" w:color="auto"/>
                    <w:right w:val="none" w:sz="0" w:space="0" w:color="auto"/>
                  </w:divBdr>
                  <w:divsChild>
                    <w:div w:id="1973512359">
                      <w:marLeft w:val="0"/>
                      <w:marRight w:val="0"/>
                      <w:marTop w:val="0"/>
                      <w:marBottom w:val="0"/>
                      <w:divBdr>
                        <w:top w:val="none" w:sz="0" w:space="0" w:color="auto"/>
                        <w:left w:val="none" w:sz="0" w:space="0" w:color="auto"/>
                        <w:bottom w:val="none" w:sz="0" w:space="0" w:color="auto"/>
                        <w:right w:val="none" w:sz="0" w:space="0" w:color="auto"/>
                      </w:divBdr>
                    </w:div>
                  </w:divsChild>
                </w:div>
                <w:div w:id="518743982">
                  <w:marLeft w:val="0"/>
                  <w:marRight w:val="0"/>
                  <w:marTop w:val="0"/>
                  <w:marBottom w:val="0"/>
                  <w:divBdr>
                    <w:top w:val="none" w:sz="0" w:space="0" w:color="auto"/>
                    <w:left w:val="none" w:sz="0" w:space="0" w:color="auto"/>
                    <w:bottom w:val="none" w:sz="0" w:space="0" w:color="auto"/>
                    <w:right w:val="none" w:sz="0" w:space="0" w:color="auto"/>
                  </w:divBdr>
                </w:div>
                <w:div w:id="1296905942">
                  <w:marLeft w:val="0"/>
                  <w:marRight w:val="0"/>
                  <w:marTop w:val="0"/>
                  <w:marBottom w:val="0"/>
                  <w:divBdr>
                    <w:top w:val="none" w:sz="0" w:space="0" w:color="auto"/>
                    <w:left w:val="none" w:sz="0" w:space="0" w:color="auto"/>
                    <w:bottom w:val="none" w:sz="0" w:space="0" w:color="auto"/>
                    <w:right w:val="none" w:sz="0" w:space="0" w:color="auto"/>
                  </w:divBdr>
                  <w:divsChild>
                    <w:div w:id="7731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39352">
              <w:marLeft w:val="0"/>
              <w:marRight w:val="0"/>
              <w:marTop w:val="0"/>
              <w:marBottom w:val="0"/>
              <w:divBdr>
                <w:top w:val="none" w:sz="0" w:space="0" w:color="auto"/>
                <w:left w:val="none" w:sz="0" w:space="0" w:color="auto"/>
                <w:bottom w:val="none" w:sz="0" w:space="0" w:color="auto"/>
                <w:right w:val="none" w:sz="0" w:space="0" w:color="auto"/>
              </w:divBdr>
              <w:divsChild>
                <w:div w:id="1258178770">
                  <w:marLeft w:val="0"/>
                  <w:marRight w:val="0"/>
                  <w:marTop w:val="0"/>
                  <w:marBottom w:val="0"/>
                  <w:divBdr>
                    <w:top w:val="none" w:sz="0" w:space="0" w:color="auto"/>
                    <w:left w:val="none" w:sz="0" w:space="0" w:color="auto"/>
                    <w:bottom w:val="none" w:sz="0" w:space="0" w:color="auto"/>
                    <w:right w:val="none" w:sz="0" w:space="0" w:color="auto"/>
                  </w:divBdr>
                </w:div>
                <w:div w:id="927271752">
                  <w:marLeft w:val="0"/>
                  <w:marRight w:val="0"/>
                  <w:marTop w:val="0"/>
                  <w:marBottom w:val="0"/>
                  <w:divBdr>
                    <w:top w:val="none" w:sz="0" w:space="0" w:color="auto"/>
                    <w:left w:val="none" w:sz="0" w:space="0" w:color="auto"/>
                    <w:bottom w:val="none" w:sz="0" w:space="0" w:color="auto"/>
                    <w:right w:val="none" w:sz="0" w:space="0" w:color="auto"/>
                  </w:divBdr>
                </w:div>
                <w:div w:id="1838180723">
                  <w:marLeft w:val="0"/>
                  <w:marRight w:val="0"/>
                  <w:marTop w:val="0"/>
                  <w:marBottom w:val="0"/>
                  <w:divBdr>
                    <w:top w:val="none" w:sz="0" w:space="0" w:color="auto"/>
                    <w:left w:val="none" w:sz="0" w:space="0" w:color="auto"/>
                    <w:bottom w:val="none" w:sz="0" w:space="0" w:color="auto"/>
                    <w:right w:val="none" w:sz="0" w:space="0" w:color="auto"/>
                  </w:divBdr>
                  <w:divsChild>
                    <w:div w:id="135483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822476">
              <w:marLeft w:val="0"/>
              <w:marRight w:val="0"/>
              <w:marTop w:val="0"/>
              <w:marBottom w:val="0"/>
              <w:divBdr>
                <w:top w:val="none" w:sz="0" w:space="0" w:color="auto"/>
                <w:left w:val="none" w:sz="0" w:space="0" w:color="auto"/>
                <w:bottom w:val="none" w:sz="0" w:space="0" w:color="auto"/>
                <w:right w:val="none" w:sz="0" w:space="0" w:color="auto"/>
              </w:divBdr>
              <w:divsChild>
                <w:div w:id="868417744">
                  <w:marLeft w:val="0"/>
                  <w:marRight w:val="0"/>
                  <w:marTop w:val="0"/>
                  <w:marBottom w:val="0"/>
                  <w:divBdr>
                    <w:top w:val="none" w:sz="0" w:space="0" w:color="auto"/>
                    <w:left w:val="none" w:sz="0" w:space="0" w:color="auto"/>
                    <w:bottom w:val="none" w:sz="0" w:space="0" w:color="auto"/>
                    <w:right w:val="none" w:sz="0" w:space="0" w:color="auto"/>
                  </w:divBdr>
                </w:div>
                <w:div w:id="1015158337">
                  <w:marLeft w:val="0"/>
                  <w:marRight w:val="0"/>
                  <w:marTop w:val="0"/>
                  <w:marBottom w:val="0"/>
                  <w:divBdr>
                    <w:top w:val="none" w:sz="0" w:space="0" w:color="auto"/>
                    <w:left w:val="none" w:sz="0" w:space="0" w:color="auto"/>
                    <w:bottom w:val="none" w:sz="0" w:space="0" w:color="auto"/>
                    <w:right w:val="none" w:sz="0" w:space="0" w:color="auto"/>
                  </w:divBdr>
                </w:div>
                <w:div w:id="1003046587">
                  <w:marLeft w:val="0"/>
                  <w:marRight w:val="0"/>
                  <w:marTop w:val="0"/>
                  <w:marBottom w:val="0"/>
                  <w:divBdr>
                    <w:top w:val="none" w:sz="0" w:space="0" w:color="auto"/>
                    <w:left w:val="none" w:sz="0" w:space="0" w:color="auto"/>
                    <w:bottom w:val="none" w:sz="0" w:space="0" w:color="auto"/>
                    <w:right w:val="none" w:sz="0" w:space="0" w:color="auto"/>
                  </w:divBdr>
                </w:div>
                <w:div w:id="715348453">
                  <w:marLeft w:val="0"/>
                  <w:marRight w:val="0"/>
                  <w:marTop w:val="0"/>
                  <w:marBottom w:val="0"/>
                  <w:divBdr>
                    <w:top w:val="none" w:sz="0" w:space="0" w:color="auto"/>
                    <w:left w:val="none" w:sz="0" w:space="0" w:color="auto"/>
                    <w:bottom w:val="none" w:sz="0" w:space="0" w:color="auto"/>
                    <w:right w:val="none" w:sz="0" w:space="0" w:color="auto"/>
                  </w:divBdr>
                  <w:divsChild>
                    <w:div w:id="1642231847">
                      <w:marLeft w:val="0"/>
                      <w:marRight w:val="0"/>
                      <w:marTop w:val="0"/>
                      <w:marBottom w:val="0"/>
                      <w:divBdr>
                        <w:top w:val="none" w:sz="0" w:space="0" w:color="auto"/>
                        <w:left w:val="none" w:sz="0" w:space="0" w:color="auto"/>
                        <w:bottom w:val="none" w:sz="0" w:space="0" w:color="auto"/>
                        <w:right w:val="none" w:sz="0" w:space="0" w:color="auto"/>
                      </w:divBdr>
                      <w:divsChild>
                        <w:div w:id="4780363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03216436">
                  <w:marLeft w:val="0"/>
                  <w:marRight w:val="0"/>
                  <w:marTop w:val="0"/>
                  <w:marBottom w:val="0"/>
                  <w:divBdr>
                    <w:top w:val="none" w:sz="0" w:space="0" w:color="auto"/>
                    <w:left w:val="none" w:sz="0" w:space="0" w:color="auto"/>
                    <w:bottom w:val="none" w:sz="0" w:space="0" w:color="auto"/>
                    <w:right w:val="none" w:sz="0" w:space="0" w:color="auto"/>
                  </w:divBdr>
                </w:div>
                <w:div w:id="1441488161">
                  <w:marLeft w:val="0"/>
                  <w:marRight w:val="0"/>
                  <w:marTop w:val="0"/>
                  <w:marBottom w:val="0"/>
                  <w:divBdr>
                    <w:top w:val="none" w:sz="0" w:space="0" w:color="auto"/>
                    <w:left w:val="none" w:sz="0" w:space="0" w:color="auto"/>
                    <w:bottom w:val="none" w:sz="0" w:space="0" w:color="auto"/>
                    <w:right w:val="none" w:sz="0" w:space="0" w:color="auto"/>
                  </w:divBdr>
                </w:div>
                <w:div w:id="15430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1829">
          <w:marLeft w:val="0"/>
          <w:marRight w:val="0"/>
          <w:marTop w:val="0"/>
          <w:marBottom w:val="0"/>
          <w:divBdr>
            <w:top w:val="none" w:sz="0" w:space="0" w:color="auto"/>
            <w:left w:val="none" w:sz="0" w:space="0" w:color="auto"/>
            <w:bottom w:val="none" w:sz="0" w:space="0" w:color="auto"/>
            <w:right w:val="none" w:sz="0" w:space="0" w:color="auto"/>
          </w:divBdr>
          <w:divsChild>
            <w:div w:id="1164853570">
              <w:marLeft w:val="0"/>
              <w:marRight w:val="0"/>
              <w:marTop w:val="0"/>
              <w:marBottom w:val="0"/>
              <w:divBdr>
                <w:top w:val="none" w:sz="0" w:space="0" w:color="auto"/>
                <w:left w:val="none" w:sz="0" w:space="0" w:color="auto"/>
                <w:bottom w:val="none" w:sz="0" w:space="0" w:color="auto"/>
                <w:right w:val="none" w:sz="0" w:space="0" w:color="auto"/>
              </w:divBdr>
            </w:div>
            <w:div w:id="194924746">
              <w:marLeft w:val="0"/>
              <w:marRight w:val="0"/>
              <w:marTop w:val="0"/>
              <w:marBottom w:val="0"/>
              <w:divBdr>
                <w:top w:val="none" w:sz="0" w:space="0" w:color="auto"/>
                <w:left w:val="none" w:sz="0" w:space="0" w:color="auto"/>
                <w:bottom w:val="none" w:sz="0" w:space="0" w:color="auto"/>
                <w:right w:val="none" w:sz="0" w:space="0" w:color="auto"/>
              </w:divBdr>
            </w:div>
            <w:div w:id="1357925634">
              <w:marLeft w:val="0"/>
              <w:marRight w:val="0"/>
              <w:marTop w:val="0"/>
              <w:marBottom w:val="0"/>
              <w:divBdr>
                <w:top w:val="none" w:sz="0" w:space="0" w:color="auto"/>
                <w:left w:val="none" w:sz="0" w:space="0" w:color="auto"/>
                <w:bottom w:val="none" w:sz="0" w:space="0" w:color="auto"/>
                <w:right w:val="none" w:sz="0" w:space="0" w:color="auto"/>
              </w:divBdr>
              <w:divsChild>
                <w:div w:id="116409544">
                  <w:marLeft w:val="0"/>
                  <w:marRight w:val="0"/>
                  <w:marTop w:val="0"/>
                  <w:marBottom w:val="0"/>
                  <w:divBdr>
                    <w:top w:val="none" w:sz="0" w:space="0" w:color="auto"/>
                    <w:left w:val="none" w:sz="0" w:space="0" w:color="auto"/>
                    <w:bottom w:val="none" w:sz="0" w:space="0" w:color="auto"/>
                    <w:right w:val="none" w:sz="0" w:space="0" w:color="auto"/>
                  </w:divBdr>
                  <w:divsChild>
                    <w:div w:id="170867514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47204396">
              <w:marLeft w:val="0"/>
              <w:marRight w:val="0"/>
              <w:marTop w:val="0"/>
              <w:marBottom w:val="0"/>
              <w:divBdr>
                <w:top w:val="none" w:sz="0" w:space="0" w:color="auto"/>
                <w:left w:val="none" w:sz="0" w:space="0" w:color="auto"/>
                <w:bottom w:val="none" w:sz="0" w:space="0" w:color="auto"/>
                <w:right w:val="none" w:sz="0" w:space="0" w:color="auto"/>
              </w:divBdr>
            </w:div>
            <w:div w:id="1629119943">
              <w:marLeft w:val="0"/>
              <w:marRight w:val="0"/>
              <w:marTop w:val="0"/>
              <w:marBottom w:val="0"/>
              <w:divBdr>
                <w:top w:val="none" w:sz="0" w:space="0" w:color="auto"/>
                <w:left w:val="none" w:sz="0" w:space="0" w:color="auto"/>
                <w:bottom w:val="none" w:sz="0" w:space="0" w:color="auto"/>
                <w:right w:val="none" w:sz="0" w:space="0" w:color="auto"/>
              </w:divBdr>
            </w:div>
            <w:div w:id="555359034">
              <w:marLeft w:val="0"/>
              <w:marRight w:val="0"/>
              <w:marTop w:val="0"/>
              <w:marBottom w:val="0"/>
              <w:divBdr>
                <w:top w:val="none" w:sz="0" w:space="0" w:color="auto"/>
                <w:left w:val="none" w:sz="0" w:space="0" w:color="auto"/>
                <w:bottom w:val="none" w:sz="0" w:space="0" w:color="auto"/>
                <w:right w:val="none" w:sz="0" w:space="0" w:color="auto"/>
              </w:divBdr>
            </w:div>
          </w:divsChild>
        </w:div>
        <w:div w:id="1258712478">
          <w:marLeft w:val="0"/>
          <w:marRight w:val="0"/>
          <w:marTop w:val="0"/>
          <w:marBottom w:val="0"/>
          <w:divBdr>
            <w:top w:val="none" w:sz="0" w:space="0" w:color="auto"/>
            <w:left w:val="none" w:sz="0" w:space="0" w:color="auto"/>
            <w:bottom w:val="none" w:sz="0" w:space="0" w:color="auto"/>
            <w:right w:val="none" w:sz="0" w:space="0" w:color="auto"/>
          </w:divBdr>
          <w:divsChild>
            <w:div w:id="1215433348">
              <w:marLeft w:val="0"/>
              <w:marRight w:val="0"/>
              <w:marTop w:val="0"/>
              <w:marBottom w:val="0"/>
              <w:divBdr>
                <w:top w:val="none" w:sz="0" w:space="0" w:color="auto"/>
                <w:left w:val="none" w:sz="0" w:space="0" w:color="auto"/>
                <w:bottom w:val="none" w:sz="0" w:space="0" w:color="auto"/>
                <w:right w:val="none" w:sz="0" w:space="0" w:color="auto"/>
              </w:divBdr>
            </w:div>
            <w:div w:id="1649357299">
              <w:marLeft w:val="0"/>
              <w:marRight w:val="0"/>
              <w:marTop w:val="0"/>
              <w:marBottom w:val="0"/>
              <w:divBdr>
                <w:top w:val="none" w:sz="0" w:space="0" w:color="auto"/>
                <w:left w:val="none" w:sz="0" w:space="0" w:color="auto"/>
                <w:bottom w:val="none" w:sz="0" w:space="0" w:color="auto"/>
                <w:right w:val="none" w:sz="0" w:space="0" w:color="auto"/>
              </w:divBdr>
            </w:div>
          </w:divsChild>
        </w:div>
        <w:div w:id="1237742289">
          <w:marLeft w:val="0"/>
          <w:marRight w:val="0"/>
          <w:marTop w:val="0"/>
          <w:marBottom w:val="0"/>
          <w:divBdr>
            <w:top w:val="none" w:sz="0" w:space="0" w:color="auto"/>
            <w:left w:val="none" w:sz="0" w:space="0" w:color="auto"/>
            <w:bottom w:val="none" w:sz="0" w:space="0" w:color="auto"/>
            <w:right w:val="none" w:sz="0" w:space="0" w:color="auto"/>
          </w:divBdr>
          <w:divsChild>
            <w:div w:id="1993370143">
              <w:marLeft w:val="0"/>
              <w:marRight w:val="0"/>
              <w:marTop w:val="0"/>
              <w:marBottom w:val="0"/>
              <w:divBdr>
                <w:top w:val="none" w:sz="0" w:space="0" w:color="auto"/>
                <w:left w:val="none" w:sz="0" w:space="0" w:color="auto"/>
                <w:bottom w:val="none" w:sz="0" w:space="0" w:color="auto"/>
                <w:right w:val="none" w:sz="0" w:space="0" w:color="auto"/>
              </w:divBdr>
            </w:div>
            <w:div w:id="1204441606">
              <w:marLeft w:val="0"/>
              <w:marRight w:val="0"/>
              <w:marTop w:val="0"/>
              <w:marBottom w:val="0"/>
              <w:divBdr>
                <w:top w:val="none" w:sz="0" w:space="0" w:color="auto"/>
                <w:left w:val="none" w:sz="0" w:space="0" w:color="auto"/>
                <w:bottom w:val="none" w:sz="0" w:space="0" w:color="auto"/>
                <w:right w:val="none" w:sz="0" w:space="0" w:color="auto"/>
              </w:divBdr>
            </w:div>
            <w:div w:id="1080717461">
              <w:marLeft w:val="0"/>
              <w:marRight w:val="0"/>
              <w:marTop w:val="0"/>
              <w:marBottom w:val="0"/>
              <w:divBdr>
                <w:top w:val="none" w:sz="0" w:space="0" w:color="auto"/>
                <w:left w:val="none" w:sz="0" w:space="0" w:color="auto"/>
                <w:bottom w:val="none" w:sz="0" w:space="0" w:color="auto"/>
                <w:right w:val="none" w:sz="0" w:space="0" w:color="auto"/>
              </w:divBdr>
              <w:divsChild>
                <w:div w:id="997928962">
                  <w:marLeft w:val="0"/>
                  <w:marRight w:val="0"/>
                  <w:marTop w:val="0"/>
                  <w:marBottom w:val="0"/>
                  <w:divBdr>
                    <w:top w:val="none" w:sz="0" w:space="0" w:color="auto"/>
                    <w:left w:val="none" w:sz="0" w:space="0" w:color="auto"/>
                    <w:bottom w:val="none" w:sz="0" w:space="0" w:color="auto"/>
                    <w:right w:val="none" w:sz="0" w:space="0" w:color="auto"/>
                  </w:divBdr>
                  <w:divsChild>
                    <w:div w:id="16039576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22223471">
              <w:marLeft w:val="0"/>
              <w:marRight w:val="0"/>
              <w:marTop w:val="0"/>
              <w:marBottom w:val="0"/>
              <w:divBdr>
                <w:top w:val="none" w:sz="0" w:space="0" w:color="auto"/>
                <w:left w:val="none" w:sz="0" w:space="0" w:color="auto"/>
                <w:bottom w:val="none" w:sz="0" w:space="0" w:color="auto"/>
                <w:right w:val="none" w:sz="0" w:space="0" w:color="auto"/>
              </w:divBdr>
            </w:div>
          </w:divsChild>
        </w:div>
        <w:div w:id="1524519364">
          <w:marLeft w:val="0"/>
          <w:marRight w:val="0"/>
          <w:marTop w:val="0"/>
          <w:marBottom w:val="0"/>
          <w:divBdr>
            <w:top w:val="none" w:sz="0" w:space="0" w:color="auto"/>
            <w:left w:val="none" w:sz="0" w:space="0" w:color="auto"/>
            <w:bottom w:val="none" w:sz="0" w:space="0" w:color="auto"/>
            <w:right w:val="none" w:sz="0" w:space="0" w:color="auto"/>
          </w:divBdr>
          <w:divsChild>
            <w:div w:id="2000957336">
              <w:marLeft w:val="0"/>
              <w:marRight w:val="0"/>
              <w:marTop w:val="0"/>
              <w:marBottom w:val="0"/>
              <w:divBdr>
                <w:top w:val="none" w:sz="0" w:space="0" w:color="auto"/>
                <w:left w:val="none" w:sz="0" w:space="0" w:color="auto"/>
                <w:bottom w:val="none" w:sz="0" w:space="0" w:color="auto"/>
                <w:right w:val="none" w:sz="0" w:space="0" w:color="auto"/>
              </w:divBdr>
            </w:div>
            <w:div w:id="2014455560">
              <w:marLeft w:val="0"/>
              <w:marRight w:val="0"/>
              <w:marTop w:val="0"/>
              <w:marBottom w:val="0"/>
              <w:divBdr>
                <w:top w:val="none" w:sz="0" w:space="0" w:color="auto"/>
                <w:left w:val="none" w:sz="0" w:space="0" w:color="auto"/>
                <w:bottom w:val="none" w:sz="0" w:space="0" w:color="auto"/>
                <w:right w:val="none" w:sz="0" w:space="0" w:color="auto"/>
              </w:divBdr>
            </w:div>
            <w:div w:id="442767053">
              <w:marLeft w:val="0"/>
              <w:marRight w:val="0"/>
              <w:marTop w:val="0"/>
              <w:marBottom w:val="0"/>
              <w:divBdr>
                <w:top w:val="none" w:sz="0" w:space="0" w:color="auto"/>
                <w:left w:val="none" w:sz="0" w:space="0" w:color="auto"/>
                <w:bottom w:val="none" w:sz="0" w:space="0" w:color="auto"/>
                <w:right w:val="none" w:sz="0" w:space="0" w:color="auto"/>
              </w:divBdr>
              <w:divsChild>
                <w:div w:id="1683048874">
                  <w:marLeft w:val="0"/>
                  <w:marRight w:val="0"/>
                  <w:marTop w:val="0"/>
                  <w:marBottom w:val="0"/>
                  <w:divBdr>
                    <w:top w:val="none" w:sz="0" w:space="0" w:color="auto"/>
                    <w:left w:val="none" w:sz="0" w:space="0" w:color="auto"/>
                    <w:bottom w:val="none" w:sz="0" w:space="0" w:color="auto"/>
                    <w:right w:val="none" w:sz="0" w:space="0" w:color="auto"/>
                  </w:divBdr>
                  <w:divsChild>
                    <w:div w:id="21128933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01071852">
              <w:marLeft w:val="0"/>
              <w:marRight w:val="0"/>
              <w:marTop w:val="0"/>
              <w:marBottom w:val="0"/>
              <w:divBdr>
                <w:top w:val="none" w:sz="0" w:space="0" w:color="auto"/>
                <w:left w:val="none" w:sz="0" w:space="0" w:color="auto"/>
                <w:bottom w:val="none" w:sz="0" w:space="0" w:color="auto"/>
                <w:right w:val="none" w:sz="0" w:space="0" w:color="auto"/>
              </w:divBdr>
            </w:div>
            <w:div w:id="688333705">
              <w:marLeft w:val="0"/>
              <w:marRight w:val="0"/>
              <w:marTop w:val="0"/>
              <w:marBottom w:val="0"/>
              <w:divBdr>
                <w:top w:val="none" w:sz="0" w:space="0" w:color="auto"/>
                <w:left w:val="none" w:sz="0" w:space="0" w:color="auto"/>
                <w:bottom w:val="none" w:sz="0" w:space="0" w:color="auto"/>
                <w:right w:val="none" w:sz="0" w:space="0" w:color="auto"/>
              </w:divBdr>
            </w:div>
          </w:divsChild>
        </w:div>
        <w:div w:id="1766995286">
          <w:marLeft w:val="0"/>
          <w:marRight w:val="0"/>
          <w:marTop w:val="0"/>
          <w:marBottom w:val="0"/>
          <w:divBdr>
            <w:top w:val="none" w:sz="0" w:space="0" w:color="auto"/>
            <w:left w:val="none" w:sz="0" w:space="0" w:color="auto"/>
            <w:bottom w:val="none" w:sz="0" w:space="0" w:color="auto"/>
            <w:right w:val="none" w:sz="0" w:space="0" w:color="auto"/>
          </w:divBdr>
          <w:divsChild>
            <w:div w:id="1837643832">
              <w:marLeft w:val="0"/>
              <w:marRight w:val="0"/>
              <w:marTop w:val="0"/>
              <w:marBottom w:val="0"/>
              <w:divBdr>
                <w:top w:val="none" w:sz="0" w:space="0" w:color="auto"/>
                <w:left w:val="none" w:sz="0" w:space="0" w:color="auto"/>
                <w:bottom w:val="none" w:sz="0" w:space="0" w:color="auto"/>
                <w:right w:val="none" w:sz="0" w:space="0" w:color="auto"/>
              </w:divBdr>
            </w:div>
            <w:div w:id="1546288658">
              <w:marLeft w:val="0"/>
              <w:marRight w:val="0"/>
              <w:marTop w:val="0"/>
              <w:marBottom w:val="0"/>
              <w:divBdr>
                <w:top w:val="none" w:sz="0" w:space="0" w:color="auto"/>
                <w:left w:val="none" w:sz="0" w:space="0" w:color="auto"/>
                <w:bottom w:val="none" w:sz="0" w:space="0" w:color="auto"/>
                <w:right w:val="none" w:sz="0" w:space="0" w:color="auto"/>
              </w:divBdr>
            </w:div>
            <w:div w:id="781462726">
              <w:marLeft w:val="0"/>
              <w:marRight w:val="0"/>
              <w:marTop w:val="0"/>
              <w:marBottom w:val="0"/>
              <w:divBdr>
                <w:top w:val="none" w:sz="0" w:space="0" w:color="auto"/>
                <w:left w:val="none" w:sz="0" w:space="0" w:color="auto"/>
                <w:bottom w:val="none" w:sz="0" w:space="0" w:color="auto"/>
                <w:right w:val="none" w:sz="0" w:space="0" w:color="auto"/>
              </w:divBdr>
            </w:div>
            <w:div w:id="1172255579">
              <w:marLeft w:val="0"/>
              <w:marRight w:val="0"/>
              <w:marTop w:val="0"/>
              <w:marBottom w:val="0"/>
              <w:divBdr>
                <w:top w:val="none" w:sz="0" w:space="0" w:color="auto"/>
                <w:left w:val="none" w:sz="0" w:space="0" w:color="auto"/>
                <w:bottom w:val="none" w:sz="0" w:space="0" w:color="auto"/>
                <w:right w:val="none" w:sz="0" w:space="0" w:color="auto"/>
              </w:divBdr>
              <w:divsChild>
                <w:div w:id="1913268352">
                  <w:marLeft w:val="0"/>
                  <w:marRight w:val="0"/>
                  <w:marTop w:val="0"/>
                  <w:marBottom w:val="0"/>
                  <w:divBdr>
                    <w:top w:val="none" w:sz="0" w:space="0" w:color="auto"/>
                    <w:left w:val="none" w:sz="0" w:space="0" w:color="auto"/>
                    <w:bottom w:val="none" w:sz="0" w:space="0" w:color="auto"/>
                    <w:right w:val="none" w:sz="0" w:space="0" w:color="auto"/>
                  </w:divBdr>
                  <w:divsChild>
                    <w:div w:id="10553968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40978114">
              <w:marLeft w:val="0"/>
              <w:marRight w:val="0"/>
              <w:marTop w:val="0"/>
              <w:marBottom w:val="0"/>
              <w:divBdr>
                <w:top w:val="none" w:sz="0" w:space="0" w:color="auto"/>
                <w:left w:val="none" w:sz="0" w:space="0" w:color="auto"/>
                <w:bottom w:val="none" w:sz="0" w:space="0" w:color="auto"/>
                <w:right w:val="none" w:sz="0" w:space="0" w:color="auto"/>
              </w:divBdr>
            </w:div>
            <w:div w:id="520514229">
              <w:marLeft w:val="0"/>
              <w:marRight w:val="0"/>
              <w:marTop w:val="0"/>
              <w:marBottom w:val="0"/>
              <w:divBdr>
                <w:top w:val="none" w:sz="0" w:space="0" w:color="auto"/>
                <w:left w:val="none" w:sz="0" w:space="0" w:color="auto"/>
                <w:bottom w:val="none" w:sz="0" w:space="0" w:color="auto"/>
                <w:right w:val="none" w:sz="0" w:space="0" w:color="auto"/>
              </w:divBdr>
            </w:div>
            <w:div w:id="1512914858">
              <w:marLeft w:val="0"/>
              <w:marRight w:val="0"/>
              <w:marTop w:val="0"/>
              <w:marBottom w:val="0"/>
              <w:divBdr>
                <w:top w:val="none" w:sz="0" w:space="0" w:color="auto"/>
                <w:left w:val="none" w:sz="0" w:space="0" w:color="auto"/>
                <w:bottom w:val="none" w:sz="0" w:space="0" w:color="auto"/>
                <w:right w:val="none" w:sz="0" w:space="0" w:color="auto"/>
              </w:divBdr>
            </w:div>
            <w:div w:id="1850826388">
              <w:marLeft w:val="0"/>
              <w:marRight w:val="0"/>
              <w:marTop w:val="0"/>
              <w:marBottom w:val="0"/>
              <w:divBdr>
                <w:top w:val="none" w:sz="0" w:space="0" w:color="auto"/>
                <w:left w:val="none" w:sz="0" w:space="0" w:color="auto"/>
                <w:bottom w:val="none" w:sz="0" w:space="0" w:color="auto"/>
                <w:right w:val="none" w:sz="0" w:space="0" w:color="auto"/>
              </w:divBdr>
            </w:div>
            <w:div w:id="1786583032">
              <w:marLeft w:val="0"/>
              <w:marRight w:val="0"/>
              <w:marTop w:val="0"/>
              <w:marBottom w:val="0"/>
              <w:divBdr>
                <w:top w:val="none" w:sz="0" w:space="0" w:color="auto"/>
                <w:left w:val="none" w:sz="0" w:space="0" w:color="auto"/>
                <w:bottom w:val="none" w:sz="0" w:space="0" w:color="auto"/>
                <w:right w:val="none" w:sz="0" w:space="0" w:color="auto"/>
              </w:divBdr>
            </w:div>
            <w:div w:id="1990554513">
              <w:marLeft w:val="0"/>
              <w:marRight w:val="0"/>
              <w:marTop w:val="0"/>
              <w:marBottom w:val="0"/>
              <w:divBdr>
                <w:top w:val="none" w:sz="0" w:space="0" w:color="auto"/>
                <w:left w:val="none" w:sz="0" w:space="0" w:color="auto"/>
                <w:bottom w:val="none" w:sz="0" w:space="0" w:color="auto"/>
                <w:right w:val="none" w:sz="0" w:space="0" w:color="auto"/>
              </w:divBdr>
              <w:divsChild>
                <w:div w:id="1948417923">
                  <w:marLeft w:val="0"/>
                  <w:marRight w:val="0"/>
                  <w:marTop w:val="0"/>
                  <w:marBottom w:val="0"/>
                  <w:divBdr>
                    <w:top w:val="none" w:sz="0" w:space="0" w:color="auto"/>
                    <w:left w:val="none" w:sz="0" w:space="0" w:color="auto"/>
                    <w:bottom w:val="none" w:sz="0" w:space="0" w:color="auto"/>
                    <w:right w:val="none" w:sz="0" w:space="0" w:color="auto"/>
                  </w:divBdr>
                  <w:divsChild>
                    <w:div w:id="31943365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0565701">
              <w:marLeft w:val="0"/>
              <w:marRight w:val="0"/>
              <w:marTop w:val="0"/>
              <w:marBottom w:val="0"/>
              <w:divBdr>
                <w:top w:val="none" w:sz="0" w:space="0" w:color="auto"/>
                <w:left w:val="none" w:sz="0" w:space="0" w:color="auto"/>
                <w:bottom w:val="none" w:sz="0" w:space="0" w:color="auto"/>
                <w:right w:val="none" w:sz="0" w:space="0" w:color="auto"/>
              </w:divBdr>
            </w:div>
            <w:div w:id="793597347">
              <w:marLeft w:val="0"/>
              <w:marRight w:val="0"/>
              <w:marTop w:val="0"/>
              <w:marBottom w:val="0"/>
              <w:divBdr>
                <w:top w:val="none" w:sz="0" w:space="0" w:color="auto"/>
                <w:left w:val="none" w:sz="0" w:space="0" w:color="auto"/>
                <w:bottom w:val="none" w:sz="0" w:space="0" w:color="auto"/>
                <w:right w:val="none" w:sz="0" w:space="0" w:color="auto"/>
              </w:divBdr>
            </w:div>
            <w:div w:id="1653634366">
              <w:marLeft w:val="0"/>
              <w:marRight w:val="0"/>
              <w:marTop w:val="0"/>
              <w:marBottom w:val="0"/>
              <w:divBdr>
                <w:top w:val="none" w:sz="0" w:space="0" w:color="auto"/>
                <w:left w:val="none" w:sz="0" w:space="0" w:color="auto"/>
                <w:bottom w:val="none" w:sz="0" w:space="0" w:color="auto"/>
                <w:right w:val="none" w:sz="0" w:space="0" w:color="auto"/>
              </w:divBdr>
            </w:div>
          </w:divsChild>
        </w:div>
        <w:div w:id="1781559927">
          <w:marLeft w:val="0"/>
          <w:marRight w:val="0"/>
          <w:marTop w:val="0"/>
          <w:marBottom w:val="0"/>
          <w:divBdr>
            <w:top w:val="none" w:sz="0" w:space="0" w:color="auto"/>
            <w:left w:val="none" w:sz="0" w:space="0" w:color="auto"/>
            <w:bottom w:val="none" w:sz="0" w:space="0" w:color="auto"/>
            <w:right w:val="none" w:sz="0" w:space="0" w:color="auto"/>
          </w:divBdr>
          <w:divsChild>
            <w:div w:id="840658320">
              <w:marLeft w:val="0"/>
              <w:marRight w:val="0"/>
              <w:marTop w:val="0"/>
              <w:marBottom w:val="0"/>
              <w:divBdr>
                <w:top w:val="none" w:sz="0" w:space="0" w:color="auto"/>
                <w:left w:val="none" w:sz="0" w:space="0" w:color="auto"/>
                <w:bottom w:val="none" w:sz="0" w:space="0" w:color="auto"/>
                <w:right w:val="none" w:sz="0" w:space="0" w:color="auto"/>
              </w:divBdr>
            </w:div>
            <w:div w:id="1475684460">
              <w:marLeft w:val="0"/>
              <w:marRight w:val="0"/>
              <w:marTop w:val="0"/>
              <w:marBottom w:val="0"/>
              <w:divBdr>
                <w:top w:val="none" w:sz="0" w:space="0" w:color="auto"/>
                <w:left w:val="none" w:sz="0" w:space="0" w:color="auto"/>
                <w:bottom w:val="none" w:sz="0" w:space="0" w:color="auto"/>
                <w:right w:val="none" w:sz="0" w:space="0" w:color="auto"/>
              </w:divBdr>
            </w:div>
            <w:div w:id="1362240644">
              <w:marLeft w:val="0"/>
              <w:marRight w:val="0"/>
              <w:marTop w:val="0"/>
              <w:marBottom w:val="0"/>
              <w:divBdr>
                <w:top w:val="none" w:sz="0" w:space="0" w:color="auto"/>
                <w:left w:val="none" w:sz="0" w:space="0" w:color="auto"/>
                <w:bottom w:val="none" w:sz="0" w:space="0" w:color="auto"/>
                <w:right w:val="none" w:sz="0" w:space="0" w:color="auto"/>
              </w:divBdr>
            </w:div>
            <w:div w:id="1770738870">
              <w:marLeft w:val="0"/>
              <w:marRight w:val="0"/>
              <w:marTop w:val="0"/>
              <w:marBottom w:val="0"/>
              <w:divBdr>
                <w:top w:val="none" w:sz="0" w:space="0" w:color="auto"/>
                <w:left w:val="none" w:sz="0" w:space="0" w:color="auto"/>
                <w:bottom w:val="none" w:sz="0" w:space="0" w:color="auto"/>
                <w:right w:val="none" w:sz="0" w:space="0" w:color="auto"/>
              </w:divBdr>
            </w:div>
          </w:divsChild>
        </w:div>
        <w:div w:id="599221933">
          <w:marLeft w:val="0"/>
          <w:marRight w:val="0"/>
          <w:marTop w:val="0"/>
          <w:marBottom w:val="0"/>
          <w:divBdr>
            <w:top w:val="none" w:sz="0" w:space="0" w:color="auto"/>
            <w:left w:val="none" w:sz="0" w:space="0" w:color="auto"/>
            <w:bottom w:val="none" w:sz="0" w:space="0" w:color="auto"/>
            <w:right w:val="none" w:sz="0" w:space="0" w:color="auto"/>
          </w:divBdr>
          <w:divsChild>
            <w:div w:id="1814054128">
              <w:marLeft w:val="0"/>
              <w:marRight w:val="0"/>
              <w:marTop w:val="0"/>
              <w:marBottom w:val="0"/>
              <w:divBdr>
                <w:top w:val="none" w:sz="0" w:space="0" w:color="auto"/>
                <w:left w:val="none" w:sz="0" w:space="0" w:color="auto"/>
                <w:bottom w:val="none" w:sz="0" w:space="0" w:color="auto"/>
                <w:right w:val="none" w:sz="0" w:space="0" w:color="auto"/>
              </w:divBdr>
            </w:div>
            <w:div w:id="131947501">
              <w:marLeft w:val="0"/>
              <w:marRight w:val="0"/>
              <w:marTop w:val="0"/>
              <w:marBottom w:val="0"/>
              <w:divBdr>
                <w:top w:val="none" w:sz="0" w:space="0" w:color="auto"/>
                <w:left w:val="none" w:sz="0" w:space="0" w:color="auto"/>
                <w:bottom w:val="none" w:sz="0" w:space="0" w:color="auto"/>
                <w:right w:val="none" w:sz="0" w:space="0" w:color="auto"/>
              </w:divBdr>
              <w:divsChild>
                <w:div w:id="728457044">
                  <w:marLeft w:val="0"/>
                  <w:marRight w:val="0"/>
                  <w:marTop w:val="0"/>
                  <w:marBottom w:val="0"/>
                  <w:divBdr>
                    <w:top w:val="none" w:sz="0" w:space="0" w:color="auto"/>
                    <w:left w:val="none" w:sz="0" w:space="0" w:color="auto"/>
                    <w:bottom w:val="none" w:sz="0" w:space="0" w:color="auto"/>
                    <w:right w:val="none" w:sz="0" w:space="0" w:color="auto"/>
                  </w:divBdr>
                  <w:divsChild>
                    <w:div w:id="1082068976">
                      <w:marLeft w:val="0"/>
                      <w:marRight w:val="0"/>
                      <w:marTop w:val="0"/>
                      <w:marBottom w:val="0"/>
                      <w:divBdr>
                        <w:top w:val="none" w:sz="0" w:space="0" w:color="auto"/>
                        <w:left w:val="none" w:sz="0" w:space="0" w:color="auto"/>
                        <w:bottom w:val="none" w:sz="0" w:space="0" w:color="auto"/>
                        <w:right w:val="none" w:sz="0" w:space="0" w:color="auto"/>
                      </w:divBdr>
                    </w:div>
                  </w:divsChild>
                </w:div>
                <w:div w:id="1214082354">
                  <w:marLeft w:val="0"/>
                  <w:marRight w:val="0"/>
                  <w:marTop w:val="0"/>
                  <w:marBottom w:val="0"/>
                  <w:divBdr>
                    <w:top w:val="none" w:sz="0" w:space="0" w:color="auto"/>
                    <w:left w:val="none" w:sz="0" w:space="0" w:color="auto"/>
                    <w:bottom w:val="none" w:sz="0" w:space="0" w:color="auto"/>
                    <w:right w:val="none" w:sz="0" w:space="0" w:color="auto"/>
                  </w:divBdr>
                  <w:divsChild>
                    <w:div w:id="1027484844">
                      <w:marLeft w:val="0"/>
                      <w:marRight w:val="0"/>
                      <w:marTop w:val="0"/>
                      <w:marBottom w:val="0"/>
                      <w:divBdr>
                        <w:top w:val="none" w:sz="0" w:space="0" w:color="auto"/>
                        <w:left w:val="none" w:sz="0" w:space="0" w:color="auto"/>
                        <w:bottom w:val="none" w:sz="0" w:space="0" w:color="auto"/>
                        <w:right w:val="none" w:sz="0" w:space="0" w:color="auto"/>
                      </w:divBdr>
                    </w:div>
                  </w:divsChild>
                </w:div>
                <w:div w:id="2112430067">
                  <w:marLeft w:val="0"/>
                  <w:marRight w:val="0"/>
                  <w:marTop w:val="0"/>
                  <w:marBottom w:val="0"/>
                  <w:divBdr>
                    <w:top w:val="none" w:sz="0" w:space="0" w:color="auto"/>
                    <w:left w:val="none" w:sz="0" w:space="0" w:color="auto"/>
                    <w:bottom w:val="none" w:sz="0" w:space="0" w:color="auto"/>
                    <w:right w:val="none" w:sz="0" w:space="0" w:color="auto"/>
                  </w:divBdr>
                  <w:divsChild>
                    <w:div w:id="1007713976">
                      <w:marLeft w:val="0"/>
                      <w:marRight w:val="0"/>
                      <w:marTop w:val="0"/>
                      <w:marBottom w:val="0"/>
                      <w:divBdr>
                        <w:top w:val="none" w:sz="0" w:space="0" w:color="auto"/>
                        <w:left w:val="none" w:sz="0" w:space="0" w:color="auto"/>
                        <w:bottom w:val="none" w:sz="0" w:space="0" w:color="auto"/>
                        <w:right w:val="none" w:sz="0" w:space="0" w:color="auto"/>
                      </w:divBdr>
                    </w:div>
                  </w:divsChild>
                </w:div>
                <w:div w:id="611204370">
                  <w:marLeft w:val="0"/>
                  <w:marRight w:val="0"/>
                  <w:marTop w:val="0"/>
                  <w:marBottom w:val="0"/>
                  <w:divBdr>
                    <w:top w:val="none" w:sz="0" w:space="0" w:color="auto"/>
                    <w:left w:val="none" w:sz="0" w:space="0" w:color="auto"/>
                    <w:bottom w:val="none" w:sz="0" w:space="0" w:color="auto"/>
                    <w:right w:val="none" w:sz="0" w:space="0" w:color="auto"/>
                  </w:divBdr>
                  <w:divsChild>
                    <w:div w:id="937058085">
                      <w:marLeft w:val="0"/>
                      <w:marRight w:val="0"/>
                      <w:marTop w:val="0"/>
                      <w:marBottom w:val="0"/>
                      <w:divBdr>
                        <w:top w:val="none" w:sz="0" w:space="0" w:color="auto"/>
                        <w:left w:val="none" w:sz="0" w:space="0" w:color="auto"/>
                        <w:bottom w:val="none" w:sz="0" w:space="0" w:color="auto"/>
                        <w:right w:val="none" w:sz="0" w:space="0" w:color="auto"/>
                      </w:divBdr>
                    </w:div>
                  </w:divsChild>
                </w:div>
                <w:div w:id="1961914926">
                  <w:marLeft w:val="0"/>
                  <w:marRight w:val="0"/>
                  <w:marTop w:val="0"/>
                  <w:marBottom w:val="0"/>
                  <w:divBdr>
                    <w:top w:val="none" w:sz="0" w:space="0" w:color="auto"/>
                    <w:left w:val="none" w:sz="0" w:space="0" w:color="auto"/>
                    <w:bottom w:val="none" w:sz="0" w:space="0" w:color="auto"/>
                    <w:right w:val="none" w:sz="0" w:space="0" w:color="auto"/>
                  </w:divBdr>
                  <w:divsChild>
                    <w:div w:id="1981811692">
                      <w:marLeft w:val="0"/>
                      <w:marRight w:val="0"/>
                      <w:marTop w:val="0"/>
                      <w:marBottom w:val="0"/>
                      <w:divBdr>
                        <w:top w:val="none" w:sz="0" w:space="0" w:color="auto"/>
                        <w:left w:val="none" w:sz="0" w:space="0" w:color="auto"/>
                        <w:bottom w:val="none" w:sz="0" w:space="0" w:color="auto"/>
                        <w:right w:val="none" w:sz="0" w:space="0" w:color="auto"/>
                      </w:divBdr>
                    </w:div>
                  </w:divsChild>
                </w:div>
                <w:div w:id="1437553627">
                  <w:marLeft w:val="0"/>
                  <w:marRight w:val="0"/>
                  <w:marTop w:val="0"/>
                  <w:marBottom w:val="0"/>
                  <w:divBdr>
                    <w:top w:val="none" w:sz="0" w:space="0" w:color="auto"/>
                    <w:left w:val="none" w:sz="0" w:space="0" w:color="auto"/>
                    <w:bottom w:val="none" w:sz="0" w:space="0" w:color="auto"/>
                    <w:right w:val="none" w:sz="0" w:space="0" w:color="auto"/>
                  </w:divBdr>
                  <w:divsChild>
                    <w:div w:id="1720670593">
                      <w:marLeft w:val="0"/>
                      <w:marRight w:val="0"/>
                      <w:marTop w:val="0"/>
                      <w:marBottom w:val="0"/>
                      <w:divBdr>
                        <w:top w:val="none" w:sz="0" w:space="0" w:color="auto"/>
                        <w:left w:val="none" w:sz="0" w:space="0" w:color="auto"/>
                        <w:bottom w:val="none" w:sz="0" w:space="0" w:color="auto"/>
                        <w:right w:val="none" w:sz="0" w:space="0" w:color="auto"/>
                      </w:divBdr>
                    </w:div>
                  </w:divsChild>
                </w:div>
                <w:div w:id="105585219">
                  <w:marLeft w:val="0"/>
                  <w:marRight w:val="0"/>
                  <w:marTop w:val="0"/>
                  <w:marBottom w:val="0"/>
                  <w:divBdr>
                    <w:top w:val="none" w:sz="0" w:space="0" w:color="auto"/>
                    <w:left w:val="none" w:sz="0" w:space="0" w:color="auto"/>
                    <w:bottom w:val="none" w:sz="0" w:space="0" w:color="auto"/>
                    <w:right w:val="none" w:sz="0" w:space="0" w:color="auto"/>
                  </w:divBdr>
                  <w:divsChild>
                    <w:div w:id="444735059">
                      <w:marLeft w:val="0"/>
                      <w:marRight w:val="0"/>
                      <w:marTop w:val="0"/>
                      <w:marBottom w:val="0"/>
                      <w:divBdr>
                        <w:top w:val="none" w:sz="0" w:space="0" w:color="auto"/>
                        <w:left w:val="none" w:sz="0" w:space="0" w:color="auto"/>
                        <w:bottom w:val="none" w:sz="0" w:space="0" w:color="auto"/>
                        <w:right w:val="none" w:sz="0" w:space="0" w:color="auto"/>
                      </w:divBdr>
                    </w:div>
                  </w:divsChild>
                </w:div>
                <w:div w:id="1958943532">
                  <w:marLeft w:val="0"/>
                  <w:marRight w:val="0"/>
                  <w:marTop w:val="0"/>
                  <w:marBottom w:val="0"/>
                  <w:divBdr>
                    <w:top w:val="none" w:sz="0" w:space="0" w:color="auto"/>
                    <w:left w:val="none" w:sz="0" w:space="0" w:color="auto"/>
                    <w:bottom w:val="none" w:sz="0" w:space="0" w:color="auto"/>
                    <w:right w:val="none" w:sz="0" w:space="0" w:color="auto"/>
                  </w:divBdr>
                  <w:divsChild>
                    <w:div w:id="238751911">
                      <w:marLeft w:val="0"/>
                      <w:marRight w:val="0"/>
                      <w:marTop w:val="0"/>
                      <w:marBottom w:val="0"/>
                      <w:divBdr>
                        <w:top w:val="none" w:sz="0" w:space="0" w:color="auto"/>
                        <w:left w:val="none" w:sz="0" w:space="0" w:color="auto"/>
                        <w:bottom w:val="none" w:sz="0" w:space="0" w:color="auto"/>
                        <w:right w:val="none" w:sz="0" w:space="0" w:color="auto"/>
                      </w:divBdr>
                    </w:div>
                  </w:divsChild>
                </w:div>
                <w:div w:id="1755005117">
                  <w:marLeft w:val="0"/>
                  <w:marRight w:val="0"/>
                  <w:marTop w:val="0"/>
                  <w:marBottom w:val="0"/>
                  <w:divBdr>
                    <w:top w:val="none" w:sz="0" w:space="0" w:color="auto"/>
                    <w:left w:val="none" w:sz="0" w:space="0" w:color="auto"/>
                    <w:bottom w:val="none" w:sz="0" w:space="0" w:color="auto"/>
                    <w:right w:val="none" w:sz="0" w:space="0" w:color="auto"/>
                  </w:divBdr>
                  <w:divsChild>
                    <w:div w:id="1924294149">
                      <w:marLeft w:val="0"/>
                      <w:marRight w:val="0"/>
                      <w:marTop w:val="0"/>
                      <w:marBottom w:val="0"/>
                      <w:divBdr>
                        <w:top w:val="none" w:sz="0" w:space="0" w:color="auto"/>
                        <w:left w:val="none" w:sz="0" w:space="0" w:color="auto"/>
                        <w:bottom w:val="none" w:sz="0" w:space="0" w:color="auto"/>
                        <w:right w:val="none" w:sz="0" w:space="0" w:color="auto"/>
                      </w:divBdr>
                    </w:div>
                  </w:divsChild>
                </w:div>
                <w:div w:id="1795902700">
                  <w:marLeft w:val="0"/>
                  <w:marRight w:val="0"/>
                  <w:marTop w:val="0"/>
                  <w:marBottom w:val="0"/>
                  <w:divBdr>
                    <w:top w:val="none" w:sz="0" w:space="0" w:color="auto"/>
                    <w:left w:val="none" w:sz="0" w:space="0" w:color="auto"/>
                    <w:bottom w:val="none" w:sz="0" w:space="0" w:color="auto"/>
                    <w:right w:val="none" w:sz="0" w:space="0" w:color="auto"/>
                  </w:divBdr>
                  <w:divsChild>
                    <w:div w:id="871652750">
                      <w:marLeft w:val="0"/>
                      <w:marRight w:val="0"/>
                      <w:marTop w:val="0"/>
                      <w:marBottom w:val="0"/>
                      <w:divBdr>
                        <w:top w:val="none" w:sz="0" w:space="0" w:color="auto"/>
                        <w:left w:val="none" w:sz="0" w:space="0" w:color="auto"/>
                        <w:bottom w:val="none" w:sz="0" w:space="0" w:color="auto"/>
                        <w:right w:val="none" w:sz="0" w:space="0" w:color="auto"/>
                      </w:divBdr>
                    </w:div>
                  </w:divsChild>
                </w:div>
                <w:div w:id="62146821">
                  <w:marLeft w:val="0"/>
                  <w:marRight w:val="0"/>
                  <w:marTop w:val="0"/>
                  <w:marBottom w:val="0"/>
                  <w:divBdr>
                    <w:top w:val="none" w:sz="0" w:space="0" w:color="auto"/>
                    <w:left w:val="none" w:sz="0" w:space="0" w:color="auto"/>
                    <w:bottom w:val="none" w:sz="0" w:space="0" w:color="auto"/>
                    <w:right w:val="none" w:sz="0" w:space="0" w:color="auto"/>
                  </w:divBdr>
                  <w:divsChild>
                    <w:div w:id="405154395">
                      <w:marLeft w:val="0"/>
                      <w:marRight w:val="0"/>
                      <w:marTop w:val="0"/>
                      <w:marBottom w:val="0"/>
                      <w:divBdr>
                        <w:top w:val="none" w:sz="0" w:space="0" w:color="auto"/>
                        <w:left w:val="none" w:sz="0" w:space="0" w:color="auto"/>
                        <w:bottom w:val="none" w:sz="0" w:space="0" w:color="auto"/>
                        <w:right w:val="none" w:sz="0" w:space="0" w:color="auto"/>
                      </w:divBdr>
                    </w:div>
                  </w:divsChild>
                </w:div>
                <w:div w:id="1812869271">
                  <w:marLeft w:val="0"/>
                  <w:marRight w:val="0"/>
                  <w:marTop w:val="0"/>
                  <w:marBottom w:val="0"/>
                  <w:divBdr>
                    <w:top w:val="none" w:sz="0" w:space="0" w:color="auto"/>
                    <w:left w:val="none" w:sz="0" w:space="0" w:color="auto"/>
                    <w:bottom w:val="none" w:sz="0" w:space="0" w:color="auto"/>
                    <w:right w:val="none" w:sz="0" w:space="0" w:color="auto"/>
                  </w:divBdr>
                  <w:divsChild>
                    <w:div w:id="1844125681">
                      <w:marLeft w:val="0"/>
                      <w:marRight w:val="0"/>
                      <w:marTop w:val="0"/>
                      <w:marBottom w:val="0"/>
                      <w:divBdr>
                        <w:top w:val="none" w:sz="0" w:space="0" w:color="auto"/>
                        <w:left w:val="none" w:sz="0" w:space="0" w:color="auto"/>
                        <w:bottom w:val="none" w:sz="0" w:space="0" w:color="auto"/>
                        <w:right w:val="none" w:sz="0" w:space="0" w:color="auto"/>
                      </w:divBdr>
                    </w:div>
                  </w:divsChild>
                </w:div>
                <w:div w:id="497842190">
                  <w:marLeft w:val="0"/>
                  <w:marRight w:val="0"/>
                  <w:marTop w:val="0"/>
                  <w:marBottom w:val="0"/>
                  <w:divBdr>
                    <w:top w:val="none" w:sz="0" w:space="0" w:color="auto"/>
                    <w:left w:val="none" w:sz="0" w:space="0" w:color="auto"/>
                    <w:bottom w:val="none" w:sz="0" w:space="0" w:color="auto"/>
                    <w:right w:val="none" w:sz="0" w:space="0" w:color="auto"/>
                  </w:divBdr>
                  <w:divsChild>
                    <w:div w:id="527136104">
                      <w:marLeft w:val="0"/>
                      <w:marRight w:val="0"/>
                      <w:marTop w:val="0"/>
                      <w:marBottom w:val="0"/>
                      <w:divBdr>
                        <w:top w:val="none" w:sz="0" w:space="0" w:color="auto"/>
                        <w:left w:val="none" w:sz="0" w:space="0" w:color="auto"/>
                        <w:bottom w:val="none" w:sz="0" w:space="0" w:color="auto"/>
                        <w:right w:val="none" w:sz="0" w:space="0" w:color="auto"/>
                      </w:divBdr>
                    </w:div>
                  </w:divsChild>
                </w:div>
                <w:div w:id="1584560072">
                  <w:marLeft w:val="0"/>
                  <w:marRight w:val="0"/>
                  <w:marTop w:val="0"/>
                  <w:marBottom w:val="0"/>
                  <w:divBdr>
                    <w:top w:val="none" w:sz="0" w:space="0" w:color="auto"/>
                    <w:left w:val="none" w:sz="0" w:space="0" w:color="auto"/>
                    <w:bottom w:val="none" w:sz="0" w:space="0" w:color="auto"/>
                    <w:right w:val="none" w:sz="0" w:space="0" w:color="auto"/>
                  </w:divBdr>
                  <w:divsChild>
                    <w:div w:id="1246764196">
                      <w:marLeft w:val="0"/>
                      <w:marRight w:val="0"/>
                      <w:marTop w:val="0"/>
                      <w:marBottom w:val="0"/>
                      <w:divBdr>
                        <w:top w:val="none" w:sz="0" w:space="0" w:color="auto"/>
                        <w:left w:val="none" w:sz="0" w:space="0" w:color="auto"/>
                        <w:bottom w:val="none" w:sz="0" w:space="0" w:color="auto"/>
                        <w:right w:val="none" w:sz="0" w:space="0" w:color="auto"/>
                      </w:divBdr>
                    </w:div>
                  </w:divsChild>
                </w:div>
                <w:div w:id="128591856">
                  <w:marLeft w:val="0"/>
                  <w:marRight w:val="0"/>
                  <w:marTop w:val="0"/>
                  <w:marBottom w:val="0"/>
                  <w:divBdr>
                    <w:top w:val="none" w:sz="0" w:space="0" w:color="auto"/>
                    <w:left w:val="none" w:sz="0" w:space="0" w:color="auto"/>
                    <w:bottom w:val="none" w:sz="0" w:space="0" w:color="auto"/>
                    <w:right w:val="none" w:sz="0" w:space="0" w:color="auto"/>
                  </w:divBdr>
                  <w:divsChild>
                    <w:div w:id="1282804315">
                      <w:marLeft w:val="0"/>
                      <w:marRight w:val="0"/>
                      <w:marTop w:val="0"/>
                      <w:marBottom w:val="0"/>
                      <w:divBdr>
                        <w:top w:val="none" w:sz="0" w:space="0" w:color="auto"/>
                        <w:left w:val="none" w:sz="0" w:space="0" w:color="auto"/>
                        <w:bottom w:val="none" w:sz="0" w:space="0" w:color="auto"/>
                        <w:right w:val="none" w:sz="0" w:space="0" w:color="auto"/>
                      </w:divBdr>
                    </w:div>
                  </w:divsChild>
                </w:div>
                <w:div w:id="2074620845">
                  <w:marLeft w:val="0"/>
                  <w:marRight w:val="0"/>
                  <w:marTop w:val="0"/>
                  <w:marBottom w:val="0"/>
                  <w:divBdr>
                    <w:top w:val="none" w:sz="0" w:space="0" w:color="auto"/>
                    <w:left w:val="none" w:sz="0" w:space="0" w:color="auto"/>
                    <w:bottom w:val="none" w:sz="0" w:space="0" w:color="auto"/>
                    <w:right w:val="none" w:sz="0" w:space="0" w:color="auto"/>
                  </w:divBdr>
                  <w:divsChild>
                    <w:div w:id="594552898">
                      <w:marLeft w:val="0"/>
                      <w:marRight w:val="0"/>
                      <w:marTop w:val="0"/>
                      <w:marBottom w:val="0"/>
                      <w:divBdr>
                        <w:top w:val="none" w:sz="0" w:space="0" w:color="auto"/>
                        <w:left w:val="none" w:sz="0" w:space="0" w:color="auto"/>
                        <w:bottom w:val="none" w:sz="0" w:space="0" w:color="auto"/>
                        <w:right w:val="none" w:sz="0" w:space="0" w:color="auto"/>
                      </w:divBdr>
                    </w:div>
                  </w:divsChild>
                </w:div>
                <w:div w:id="1359697092">
                  <w:marLeft w:val="0"/>
                  <w:marRight w:val="0"/>
                  <w:marTop w:val="0"/>
                  <w:marBottom w:val="0"/>
                  <w:divBdr>
                    <w:top w:val="none" w:sz="0" w:space="0" w:color="auto"/>
                    <w:left w:val="none" w:sz="0" w:space="0" w:color="auto"/>
                    <w:bottom w:val="none" w:sz="0" w:space="0" w:color="auto"/>
                    <w:right w:val="none" w:sz="0" w:space="0" w:color="auto"/>
                  </w:divBdr>
                  <w:divsChild>
                    <w:div w:id="2081443306">
                      <w:marLeft w:val="0"/>
                      <w:marRight w:val="0"/>
                      <w:marTop w:val="0"/>
                      <w:marBottom w:val="0"/>
                      <w:divBdr>
                        <w:top w:val="none" w:sz="0" w:space="0" w:color="auto"/>
                        <w:left w:val="none" w:sz="0" w:space="0" w:color="auto"/>
                        <w:bottom w:val="none" w:sz="0" w:space="0" w:color="auto"/>
                        <w:right w:val="none" w:sz="0" w:space="0" w:color="auto"/>
                      </w:divBdr>
                    </w:div>
                    <w:div w:id="902057453">
                      <w:marLeft w:val="0"/>
                      <w:marRight w:val="0"/>
                      <w:marTop w:val="0"/>
                      <w:marBottom w:val="0"/>
                      <w:divBdr>
                        <w:top w:val="none" w:sz="0" w:space="0" w:color="auto"/>
                        <w:left w:val="none" w:sz="0" w:space="0" w:color="auto"/>
                        <w:bottom w:val="none" w:sz="0" w:space="0" w:color="auto"/>
                        <w:right w:val="none" w:sz="0" w:space="0" w:color="auto"/>
                      </w:divBdr>
                    </w:div>
                    <w:div w:id="527916911">
                      <w:marLeft w:val="0"/>
                      <w:marRight w:val="0"/>
                      <w:marTop w:val="0"/>
                      <w:marBottom w:val="0"/>
                      <w:divBdr>
                        <w:top w:val="none" w:sz="0" w:space="0" w:color="auto"/>
                        <w:left w:val="none" w:sz="0" w:space="0" w:color="auto"/>
                        <w:bottom w:val="none" w:sz="0" w:space="0" w:color="auto"/>
                        <w:right w:val="none" w:sz="0" w:space="0" w:color="auto"/>
                      </w:divBdr>
                    </w:div>
                    <w:div w:id="1136071863">
                      <w:marLeft w:val="0"/>
                      <w:marRight w:val="0"/>
                      <w:marTop w:val="0"/>
                      <w:marBottom w:val="0"/>
                      <w:divBdr>
                        <w:top w:val="none" w:sz="0" w:space="0" w:color="auto"/>
                        <w:left w:val="none" w:sz="0" w:space="0" w:color="auto"/>
                        <w:bottom w:val="none" w:sz="0" w:space="0" w:color="auto"/>
                        <w:right w:val="none" w:sz="0" w:space="0" w:color="auto"/>
                      </w:divBdr>
                    </w:div>
                    <w:div w:id="915820218">
                      <w:marLeft w:val="0"/>
                      <w:marRight w:val="0"/>
                      <w:marTop w:val="0"/>
                      <w:marBottom w:val="0"/>
                      <w:divBdr>
                        <w:top w:val="none" w:sz="0" w:space="0" w:color="auto"/>
                        <w:left w:val="none" w:sz="0" w:space="0" w:color="auto"/>
                        <w:bottom w:val="none" w:sz="0" w:space="0" w:color="auto"/>
                        <w:right w:val="none" w:sz="0" w:space="0" w:color="auto"/>
                      </w:divBdr>
                      <w:divsChild>
                        <w:div w:id="1995834223">
                          <w:marLeft w:val="0"/>
                          <w:marRight w:val="0"/>
                          <w:marTop w:val="0"/>
                          <w:marBottom w:val="0"/>
                          <w:divBdr>
                            <w:top w:val="none" w:sz="0" w:space="0" w:color="auto"/>
                            <w:left w:val="none" w:sz="0" w:space="0" w:color="auto"/>
                            <w:bottom w:val="none" w:sz="0" w:space="0" w:color="auto"/>
                            <w:right w:val="none" w:sz="0" w:space="0" w:color="auto"/>
                          </w:divBdr>
                          <w:divsChild>
                            <w:div w:id="91266378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43223425">
                      <w:marLeft w:val="0"/>
                      <w:marRight w:val="0"/>
                      <w:marTop w:val="0"/>
                      <w:marBottom w:val="0"/>
                      <w:divBdr>
                        <w:top w:val="none" w:sz="0" w:space="0" w:color="auto"/>
                        <w:left w:val="none" w:sz="0" w:space="0" w:color="auto"/>
                        <w:bottom w:val="none" w:sz="0" w:space="0" w:color="auto"/>
                        <w:right w:val="none" w:sz="0" w:space="0" w:color="auto"/>
                      </w:divBdr>
                    </w:div>
                    <w:div w:id="812989557">
                      <w:marLeft w:val="0"/>
                      <w:marRight w:val="0"/>
                      <w:marTop w:val="0"/>
                      <w:marBottom w:val="0"/>
                      <w:divBdr>
                        <w:top w:val="none" w:sz="0" w:space="0" w:color="auto"/>
                        <w:left w:val="none" w:sz="0" w:space="0" w:color="auto"/>
                        <w:bottom w:val="none" w:sz="0" w:space="0" w:color="auto"/>
                        <w:right w:val="none" w:sz="0" w:space="0" w:color="auto"/>
                      </w:divBdr>
                      <w:divsChild>
                        <w:div w:id="1402025856">
                          <w:marLeft w:val="0"/>
                          <w:marRight w:val="0"/>
                          <w:marTop w:val="0"/>
                          <w:marBottom w:val="0"/>
                          <w:divBdr>
                            <w:top w:val="none" w:sz="0" w:space="0" w:color="auto"/>
                            <w:left w:val="none" w:sz="0" w:space="0" w:color="auto"/>
                            <w:bottom w:val="none" w:sz="0" w:space="0" w:color="auto"/>
                            <w:right w:val="none" w:sz="0" w:space="0" w:color="auto"/>
                          </w:divBdr>
                          <w:divsChild>
                            <w:div w:id="12558569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59745550">
                      <w:marLeft w:val="0"/>
                      <w:marRight w:val="0"/>
                      <w:marTop w:val="0"/>
                      <w:marBottom w:val="0"/>
                      <w:divBdr>
                        <w:top w:val="none" w:sz="0" w:space="0" w:color="auto"/>
                        <w:left w:val="none" w:sz="0" w:space="0" w:color="auto"/>
                        <w:bottom w:val="none" w:sz="0" w:space="0" w:color="auto"/>
                        <w:right w:val="none" w:sz="0" w:space="0" w:color="auto"/>
                      </w:divBdr>
                    </w:div>
                    <w:div w:id="595750488">
                      <w:marLeft w:val="0"/>
                      <w:marRight w:val="0"/>
                      <w:marTop w:val="0"/>
                      <w:marBottom w:val="0"/>
                      <w:divBdr>
                        <w:top w:val="none" w:sz="0" w:space="0" w:color="auto"/>
                        <w:left w:val="none" w:sz="0" w:space="0" w:color="auto"/>
                        <w:bottom w:val="none" w:sz="0" w:space="0" w:color="auto"/>
                        <w:right w:val="none" w:sz="0" w:space="0" w:color="auto"/>
                      </w:divBdr>
                      <w:divsChild>
                        <w:div w:id="1458111346">
                          <w:marLeft w:val="0"/>
                          <w:marRight w:val="0"/>
                          <w:marTop w:val="0"/>
                          <w:marBottom w:val="0"/>
                          <w:divBdr>
                            <w:top w:val="none" w:sz="0" w:space="0" w:color="auto"/>
                            <w:left w:val="none" w:sz="0" w:space="0" w:color="auto"/>
                            <w:bottom w:val="none" w:sz="0" w:space="0" w:color="auto"/>
                            <w:right w:val="none" w:sz="0" w:space="0" w:color="auto"/>
                          </w:divBdr>
                          <w:divsChild>
                            <w:div w:id="16746022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34231344">
                      <w:marLeft w:val="0"/>
                      <w:marRight w:val="0"/>
                      <w:marTop w:val="0"/>
                      <w:marBottom w:val="0"/>
                      <w:divBdr>
                        <w:top w:val="none" w:sz="0" w:space="0" w:color="auto"/>
                        <w:left w:val="none" w:sz="0" w:space="0" w:color="auto"/>
                        <w:bottom w:val="none" w:sz="0" w:space="0" w:color="auto"/>
                        <w:right w:val="none" w:sz="0" w:space="0" w:color="auto"/>
                      </w:divBdr>
                    </w:div>
                    <w:div w:id="924341086">
                      <w:marLeft w:val="0"/>
                      <w:marRight w:val="0"/>
                      <w:marTop w:val="0"/>
                      <w:marBottom w:val="0"/>
                      <w:divBdr>
                        <w:top w:val="none" w:sz="0" w:space="0" w:color="auto"/>
                        <w:left w:val="none" w:sz="0" w:space="0" w:color="auto"/>
                        <w:bottom w:val="none" w:sz="0" w:space="0" w:color="auto"/>
                        <w:right w:val="none" w:sz="0" w:space="0" w:color="auto"/>
                      </w:divBdr>
                      <w:divsChild>
                        <w:div w:id="959413750">
                          <w:marLeft w:val="0"/>
                          <w:marRight w:val="0"/>
                          <w:marTop w:val="0"/>
                          <w:marBottom w:val="0"/>
                          <w:divBdr>
                            <w:top w:val="none" w:sz="0" w:space="0" w:color="auto"/>
                            <w:left w:val="none" w:sz="0" w:space="0" w:color="auto"/>
                            <w:bottom w:val="none" w:sz="0" w:space="0" w:color="auto"/>
                            <w:right w:val="none" w:sz="0" w:space="0" w:color="auto"/>
                          </w:divBdr>
                        </w:div>
                      </w:divsChild>
                    </w:div>
                    <w:div w:id="1433934357">
                      <w:marLeft w:val="0"/>
                      <w:marRight w:val="0"/>
                      <w:marTop w:val="0"/>
                      <w:marBottom w:val="0"/>
                      <w:divBdr>
                        <w:top w:val="none" w:sz="0" w:space="0" w:color="auto"/>
                        <w:left w:val="none" w:sz="0" w:space="0" w:color="auto"/>
                        <w:bottom w:val="none" w:sz="0" w:space="0" w:color="auto"/>
                        <w:right w:val="none" w:sz="0" w:space="0" w:color="auto"/>
                      </w:divBdr>
                      <w:divsChild>
                        <w:div w:id="1014961716">
                          <w:marLeft w:val="0"/>
                          <w:marRight w:val="0"/>
                          <w:marTop w:val="0"/>
                          <w:marBottom w:val="0"/>
                          <w:divBdr>
                            <w:top w:val="none" w:sz="0" w:space="0" w:color="auto"/>
                            <w:left w:val="none" w:sz="0" w:space="0" w:color="auto"/>
                            <w:bottom w:val="none" w:sz="0" w:space="0" w:color="auto"/>
                            <w:right w:val="none" w:sz="0" w:space="0" w:color="auto"/>
                          </w:divBdr>
                          <w:divsChild>
                            <w:div w:id="17965554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70515318">
                      <w:marLeft w:val="0"/>
                      <w:marRight w:val="0"/>
                      <w:marTop w:val="0"/>
                      <w:marBottom w:val="0"/>
                      <w:divBdr>
                        <w:top w:val="none" w:sz="0" w:space="0" w:color="auto"/>
                        <w:left w:val="none" w:sz="0" w:space="0" w:color="auto"/>
                        <w:bottom w:val="none" w:sz="0" w:space="0" w:color="auto"/>
                        <w:right w:val="none" w:sz="0" w:space="0" w:color="auto"/>
                      </w:divBdr>
                    </w:div>
                    <w:div w:id="1157259129">
                      <w:marLeft w:val="0"/>
                      <w:marRight w:val="0"/>
                      <w:marTop w:val="0"/>
                      <w:marBottom w:val="0"/>
                      <w:divBdr>
                        <w:top w:val="none" w:sz="0" w:space="0" w:color="auto"/>
                        <w:left w:val="none" w:sz="0" w:space="0" w:color="auto"/>
                        <w:bottom w:val="none" w:sz="0" w:space="0" w:color="auto"/>
                        <w:right w:val="none" w:sz="0" w:space="0" w:color="auto"/>
                      </w:divBdr>
                      <w:divsChild>
                        <w:div w:id="1215847682">
                          <w:marLeft w:val="0"/>
                          <w:marRight w:val="0"/>
                          <w:marTop w:val="0"/>
                          <w:marBottom w:val="0"/>
                          <w:divBdr>
                            <w:top w:val="none" w:sz="0" w:space="0" w:color="auto"/>
                            <w:left w:val="none" w:sz="0" w:space="0" w:color="auto"/>
                            <w:bottom w:val="none" w:sz="0" w:space="0" w:color="auto"/>
                            <w:right w:val="none" w:sz="0" w:space="0" w:color="auto"/>
                          </w:divBdr>
                        </w:div>
                      </w:divsChild>
                    </w:div>
                    <w:div w:id="1453016356">
                      <w:marLeft w:val="0"/>
                      <w:marRight w:val="0"/>
                      <w:marTop w:val="0"/>
                      <w:marBottom w:val="0"/>
                      <w:divBdr>
                        <w:top w:val="none" w:sz="0" w:space="0" w:color="auto"/>
                        <w:left w:val="none" w:sz="0" w:space="0" w:color="auto"/>
                        <w:bottom w:val="none" w:sz="0" w:space="0" w:color="auto"/>
                        <w:right w:val="none" w:sz="0" w:space="0" w:color="auto"/>
                      </w:divBdr>
                    </w:div>
                    <w:div w:id="324478307">
                      <w:marLeft w:val="0"/>
                      <w:marRight w:val="0"/>
                      <w:marTop w:val="0"/>
                      <w:marBottom w:val="0"/>
                      <w:divBdr>
                        <w:top w:val="none" w:sz="0" w:space="0" w:color="auto"/>
                        <w:left w:val="none" w:sz="0" w:space="0" w:color="auto"/>
                        <w:bottom w:val="none" w:sz="0" w:space="0" w:color="auto"/>
                        <w:right w:val="none" w:sz="0" w:space="0" w:color="auto"/>
                      </w:divBdr>
                      <w:divsChild>
                        <w:div w:id="602877612">
                          <w:marLeft w:val="0"/>
                          <w:marRight w:val="0"/>
                          <w:marTop w:val="0"/>
                          <w:marBottom w:val="0"/>
                          <w:divBdr>
                            <w:top w:val="none" w:sz="0" w:space="0" w:color="auto"/>
                            <w:left w:val="none" w:sz="0" w:space="0" w:color="auto"/>
                            <w:bottom w:val="none" w:sz="0" w:space="0" w:color="auto"/>
                            <w:right w:val="none" w:sz="0" w:space="0" w:color="auto"/>
                          </w:divBdr>
                        </w:div>
                      </w:divsChild>
                    </w:div>
                    <w:div w:id="14347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398646">
      <w:bodyDiv w:val="1"/>
      <w:marLeft w:val="0"/>
      <w:marRight w:val="0"/>
      <w:marTop w:val="0"/>
      <w:marBottom w:val="0"/>
      <w:divBdr>
        <w:top w:val="none" w:sz="0" w:space="0" w:color="auto"/>
        <w:left w:val="none" w:sz="0" w:space="0" w:color="auto"/>
        <w:bottom w:val="none" w:sz="0" w:space="0" w:color="auto"/>
        <w:right w:val="none" w:sz="0" w:space="0" w:color="auto"/>
      </w:divBdr>
      <w:divsChild>
        <w:div w:id="1950576434">
          <w:marLeft w:val="0"/>
          <w:marRight w:val="0"/>
          <w:marTop w:val="0"/>
          <w:marBottom w:val="0"/>
          <w:divBdr>
            <w:top w:val="none" w:sz="0" w:space="0" w:color="auto"/>
            <w:left w:val="none" w:sz="0" w:space="0" w:color="auto"/>
            <w:bottom w:val="none" w:sz="0" w:space="0" w:color="auto"/>
            <w:right w:val="none" w:sz="0" w:space="0" w:color="auto"/>
          </w:divBdr>
        </w:div>
        <w:div w:id="436946962">
          <w:marLeft w:val="0"/>
          <w:marRight w:val="0"/>
          <w:marTop w:val="0"/>
          <w:marBottom w:val="0"/>
          <w:divBdr>
            <w:top w:val="none" w:sz="0" w:space="0" w:color="auto"/>
            <w:left w:val="none" w:sz="0" w:space="0" w:color="auto"/>
            <w:bottom w:val="none" w:sz="0" w:space="0" w:color="auto"/>
            <w:right w:val="none" w:sz="0" w:space="0" w:color="auto"/>
          </w:divBdr>
          <w:divsChild>
            <w:div w:id="1824810846">
              <w:marLeft w:val="0"/>
              <w:marRight w:val="0"/>
              <w:marTop w:val="0"/>
              <w:marBottom w:val="0"/>
              <w:divBdr>
                <w:top w:val="none" w:sz="0" w:space="0" w:color="auto"/>
                <w:left w:val="none" w:sz="0" w:space="0" w:color="auto"/>
                <w:bottom w:val="none" w:sz="0" w:space="0" w:color="auto"/>
                <w:right w:val="none" w:sz="0" w:space="0" w:color="auto"/>
              </w:divBdr>
            </w:div>
          </w:divsChild>
        </w:div>
        <w:div w:id="905341150">
          <w:marLeft w:val="0"/>
          <w:marRight w:val="0"/>
          <w:marTop w:val="0"/>
          <w:marBottom w:val="0"/>
          <w:divBdr>
            <w:top w:val="none" w:sz="0" w:space="0" w:color="auto"/>
            <w:left w:val="none" w:sz="0" w:space="0" w:color="auto"/>
            <w:bottom w:val="none" w:sz="0" w:space="0" w:color="auto"/>
            <w:right w:val="none" w:sz="0" w:space="0" w:color="auto"/>
          </w:divBdr>
          <w:divsChild>
            <w:div w:id="2052024553">
              <w:marLeft w:val="0"/>
              <w:marRight w:val="0"/>
              <w:marTop w:val="0"/>
              <w:marBottom w:val="0"/>
              <w:divBdr>
                <w:top w:val="none" w:sz="0" w:space="0" w:color="auto"/>
                <w:left w:val="none" w:sz="0" w:space="0" w:color="auto"/>
                <w:bottom w:val="none" w:sz="0" w:space="0" w:color="auto"/>
                <w:right w:val="none" w:sz="0" w:space="0" w:color="auto"/>
              </w:divBdr>
            </w:div>
            <w:div w:id="1258099474">
              <w:marLeft w:val="0"/>
              <w:marRight w:val="0"/>
              <w:marTop w:val="0"/>
              <w:marBottom w:val="0"/>
              <w:divBdr>
                <w:top w:val="none" w:sz="0" w:space="0" w:color="auto"/>
                <w:left w:val="none" w:sz="0" w:space="0" w:color="auto"/>
                <w:bottom w:val="none" w:sz="0" w:space="0" w:color="auto"/>
                <w:right w:val="none" w:sz="0" w:space="0" w:color="auto"/>
              </w:divBdr>
              <w:divsChild>
                <w:div w:id="618610477">
                  <w:marLeft w:val="0"/>
                  <w:marRight w:val="0"/>
                  <w:marTop w:val="0"/>
                  <w:marBottom w:val="0"/>
                  <w:divBdr>
                    <w:top w:val="none" w:sz="0" w:space="0" w:color="auto"/>
                    <w:left w:val="none" w:sz="0" w:space="0" w:color="auto"/>
                    <w:bottom w:val="none" w:sz="0" w:space="0" w:color="auto"/>
                    <w:right w:val="none" w:sz="0" w:space="0" w:color="auto"/>
                  </w:divBdr>
                  <w:divsChild>
                    <w:div w:id="12639949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06784693">
          <w:marLeft w:val="0"/>
          <w:marRight w:val="0"/>
          <w:marTop w:val="0"/>
          <w:marBottom w:val="0"/>
          <w:divBdr>
            <w:top w:val="none" w:sz="0" w:space="0" w:color="auto"/>
            <w:left w:val="none" w:sz="0" w:space="0" w:color="auto"/>
            <w:bottom w:val="none" w:sz="0" w:space="0" w:color="auto"/>
            <w:right w:val="none" w:sz="0" w:space="0" w:color="auto"/>
          </w:divBdr>
          <w:divsChild>
            <w:div w:id="925841700">
              <w:marLeft w:val="0"/>
              <w:marRight w:val="0"/>
              <w:marTop w:val="0"/>
              <w:marBottom w:val="0"/>
              <w:divBdr>
                <w:top w:val="none" w:sz="0" w:space="0" w:color="auto"/>
                <w:left w:val="none" w:sz="0" w:space="0" w:color="auto"/>
                <w:bottom w:val="none" w:sz="0" w:space="0" w:color="auto"/>
                <w:right w:val="none" w:sz="0" w:space="0" w:color="auto"/>
              </w:divBdr>
            </w:div>
            <w:div w:id="271403366">
              <w:marLeft w:val="0"/>
              <w:marRight w:val="0"/>
              <w:marTop w:val="0"/>
              <w:marBottom w:val="0"/>
              <w:divBdr>
                <w:top w:val="none" w:sz="0" w:space="0" w:color="auto"/>
                <w:left w:val="none" w:sz="0" w:space="0" w:color="auto"/>
                <w:bottom w:val="none" w:sz="0" w:space="0" w:color="auto"/>
                <w:right w:val="none" w:sz="0" w:space="0" w:color="auto"/>
              </w:divBdr>
            </w:div>
          </w:divsChild>
        </w:div>
        <w:div w:id="1235312514">
          <w:marLeft w:val="0"/>
          <w:marRight w:val="0"/>
          <w:marTop w:val="0"/>
          <w:marBottom w:val="0"/>
          <w:divBdr>
            <w:top w:val="none" w:sz="0" w:space="0" w:color="auto"/>
            <w:left w:val="none" w:sz="0" w:space="0" w:color="auto"/>
            <w:bottom w:val="none" w:sz="0" w:space="0" w:color="auto"/>
            <w:right w:val="none" w:sz="0" w:space="0" w:color="auto"/>
          </w:divBdr>
          <w:divsChild>
            <w:div w:id="828206632">
              <w:marLeft w:val="0"/>
              <w:marRight w:val="0"/>
              <w:marTop w:val="0"/>
              <w:marBottom w:val="0"/>
              <w:divBdr>
                <w:top w:val="none" w:sz="0" w:space="0" w:color="auto"/>
                <w:left w:val="none" w:sz="0" w:space="0" w:color="auto"/>
                <w:bottom w:val="none" w:sz="0" w:space="0" w:color="auto"/>
                <w:right w:val="none" w:sz="0" w:space="0" w:color="auto"/>
              </w:divBdr>
            </w:div>
            <w:div w:id="1371953417">
              <w:marLeft w:val="0"/>
              <w:marRight w:val="0"/>
              <w:marTop w:val="0"/>
              <w:marBottom w:val="0"/>
              <w:divBdr>
                <w:top w:val="none" w:sz="0" w:space="0" w:color="auto"/>
                <w:left w:val="none" w:sz="0" w:space="0" w:color="auto"/>
                <w:bottom w:val="none" w:sz="0" w:space="0" w:color="auto"/>
                <w:right w:val="none" w:sz="0" w:space="0" w:color="auto"/>
              </w:divBdr>
              <w:divsChild>
                <w:div w:id="1481389198">
                  <w:marLeft w:val="0"/>
                  <w:marRight w:val="0"/>
                  <w:marTop w:val="0"/>
                  <w:marBottom w:val="0"/>
                  <w:divBdr>
                    <w:top w:val="none" w:sz="0" w:space="0" w:color="auto"/>
                    <w:left w:val="none" w:sz="0" w:space="0" w:color="auto"/>
                    <w:bottom w:val="none" w:sz="0" w:space="0" w:color="auto"/>
                    <w:right w:val="none" w:sz="0" w:space="0" w:color="auto"/>
                  </w:divBdr>
                  <w:divsChild>
                    <w:div w:id="6617411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342732134">
          <w:marLeft w:val="0"/>
          <w:marRight w:val="0"/>
          <w:marTop w:val="0"/>
          <w:marBottom w:val="0"/>
          <w:divBdr>
            <w:top w:val="none" w:sz="0" w:space="0" w:color="auto"/>
            <w:left w:val="none" w:sz="0" w:space="0" w:color="auto"/>
            <w:bottom w:val="none" w:sz="0" w:space="0" w:color="auto"/>
            <w:right w:val="none" w:sz="0" w:space="0" w:color="auto"/>
          </w:divBdr>
          <w:divsChild>
            <w:div w:id="739984000">
              <w:marLeft w:val="0"/>
              <w:marRight w:val="0"/>
              <w:marTop w:val="0"/>
              <w:marBottom w:val="0"/>
              <w:divBdr>
                <w:top w:val="none" w:sz="0" w:space="0" w:color="auto"/>
                <w:left w:val="none" w:sz="0" w:space="0" w:color="auto"/>
                <w:bottom w:val="none" w:sz="0" w:space="0" w:color="auto"/>
                <w:right w:val="none" w:sz="0" w:space="0" w:color="auto"/>
              </w:divBdr>
            </w:div>
            <w:div w:id="581375577">
              <w:marLeft w:val="0"/>
              <w:marRight w:val="0"/>
              <w:marTop w:val="0"/>
              <w:marBottom w:val="0"/>
              <w:divBdr>
                <w:top w:val="none" w:sz="0" w:space="0" w:color="auto"/>
                <w:left w:val="none" w:sz="0" w:space="0" w:color="auto"/>
                <w:bottom w:val="none" w:sz="0" w:space="0" w:color="auto"/>
                <w:right w:val="none" w:sz="0" w:space="0" w:color="auto"/>
              </w:divBdr>
              <w:divsChild>
                <w:div w:id="1318533829">
                  <w:marLeft w:val="0"/>
                  <w:marRight w:val="0"/>
                  <w:marTop w:val="0"/>
                  <w:marBottom w:val="0"/>
                  <w:divBdr>
                    <w:top w:val="none" w:sz="0" w:space="0" w:color="auto"/>
                    <w:left w:val="none" w:sz="0" w:space="0" w:color="auto"/>
                    <w:bottom w:val="none" w:sz="0" w:space="0" w:color="auto"/>
                    <w:right w:val="none" w:sz="0" w:space="0" w:color="auto"/>
                  </w:divBdr>
                  <w:divsChild>
                    <w:div w:id="13050421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85362960">
          <w:marLeft w:val="0"/>
          <w:marRight w:val="0"/>
          <w:marTop w:val="0"/>
          <w:marBottom w:val="0"/>
          <w:divBdr>
            <w:top w:val="none" w:sz="0" w:space="0" w:color="auto"/>
            <w:left w:val="none" w:sz="0" w:space="0" w:color="auto"/>
            <w:bottom w:val="none" w:sz="0" w:space="0" w:color="auto"/>
            <w:right w:val="none" w:sz="0" w:space="0" w:color="auto"/>
          </w:divBdr>
          <w:divsChild>
            <w:div w:id="960527256">
              <w:marLeft w:val="0"/>
              <w:marRight w:val="0"/>
              <w:marTop w:val="0"/>
              <w:marBottom w:val="0"/>
              <w:divBdr>
                <w:top w:val="none" w:sz="0" w:space="0" w:color="auto"/>
                <w:left w:val="none" w:sz="0" w:space="0" w:color="auto"/>
                <w:bottom w:val="none" w:sz="0" w:space="0" w:color="auto"/>
                <w:right w:val="none" w:sz="0" w:space="0" w:color="auto"/>
              </w:divBdr>
            </w:div>
            <w:div w:id="2073236475">
              <w:marLeft w:val="0"/>
              <w:marRight w:val="0"/>
              <w:marTop w:val="0"/>
              <w:marBottom w:val="0"/>
              <w:divBdr>
                <w:top w:val="none" w:sz="0" w:space="0" w:color="auto"/>
                <w:left w:val="none" w:sz="0" w:space="0" w:color="auto"/>
                <w:bottom w:val="none" w:sz="0" w:space="0" w:color="auto"/>
                <w:right w:val="none" w:sz="0" w:space="0" w:color="auto"/>
              </w:divBdr>
              <w:divsChild>
                <w:div w:id="268783975">
                  <w:marLeft w:val="0"/>
                  <w:marRight w:val="0"/>
                  <w:marTop w:val="0"/>
                  <w:marBottom w:val="0"/>
                  <w:divBdr>
                    <w:top w:val="none" w:sz="0" w:space="0" w:color="auto"/>
                    <w:left w:val="none" w:sz="0" w:space="0" w:color="auto"/>
                    <w:bottom w:val="none" w:sz="0" w:space="0" w:color="auto"/>
                    <w:right w:val="none" w:sz="0" w:space="0" w:color="auto"/>
                  </w:divBdr>
                  <w:divsChild>
                    <w:div w:id="7651524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76486554">
          <w:marLeft w:val="0"/>
          <w:marRight w:val="0"/>
          <w:marTop w:val="0"/>
          <w:marBottom w:val="0"/>
          <w:divBdr>
            <w:top w:val="none" w:sz="0" w:space="0" w:color="auto"/>
            <w:left w:val="none" w:sz="0" w:space="0" w:color="auto"/>
            <w:bottom w:val="none" w:sz="0" w:space="0" w:color="auto"/>
            <w:right w:val="none" w:sz="0" w:space="0" w:color="auto"/>
          </w:divBdr>
          <w:divsChild>
            <w:div w:id="2126189024">
              <w:marLeft w:val="0"/>
              <w:marRight w:val="0"/>
              <w:marTop w:val="0"/>
              <w:marBottom w:val="0"/>
              <w:divBdr>
                <w:top w:val="none" w:sz="0" w:space="0" w:color="auto"/>
                <w:left w:val="none" w:sz="0" w:space="0" w:color="auto"/>
                <w:bottom w:val="none" w:sz="0" w:space="0" w:color="auto"/>
                <w:right w:val="none" w:sz="0" w:space="0" w:color="auto"/>
              </w:divBdr>
            </w:div>
            <w:div w:id="66727534">
              <w:marLeft w:val="0"/>
              <w:marRight w:val="0"/>
              <w:marTop w:val="0"/>
              <w:marBottom w:val="0"/>
              <w:divBdr>
                <w:top w:val="none" w:sz="0" w:space="0" w:color="auto"/>
                <w:left w:val="none" w:sz="0" w:space="0" w:color="auto"/>
                <w:bottom w:val="none" w:sz="0" w:space="0" w:color="auto"/>
                <w:right w:val="none" w:sz="0" w:space="0" w:color="auto"/>
              </w:divBdr>
              <w:divsChild>
                <w:div w:id="847913139">
                  <w:marLeft w:val="0"/>
                  <w:marRight w:val="0"/>
                  <w:marTop w:val="0"/>
                  <w:marBottom w:val="0"/>
                  <w:divBdr>
                    <w:top w:val="none" w:sz="0" w:space="0" w:color="auto"/>
                    <w:left w:val="none" w:sz="0" w:space="0" w:color="auto"/>
                    <w:bottom w:val="none" w:sz="0" w:space="0" w:color="auto"/>
                    <w:right w:val="none" w:sz="0" w:space="0" w:color="auto"/>
                  </w:divBdr>
                  <w:divsChild>
                    <w:div w:id="152358882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6912383">
          <w:marLeft w:val="0"/>
          <w:marRight w:val="0"/>
          <w:marTop w:val="0"/>
          <w:marBottom w:val="0"/>
          <w:divBdr>
            <w:top w:val="none" w:sz="0" w:space="0" w:color="auto"/>
            <w:left w:val="none" w:sz="0" w:space="0" w:color="auto"/>
            <w:bottom w:val="none" w:sz="0" w:space="0" w:color="auto"/>
            <w:right w:val="none" w:sz="0" w:space="0" w:color="auto"/>
          </w:divBdr>
          <w:divsChild>
            <w:div w:id="1561595857">
              <w:marLeft w:val="0"/>
              <w:marRight w:val="0"/>
              <w:marTop w:val="0"/>
              <w:marBottom w:val="0"/>
              <w:divBdr>
                <w:top w:val="none" w:sz="0" w:space="0" w:color="auto"/>
                <w:left w:val="none" w:sz="0" w:space="0" w:color="auto"/>
                <w:bottom w:val="none" w:sz="0" w:space="0" w:color="auto"/>
                <w:right w:val="none" w:sz="0" w:space="0" w:color="auto"/>
              </w:divBdr>
            </w:div>
            <w:div w:id="1564675558">
              <w:marLeft w:val="0"/>
              <w:marRight w:val="0"/>
              <w:marTop w:val="0"/>
              <w:marBottom w:val="0"/>
              <w:divBdr>
                <w:top w:val="none" w:sz="0" w:space="0" w:color="auto"/>
                <w:left w:val="none" w:sz="0" w:space="0" w:color="auto"/>
                <w:bottom w:val="none" w:sz="0" w:space="0" w:color="auto"/>
                <w:right w:val="none" w:sz="0" w:space="0" w:color="auto"/>
              </w:divBdr>
            </w:div>
            <w:div w:id="954407943">
              <w:marLeft w:val="0"/>
              <w:marRight w:val="0"/>
              <w:marTop w:val="0"/>
              <w:marBottom w:val="0"/>
              <w:divBdr>
                <w:top w:val="none" w:sz="0" w:space="0" w:color="auto"/>
                <w:left w:val="none" w:sz="0" w:space="0" w:color="auto"/>
                <w:bottom w:val="none" w:sz="0" w:space="0" w:color="auto"/>
                <w:right w:val="none" w:sz="0" w:space="0" w:color="auto"/>
              </w:divBdr>
            </w:div>
            <w:div w:id="1041901108">
              <w:marLeft w:val="0"/>
              <w:marRight w:val="0"/>
              <w:marTop w:val="0"/>
              <w:marBottom w:val="0"/>
              <w:divBdr>
                <w:top w:val="none" w:sz="0" w:space="0" w:color="auto"/>
                <w:left w:val="none" w:sz="0" w:space="0" w:color="auto"/>
                <w:bottom w:val="none" w:sz="0" w:space="0" w:color="auto"/>
                <w:right w:val="none" w:sz="0" w:space="0" w:color="auto"/>
              </w:divBdr>
            </w:div>
            <w:div w:id="2018918567">
              <w:marLeft w:val="0"/>
              <w:marRight w:val="0"/>
              <w:marTop w:val="0"/>
              <w:marBottom w:val="0"/>
              <w:divBdr>
                <w:top w:val="none" w:sz="0" w:space="0" w:color="auto"/>
                <w:left w:val="none" w:sz="0" w:space="0" w:color="auto"/>
                <w:bottom w:val="none" w:sz="0" w:space="0" w:color="auto"/>
                <w:right w:val="none" w:sz="0" w:space="0" w:color="auto"/>
              </w:divBdr>
              <w:divsChild>
                <w:div w:id="782962860">
                  <w:marLeft w:val="0"/>
                  <w:marRight w:val="0"/>
                  <w:marTop w:val="0"/>
                  <w:marBottom w:val="0"/>
                  <w:divBdr>
                    <w:top w:val="none" w:sz="0" w:space="0" w:color="auto"/>
                    <w:left w:val="none" w:sz="0" w:space="0" w:color="auto"/>
                    <w:bottom w:val="none" w:sz="0" w:space="0" w:color="auto"/>
                    <w:right w:val="none" w:sz="0" w:space="0" w:color="auto"/>
                  </w:divBdr>
                </w:div>
                <w:div w:id="910115911">
                  <w:marLeft w:val="0"/>
                  <w:marRight w:val="0"/>
                  <w:marTop w:val="0"/>
                  <w:marBottom w:val="0"/>
                  <w:divBdr>
                    <w:top w:val="none" w:sz="0" w:space="0" w:color="auto"/>
                    <w:left w:val="none" w:sz="0" w:space="0" w:color="auto"/>
                    <w:bottom w:val="none" w:sz="0" w:space="0" w:color="auto"/>
                    <w:right w:val="none" w:sz="0" w:space="0" w:color="auto"/>
                  </w:divBdr>
                  <w:divsChild>
                    <w:div w:id="37370222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73013597">
              <w:marLeft w:val="0"/>
              <w:marRight w:val="0"/>
              <w:marTop w:val="0"/>
              <w:marBottom w:val="0"/>
              <w:divBdr>
                <w:top w:val="none" w:sz="0" w:space="0" w:color="auto"/>
                <w:left w:val="none" w:sz="0" w:space="0" w:color="auto"/>
                <w:bottom w:val="none" w:sz="0" w:space="0" w:color="auto"/>
                <w:right w:val="none" w:sz="0" w:space="0" w:color="auto"/>
              </w:divBdr>
            </w:div>
            <w:div w:id="1949390586">
              <w:marLeft w:val="0"/>
              <w:marRight w:val="0"/>
              <w:marTop w:val="0"/>
              <w:marBottom w:val="0"/>
              <w:divBdr>
                <w:top w:val="none" w:sz="0" w:space="0" w:color="auto"/>
                <w:left w:val="none" w:sz="0" w:space="0" w:color="auto"/>
                <w:bottom w:val="none" w:sz="0" w:space="0" w:color="auto"/>
                <w:right w:val="none" w:sz="0" w:space="0" w:color="auto"/>
              </w:divBdr>
            </w:div>
            <w:div w:id="1593969680">
              <w:marLeft w:val="0"/>
              <w:marRight w:val="0"/>
              <w:marTop w:val="0"/>
              <w:marBottom w:val="0"/>
              <w:divBdr>
                <w:top w:val="none" w:sz="0" w:space="0" w:color="auto"/>
                <w:left w:val="none" w:sz="0" w:space="0" w:color="auto"/>
                <w:bottom w:val="none" w:sz="0" w:space="0" w:color="auto"/>
                <w:right w:val="none" w:sz="0" w:space="0" w:color="auto"/>
              </w:divBdr>
            </w:div>
            <w:div w:id="1482964653">
              <w:marLeft w:val="0"/>
              <w:marRight w:val="0"/>
              <w:marTop w:val="0"/>
              <w:marBottom w:val="0"/>
              <w:divBdr>
                <w:top w:val="none" w:sz="0" w:space="0" w:color="auto"/>
                <w:left w:val="none" w:sz="0" w:space="0" w:color="auto"/>
                <w:bottom w:val="none" w:sz="0" w:space="0" w:color="auto"/>
                <w:right w:val="none" w:sz="0" w:space="0" w:color="auto"/>
              </w:divBdr>
            </w:div>
            <w:div w:id="1484396858">
              <w:marLeft w:val="0"/>
              <w:marRight w:val="0"/>
              <w:marTop w:val="0"/>
              <w:marBottom w:val="0"/>
              <w:divBdr>
                <w:top w:val="none" w:sz="0" w:space="0" w:color="auto"/>
                <w:left w:val="none" w:sz="0" w:space="0" w:color="auto"/>
                <w:bottom w:val="none" w:sz="0" w:space="0" w:color="auto"/>
                <w:right w:val="none" w:sz="0" w:space="0" w:color="auto"/>
              </w:divBdr>
              <w:divsChild>
                <w:div w:id="2058582432">
                  <w:marLeft w:val="0"/>
                  <w:marRight w:val="0"/>
                  <w:marTop w:val="0"/>
                  <w:marBottom w:val="0"/>
                  <w:divBdr>
                    <w:top w:val="none" w:sz="0" w:space="0" w:color="auto"/>
                    <w:left w:val="none" w:sz="0" w:space="0" w:color="auto"/>
                    <w:bottom w:val="none" w:sz="0" w:space="0" w:color="auto"/>
                    <w:right w:val="none" w:sz="0" w:space="0" w:color="auto"/>
                  </w:divBdr>
                </w:div>
                <w:div w:id="278341724">
                  <w:marLeft w:val="0"/>
                  <w:marRight w:val="0"/>
                  <w:marTop w:val="0"/>
                  <w:marBottom w:val="0"/>
                  <w:divBdr>
                    <w:top w:val="none" w:sz="0" w:space="0" w:color="auto"/>
                    <w:left w:val="none" w:sz="0" w:space="0" w:color="auto"/>
                    <w:bottom w:val="none" w:sz="0" w:space="0" w:color="auto"/>
                    <w:right w:val="none" w:sz="0" w:space="0" w:color="auto"/>
                  </w:divBdr>
                  <w:divsChild>
                    <w:div w:id="67955064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77612550">
              <w:marLeft w:val="0"/>
              <w:marRight w:val="0"/>
              <w:marTop w:val="0"/>
              <w:marBottom w:val="0"/>
              <w:divBdr>
                <w:top w:val="none" w:sz="0" w:space="0" w:color="auto"/>
                <w:left w:val="none" w:sz="0" w:space="0" w:color="auto"/>
                <w:bottom w:val="none" w:sz="0" w:space="0" w:color="auto"/>
                <w:right w:val="none" w:sz="0" w:space="0" w:color="auto"/>
              </w:divBdr>
            </w:div>
            <w:div w:id="989747426">
              <w:marLeft w:val="0"/>
              <w:marRight w:val="0"/>
              <w:marTop w:val="0"/>
              <w:marBottom w:val="0"/>
              <w:divBdr>
                <w:top w:val="none" w:sz="0" w:space="0" w:color="auto"/>
                <w:left w:val="none" w:sz="0" w:space="0" w:color="auto"/>
                <w:bottom w:val="none" w:sz="0" w:space="0" w:color="auto"/>
                <w:right w:val="none" w:sz="0" w:space="0" w:color="auto"/>
              </w:divBdr>
            </w:div>
            <w:div w:id="1800537634">
              <w:marLeft w:val="0"/>
              <w:marRight w:val="0"/>
              <w:marTop w:val="0"/>
              <w:marBottom w:val="0"/>
              <w:divBdr>
                <w:top w:val="none" w:sz="0" w:space="0" w:color="auto"/>
                <w:left w:val="none" w:sz="0" w:space="0" w:color="auto"/>
                <w:bottom w:val="none" w:sz="0" w:space="0" w:color="auto"/>
                <w:right w:val="none" w:sz="0" w:space="0" w:color="auto"/>
              </w:divBdr>
            </w:div>
            <w:div w:id="15802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5741">
      <w:bodyDiv w:val="1"/>
      <w:marLeft w:val="0"/>
      <w:marRight w:val="0"/>
      <w:marTop w:val="0"/>
      <w:marBottom w:val="0"/>
      <w:divBdr>
        <w:top w:val="none" w:sz="0" w:space="0" w:color="auto"/>
        <w:left w:val="none" w:sz="0" w:space="0" w:color="auto"/>
        <w:bottom w:val="none" w:sz="0" w:space="0" w:color="auto"/>
        <w:right w:val="none" w:sz="0" w:space="0" w:color="auto"/>
      </w:divBdr>
      <w:divsChild>
        <w:div w:id="544677364">
          <w:marLeft w:val="0"/>
          <w:marRight w:val="0"/>
          <w:marTop w:val="0"/>
          <w:marBottom w:val="0"/>
          <w:divBdr>
            <w:top w:val="none" w:sz="0" w:space="0" w:color="auto"/>
            <w:left w:val="none" w:sz="0" w:space="0" w:color="auto"/>
            <w:bottom w:val="none" w:sz="0" w:space="0" w:color="auto"/>
            <w:right w:val="none" w:sz="0" w:space="0" w:color="auto"/>
          </w:divBdr>
          <w:divsChild>
            <w:div w:id="87608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232034">
      <w:bodyDiv w:val="1"/>
      <w:marLeft w:val="0"/>
      <w:marRight w:val="0"/>
      <w:marTop w:val="0"/>
      <w:marBottom w:val="0"/>
      <w:divBdr>
        <w:top w:val="none" w:sz="0" w:space="0" w:color="auto"/>
        <w:left w:val="none" w:sz="0" w:space="0" w:color="auto"/>
        <w:bottom w:val="none" w:sz="0" w:space="0" w:color="auto"/>
        <w:right w:val="none" w:sz="0" w:space="0" w:color="auto"/>
      </w:divBdr>
      <w:divsChild>
        <w:div w:id="413666119">
          <w:marLeft w:val="0"/>
          <w:marRight w:val="0"/>
          <w:marTop w:val="0"/>
          <w:marBottom w:val="0"/>
          <w:divBdr>
            <w:top w:val="none" w:sz="0" w:space="0" w:color="auto"/>
            <w:left w:val="none" w:sz="0" w:space="0" w:color="auto"/>
            <w:bottom w:val="none" w:sz="0" w:space="0" w:color="auto"/>
            <w:right w:val="none" w:sz="0" w:space="0" w:color="auto"/>
          </w:divBdr>
          <w:divsChild>
            <w:div w:id="417137028">
              <w:marLeft w:val="0"/>
              <w:marRight w:val="0"/>
              <w:marTop w:val="0"/>
              <w:marBottom w:val="0"/>
              <w:divBdr>
                <w:top w:val="none" w:sz="0" w:space="0" w:color="auto"/>
                <w:left w:val="none" w:sz="0" w:space="0" w:color="auto"/>
                <w:bottom w:val="none" w:sz="0" w:space="0" w:color="auto"/>
                <w:right w:val="none" w:sz="0" w:space="0" w:color="auto"/>
              </w:divBdr>
            </w:div>
            <w:div w:id="1005940720">
              <w:marLeft w:val="0"/>
              <w:marRight w:val="0"/>
              <w:marTop w:val="0"/>
              <w:marBottom w:val="0"/>
              <w:divBdr>
                <w:top w:val="none" w:sz="0" w:space="0" w:color="auto"/>
                <w:left w:val="none" w:sz="0" w:space="0" w:color="auto"/>
                <w:bottom w:val="none" w:sz="0" w:space="0" w:color="auto"/>
                <w:right w:val="none" w:sz="0" w:space="0" w:color="auto"/>
              </w:divBdr>
            </w:div>
            <w:div w:id="39937534">
              <w:marLeft w:val="0"/>
              <w:marRight w:val="0"/>
              <w:marTop w:val="0"/>
              <w:marBottom w:val="0"/>
              <w:divBdr>
                <w:top w:val="none" w:sz="0" w:space="0" w:color="auto"/>
                <w:left w:val="none" w:sz="0" w:space="0" w:color="auto"/>
                <w:bottom w:val="none" w:sz="0" w:space="0" w:color="auto"/>
                <w:right w:val="none" w:sz="0" w:space="0" w:color="auto"/>
              </w:divBdr>
            </w:div>
            <w:div w:id="1607807337">
              <w:marLeft w:val="0"/>
              <w:marRight w:val="0"/>
              <w:marTop w:val="0"/>
              <w:marBottom w:val="0"/>
              <w:divBdr>
                <w:top w:val="none" w:sz="0" w:space="0" w:color="auto"/>
                <w:left w:val="none" w:sz="0" w:space="0" w:color="auto"/>
                <w:bottom w:val="none" w:sz="0" w:space="0" w:color="auto"/>
                <w:right w:val="none" w:sz="0" w:space="0" w:color="auto"/>
              </w:divBdr>
            </w:div>
            <w:div w:id="501167078">
              <w:marLeft w:val="0"/>
              <w:marRight w:val="0"/>
              <w:marTop w:val="0"/>
              <w:marBottom w:val="0"/>
              <w:divBdr>
                <w:top w:val="none" w:sz="0" w:space="0" w:color="auto"/>
                <w:left w:val="none" w:sz="0" w:space="0" w:color="auto"/>
                <w:bottom w:val="none" w:sz="0" w:space="0" w:color="auto"/>
                <w:right w:val="none" w:sz="0" w:space="0" w:color="auto"/>
              </w:divBdr>
            </w:div>
            <w:div w:id="488789759">
              <w:marLeft w:val="0"/>
              <w:marRight w:val="0"/>
              <w:marTop w:val="0"/>
              <w:marBottom w:val="0"/>
              <w:divBdr>
                <w:top w:val="none" w:sz="0" w:space="0" w:color="auto"/>
                <w:left w:val="none" w:sz="0" w:space="0" w:color="auto"/>
                <w:bottom w:val="none" w:sz="0" w:space="0" w:color="auto"/>
                <w:right w:val="none" w:sz="0" w:space="0" w:color="auto"/>
              </w:divBdr>
            </w:div>
            <w:div w:id="483664372">
              <w:marLeft w:val="0"/>
              <w:marRight w:val="0"/>
              <w:marTop w:val="0"/>
              <w:marBottom w:val="0"/>
              <w:divBdr>
                <w:top w:val="none" w:sz="0" w:space="0" w:color="auto"/>
                <w:left w:val="none" w:sz="0" w:space="0" w:color="auto"/>
                <w:bottom w:val="none" w:sz="0" w:space="0" w:color="auto"/>
                <w:right w:val="none" w:sz="0" w:space="0" w:color="auto"/>
              </w:divBdr>
            </w:div>
            <w:div w:id="444539792">
              <w:marLeft w:val="0"/>
              <w:marRight w:val="0"/>
              <w:marTop w:val="0"/>
              <w:marBottom w:val="0"/>
              <w:divBdr>
                <w:top w:val="none" w:sz="0" w:space="0" w:color="auto"/>
                <w:left w:val="none" w:sz="0" w:space="0" w:color="auto"/>
                <w:bottom w:val="none" w:sz="0" w:space="0" w:color="auto"/>
                <w:right w:val="none" w:sz="0" w:space="0" w:color="auto"/>
              </w:divBdr>
            </w:div>
            <w:div w:id="1867326724">
              <w:marLeft w:val="0"/>
              <w:marRight w:val="0"/>
              <w:marTop w:val="0"/>
              <w:marBottom w:val="0"/>
              <w:divBdr>
                <w:top w:val="none" w:sz="0" w:space="0" w:color="auto"/>
                <w:left w:val="none" w:sz="0" w:space="0" w:color="auto"/>
                <w:bottom w:val="none" w:sz="0" w:space="0" w:color="auto"/>
                <w:right w:val="none" w:sz="0" w:space="0" w:color="auto"/>
              </w:divBdr>
            </w:div>
            <w:div w:id="797408550">
              <w:marLeft w:val="0"/>
              <w:marRight w:val="0"/>
              <w:marTop w:val="0"/>
              <w:marBottom w:val="0"/>
              <w:divBdr>
                <w:top w:val="none" w:sz="0" w:space="0" w:color="auto"/>
                <w:left w:val="none" w:sz="0" w:space="0" w:color="auto"/>
                <w:bottom w:val="none" w:sz="0" w:space="0" w:color="auto"/>
                <w:right w:val="none" w:sz="0" w:space="0" w:color="auto"/>
              </w:divBdr>
            </w:div>
            <w:div w:id="1100833660">
              <w:marLeft w:val="0"/>
              <w:marRight w:val="0"/>
              <w:marTop w:val="0"/>
              <w:marBottom w:val="0"/>
              <w:divBdr>
                <w:top w:val="none" w:sz="0" w:space="0" w:color="auto"/>
                <w:left w:val="none" w:sz="0" w:space="0" w:color="auto"/>
                <w:bottom w:val="none" w:sz="0" w:space="0" w:color="auto"/>
                <w:right w:val="none" w:sz="0" w:space="0" w:color="auto"/>
              </w:divBdr>
            </w:div>
            <w:div w:id="642851451">
              <w:marLeft w:val="0"/>
              <w:marRight w:val="0"/>
              <w:marTop w:val="0"/>
              <w:marBottom w:val="0"/>
              <w:divBdr>
                <w:top w:val="none" w:sz="0" w:space="0" w:color="auto"/>
                <w:left w:val="none" w:sz="0" w:space="0" w:color="auto"/>
                <w:bottom w:val="none" w:sz="0" w:space="0" w:color="auto"/>
                <w:right w:val="none" w:sz="0" w:space="0" w:color="auto"/>
              </w:divBdr>
            </w:div>
            <w:div w:id="1799952946">
              <w:marLeft w:val="0"/>
              <w:marRight w:val="0"/>
              <w:marTop w:val="0"/>
              <w:marBottom w:val="0"/>
              <w:divBdr>
                <w:top w:val="none" w:sz="0" w:space="0" w:color="auto"/>
                <w:left w:val="none" w:sz="0" w:space="0" w:color="auto"/>
                <w:bottom w:val="none" w:sz="0" w:space="0" w:color="auto"/>
                <w:right w:val="none" w:sz="0" w:space="0" w:color="auto"/>
              </w:divBdr>
            </w:div>
            <w:div w:id="1850489556">
              <w:marLeft w:val="0"/>
              <w:marRight w:val="0"/>
              <w:marTop w:val="0"/>
              <w:marBottom w:val="0"/>
              <w:divBdr>
                <w:top w:val="none" w:sz="0" w:space="0" w:color="auto"/>
                <w:left w:val="none" w:sz="0" w:space="0" w:color="auto"/>
                <w:bottom w:val="none" w:sz="0" w:space="0" w:color="auto"/>
                <w:right w:val="none" w:sz="0" w:space="0" w:color="auto"/>
              </w:divBdr>
            </w:div>
            <w:div w:id="1752313061">
              <w:marLeft w:val="0"/>
              <w:marRight w:val="0"/>
              <w:marTop w:val="0"/>
              <w:marBottom w:val="0"/>
              <w:divBdr>
                <w:top w:val="none" w:sz="0" w:space="0" w:color="auto"/>
                <w:left w:val="none" w:sz="0" w:space="0" w:color="auto"/>
                <w:bottom w:val="none" w:sz="0" w:space="0" w:color="auto"/>
                <w:right w:val="none" w:sz="0" w:space="0" w:color="auto"/>
              </w:divBdr>
            </w:div>
            <w:div w:id="1671911281">
              <w:marLeft w:val="0"/>
              <w:marRight w:val="0"/>
              <w:marTop w:val="0"/>
              <w:marBottom w:val="0"/>
              <w:divBdr>
                <w:top w:val="none" w:sz="0" w:space="0" w:color="auto"/>
                <w:left w:val="none" w:sz="0" w:space="0" w:color="auto"/>
                <w:bottom w:val="none" w:sz="0" w:space="0" w:color="auto"/>
                <w:right w:val="none" w:sz="0" w:space="0" w:color="auto"/>
              </w:divBdr>
            </w:div>
            <w:div w:id="677391765">
              <w:marLeft w:val="0"/>
              <w:marRight w:val="0"/>
              <w:marTop w:val="0"/>
              <w:marBottom w:val="0"/>
              <w:divBdr>
                <w:top w:val="none" w:sz="0" w:space="0" w:color="auto"/>
                <w:left w:val="none" w:sz="0" w:space="0" w:color="auto"/>
                <w:bottom w:val="none" w:sz="0" w:space="0" w:color="auto"/>
                <w:right w:val="none" w:sz="0" w:space="0" w:color="auto"/>
              </w:divBdr>
            </w:div>
            <w:div w:id="853571747">
              <w:marLeft w:val="0"/>
              <w:marRight w:val="0"/>
              <w:marTop w:val="0"/>
              <w:marBottom w:val="0"/>
              <w:divBdr>
                <w:top w:val="none" w:sz="0" w:space="0" w:color="auto"/>
                <w:left w:val="none" w:sz="0" w:space="0" w:color="auto"/>
                <w:bottom w:val="none" w:sz="0" w:space="0" w:color="auto"/>
                <w:right w:val="none" w:sz="0" w:space="0" w:color="auto"/>
              </w:divBdr>
            </w:div>
            <w:div w:id="800077154">
              <w:marLeft w:val="0"/>
              <w:marRight w:val="0"/>
              <w:marTop w:val="0"/>
              <w:marBottom w:val="0"/>
              <w:divBdr>
                <w:top w:val="none" w:sz="0" w:space="0" w:color="auto"/>
                <w:left w:val="none" w:sz="0" w:space="0" w:color="auto"/>
                <w:bottom w:val="none" w:sz="0" w:space="0" w:color="auto"/>
                <w:right w:val="none" w:sz="0" w:space="0" w:color="auto"/>
              </w:divBdr>
            </w:div>
            <w:div w:id="267084417">
              <w:marLeft w:val="0"/>
              <w:marRight w:val="0"/>
              <w:marTop w:val="0"/>
              <w:marBottom w:val="0"/>
              <w:divBdr>
                <w:top w:val="none" w:sz="0" w:space="0" w:color="auto"/>
                <w:left w:val="none" w:sz="0" w:space="0" w:color="auto"/>
                <w:bottom w:val="none" w:sz="0" w:space="0" w:color="auto"/>
                <w:right w:val="none" w:sz="0" w:space="0" w:color="auto"/>
              </w:divBdr>
            </w:div>
            <w:div w:id="258031817">
              <w:marLeft w:val="0"/>
              <w:marRight w:val="0"/>
              <w:marTop w:val="0"/>
              <w:marBottom w:val="0"/>
              <w:divBdr>
                <w:top w:val="none" w:sz="0" w:space="0" w:color="auto"/>
                <w:left w:val="none" w:sz="0" w:space="0" w:color="auto"/>
                <w:bottom w:val="none" w:sz="0" w:space="0" w:color="auto"/>
                <w:right w:val="none" w:sz="0" w:space="0" w:color="auto"/>
              </w:divBdr>
            </w:div>
            <w:div w:id="192311917">
              <w:marLeft w:val="0"/>
              <w:marRight w:val="0"/>
              <w:marTop w:val="0"/>
              <w:marBottom w:val="0"/>
              <w:divBdr>
                <w:top w:val="none" w:sz="0" w:space="0" w:color="auto"/>
                <w:left w:val="none" w:sz="0" w:space="0" w:color="auto"/>
                <w:bottom w:val="none" w:sz="0" w:space="0" w:color="auto"/>
                <w:right w:val="none" w:sz="0" w:space="0" w:color="auto"/>
              </w:divBdr>
            </w:div>
            <w:div w:id="1996489367">
              <w:marLeft w:val="0"/>
              <w:marRight w:val="0"/>
              <w:marTop w:val="0"/>
              <w:marBottom w:val="0"/>
              <w:divBdr>
                <w:top w:val="none" w:sz="0" w:space="0" w:color="auto"/>
                <w:left w:val="none" w:sz="0" w:space="0" w:color="auto"/>
                <w:bottom w:val="none" w:sz="0" w:space="0" w:color="auto"/>
                <w:right w:val="none" w:sz="0" w:space="0" w:color="auto"/>
              </w:divBdr>
            </w:div>
            <w:div w:id="1469740846">
              <w:marLeft w:val="0"/>
              <w:marRight w:val="0"/>
              <w:marTop w:val="0"/>
              <w:marBottom w:val="0"/>
              <w:divBdr>
                <w:top w:val="none" w:sz="0" w:space="0" w:color="auto"/>
                <w:left w:val="none" w:sz="0" w:space="0" w:color="auto"/>
                <w:bottom w:val="none" w:sz="0" w:space="0" w:color="auto"/>
                <w:right w:val="none" w:sz="0" w:space="0" w:color="auto"/>
              </w:divBdr>
            </w:div>
            <w:div w:id="1212183189">
              <w:marLeft w:val="0"/>
              <w:marRight w:val="0"/>
              <w:marTop w:val="0"/>
              <w:marBottom w:val="0"/>
              <w:divBdr>
                <w:top w:val="none" w:sz="0" w:space="0" w:color="auto"/>
                <w:left w:val="none" w:sz="0" w:space="0" w:color="auto"/>
                <w:bottom w:val="none" w:sz="0" w:space="0" w:color="auto"/>
                <w:right w:val="none" w:sz="0" w:space="0" w:color="auto"/>
              </w:divBdr>
            </w:div>
            <w:div w:id="1839534264">
              <w:marLeft w:val="0"/>
              <w:marRight w:val="0"/>
              <w:marTop w:val="0"/>
              <w:marBottom w:val="0"/>
              <w:divBdr>
                <w:top w:val="none" w:sz="0" w:space="0" w:color="auto"/>
                <w:left w:val="none" w:sz="0" w:space="0" w:color="auto"/>
                <w:bottom w:val="none" w:sz="0" w:space="0" w:color="auto"/>
                <w:right w:val="none" w:sz="0" w:space="0" w:color="auto"/>
              </w:divBdr>
            </w:div>
            <w:div w:id="1588690372">
              <w:marLeft w:val="0"/>
              <w:marRight w:val="0"/>
              <w:marTop w:val="0"/>
              <w:marBottom w:val="0"/>
              <w:divBdr>
                <w:top w:val="none" w:sz="0" w:space="0" w:color="auto"/>
                <w:left w:val="none" w:sz="0" w:space="0" w:color="auto"/>
                <w:bottom w:val="none" w:sz="0" w:space="0" w:color="auto"/>
                <w:right w:val="none" w:sz="0" w:space="0" w:color="auto"/>
              </w:divBdr>
            </w:div>
            <w:div w:id="1932426423">
              <w:marLeft w:val="0"/>
              <w:marRight w:val="0"/>
              <w:marTop w:val="0"/>
              <w:marBottom w:val="0"/>
              <w:divBdr>
                <w:top w:val="none" w:sz="0" w:space="0" w:color="auto"/>
                <w:left w:val="none" w:sz="0" w:space="0" w:color="auto"/>
                <w:bottom w:val="none" w:sz="0" w:space="0" w:color="auto"/>
                <w:right w:val="none" w:sz="0" w:space="0" w:color="auto"/>
              </w:divBdr>
            </w:div>
            <w:div w:id="361707124">
              <w:marLeft w:val="0"/>
              <w:marRight w:val="0"/>
              <w:marTop w:val="0"/>
              <w:marBottom w:val="0"/>
              <w:divBdr>
                <w:top w:val="none" w:sz="0" w:space="0" w:color="auto"/>
                <w:left w:val="none" w:sz="0" w:space="0" w:color="auto"/>
                <w:bottom w:val="none" w:sz="0" w:space="0" w:color="auto"/>
                <w:right w:val="none" w:sz="0" w:space="0" w:color="auto"/>
              </w:divBdr>
            </w:div>
            <w:div w:id="463499873">
              <w:marLeft w:val="0"/>
              <w:marRight w:val="0"/>
              <w:marTop w:val="0"/>
              <w:marBottom w:val="0"/>
              <w:divBdr>
                <w:top w:val="none" w:sz="0" w:space="0" w:color="auto"/>
                <w:left w:val="none" w:sz="0" w:space="0" w:color="auto"/>
                <w:bottom w:val="none" w:sz="0" w:space="0" w:color="auto"/>
                <w:right w:val="none" w:sz="0" w:space="0" w:color="auto"/>
              </w:divBdr>
            </w:div>
            <w:div w:id="409231420">
              <w:marLeft w:val="0"/>
              <w:marRight w:val="0"/>
              <w:marTop w:val="0"/>
              <w:marBottom w:val="0"/>
              <w:divBdr>
                <w:top w:val="none" w:sz="0" w:space="0" w:color="auto"/>
                <w:left w:val="none" w:sz="0" w:space="0" w:color="auto"/>
                <w:bottom w:val="none" w:sz="0" w:space="0" w:color="auto"/>
                <w:right w:val="none" w:sz="0" w:space="0" w:color="auto"/>
              </w:divBdr>
            </w:div>
            <w:div w:id="2063629744">
              <w:marLeft w:val="0"/>
              <w:marRight w:val="0"/>
              <w:marTop w:val="0"/>
              <w:marBottom w:val="0"/>
              <w:divBdr>
                <w:top w:val="none" w:sz="0" w:space="0" w:color="auto"/>
                <w:left w:val="none" w:sz="0" w:space="0" w:color="auto"/>
                <w:bottom w:val="none" w:sz="0" w:space="0" w:color="auto"/>
                <w:right w:val="none" w:sz="0" w:space="0" w:color="auto"/>
              </w:divBdr>
            </w:div>
            <w:div w:id="1929266561">
              <w:marLeft w:val="0"/>
              <w:marRight w:val="0"/>
              <w:marTop w:val="0"/>
              <w:marBottom w:val="0"/>
              <w:divBdr>
                <w:top w:val="none" w:sz="0" w:space="0" w:color="auto"/>
                <w:left w:val="none" w:sz="0" w:space="0" w:color="auto"/>
                <w:bottom w:val="none" w:sz="0" w:space="0" w:color="auto"/>
                <w:right w:val="none" w:sz="0" w:space="0" w:color="auto"/>
              </w:divBdr>
            </w:div>
            <w:div w:id="1935935098">
              <w:marLeft w:val="0"/>
              <w:marRight w:val="0"/>
              <w:marTop w:val="0"/>
              <w:marBottom w:val="0"/>
              <w:divBdr>
                <w:top w:val="none" w:sz="0" w:space="0" w:color="auto"/>
                <w:left w:val="none" w:sz="0" w:space="0" w:color="auto"/>
                <w:bottom w:val="none" w:sz="0" w:space="0" w:color="auto"/>
                <w:right w:val="none" w:sz="0" w:space="0" w:color="auto"/>
              </w:divBdr>
            </w:div>
            <w:div w:id="262228563">
              <w:marLeft w:val="0"/>
              <w:marRight w:val="0"/>
              <w:marTop w:val="0"/>
              <w:marBottom w:val="0"/>
              <w:divBdr>
                <w:top w:val="none" w:sz="0" w:space="0" w:color="auto"/>
                <w:left w:val="none" w:sz="0" w:space="0" w:color="auto"/>
                <w:bottom w:val="none" w:sz="0" w:space="0" w:color="auto"/>
                <w:right w:val="none" w:sz="0" w:space="0" w:color="auto"/>
              </w:divBdr>
            </w:div>
            <w:div w:id="1611161807">
              <w:marLeft w:val="0"/>
              <w:marRight w:val="0"/>
              <w:marTop w:val="0"/>
              <w:marBottom w:val="0"/>
              <w:divBdr>
                <w:top w:val="none" w:sz="0" w:space="0" w:color="auto"/>
                <w:left w:val="none" w:sz="0" w:space="0" w:color="auto"/>
                <w:bottom w:val="none" w:sz="0" w:space="0" w:color="auto"/>
                <w:right w:val="none" w:sz="0" w:space="0" w:color="auto"/>
              </w:divBdr>
            </w:div>
            <w:div w:id="410390769">
              <w:marLeft w:val="0"/>
              <w:marRight w:val="0"/>
              <w:marTop w:val="0"/>
              <w:marBottom w:val="0"/>
              <w:divBdr>
                <w:top w:val="none" w:sz="0" w:space="0" w:color="auto"/>
                <w:left w:val="none" w:sz="0" w:space="0" w:color="auto"/>
                <w:bottom w:val="none" w:sz="0" w:space="0" w:color="auto"/>
                <w:right w:val="none" w:sz="0" w:space="0" w:color="auto"/>
              </w:divBdr>
            </w:div>
            <w:div w:id="1788503824">
              <w:marLeft w:val="0"/>
              <w:marRight w:val="0"/>
              <w:marTop w:val="0"/>
              <w:marBottom w:val="0"/>
              <w:divBdr>
                <w:top w:val="none" w:sz="0" w:space="0" w:color="auto"/>
                <w:left w:val="none" w:sz="0" w:space="0" w:color="auto"/>
                <w:bottom w:val="none" w:sz="0" w:space="0" w:color="auto"/>
                <w:right w:val="none" w:sz="0" w:space="0" w:color="auto"/>
              </w:divBdr>
            </w:div>
            <w:div w:id="31808575">
              <w:marLeft w:val="0"/>
              <w:marRight w:val="0"/>
              <w:marTop w:val="0"/>
              <w:marBottom w:val="0"/>
              <w:divBdr>
                <w:top w:val="none" w:sz="0" w:space="0" w:color="auto"/>
                <w:left w:val="none" w:sz="0" w:space="0" w:color="auto"/>
                <w:bottom w:val="none" w:sz="0" w:space="0" w:color="auto"/>
                <w:right w:val="none" w:sz="0" w:space="0" w:color="auto"/>
              </w:divBdr>
            </w:div>
            <w:div w:id="279340193">
              <w:marLeft w:val="0"/>
              <w:marRight w:val="0"/>
              <w:marTop w:val="0"/>
              <w:marBottom w:val="0"/>
              <w:divBdr>
                <w:top w:val="none" w:sz="0" w:space="0" w:color="auto"/>
                <w:left w:val="none" w:sz="0" w:space="0" w:color="auto"/>
                <w:bottom w:val="none" w:sz="0" w:space="0" w:color="auto"/>
                <w:right w:val="none" w:sz="0" w:space="0" w:color="auto"/>
              </w:divBdr>
            </w:div>
            <w:div w:id="369648682">
              <w:marLeft w:val="0"/>
              <w:marRight w:val="0"/>
              <w:marTop w:val="0"/>
              <w:marBottom w:val="0"/>
              <w:divBdr>
                <w:top w:val="none" w:sz="0" w:space="0" w:color="auto"/>
                <w:left w:val="none" w:sz="0" w:space="0" w:color="auto"/>
                <w:bottom w:val="none" w:sz="0" w:space="0" w:color="auto"/>
                <w:right w:val="none" w:sz="0" w:space="0" w:color="auto"/>
              </w:divBdr>
            </w:div>
            <w:div w:id="1006903021">
              <w:marLeft w:val="0"/>
              <w:marRight w:val="0"/>
              <w:marTop w:val="0"/>
              <w:marBottom w:val="0"/>
              <w:divBdr>
                <w:top w:val="none" w:sz="0" w:space="0" w:color="auto"/>
                <w:left w:val="none" w:sz="0" w:space="0" w:color="auto"/>
                <w:bottom w:val="none" w:sz="0" w:space="0" w:color="auto"/>
                <w:right w:val="none" w:sz="0" w:space="0" w:color="auto"/>
              </w:divBdr>
            </w:div>
            <w:div w:id="2143190090">
              <w:marLeft w:val="0"/>
              <w:marRight w:val="0"/>
              <w:marTop w:val="0"/>
              <w:marBottom w:val="0"/>
              <w:divBdr>
                <w:top w:val="none" w:sz="0" w:space="0" w:color="auto"/>
                <w:left w:val="none" w:sz="0" w:space="0" w:color="auto"/>
                <w:bottom w:val="none" w:sz="0" w:space="0" w:color="auto"/>
                <w:right w:val="none" w:sz="0" w:space="0" w:color="auto"/>
              </w:divBdr>
            </w:div>
            <w:div w:id="1619096144">
              <w:marLeft w:val="0"/>
              <w:marRight w:val="0"/>
              <w:marTop w:val="0"/>
              <w:marBottom w:val="0"/>
              <w:divBdr>
                <w:top w:val="none" w:sz="0" w:space="0" w:color="auto"/>
                <w:left w:val="none" w:sz="0" w:space="0" w:color="auto"/>
                <w:bottom w:val="none" w:sz="0" w:space="0" w:color="auto"/>
                <w:right w:val="none" w:sz="0" w:space="0" w:color="auto"/>
              </w:divBdr>
            </w:div>
            <w:div w:id="200827651">
              <w:marLeft w:val="0"/>
              <w:marRight w:val="0"/>
              <w:marTop w:val="0"/>
              <w:marBottom w:val="0"/>
              <w:divBdr>
                <w:top w:val="none" w:sz="0" w:space="0" w:color="auto"/>
                <w:left w:val="none" w:sz="0" w:space="0" w:color="auto"/>
                <w:bottom w:val="none" w:sz="0" w:space="0" w:color="auto"/>
                <w:right w:val="none" w:sz="0" w:space="0" w:color="auto"/>
              </w:divBdr>
            </w:div>
            <w:div w:id="3022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7481">
      <w:bodyDiv w:val="1"/>
      <w:marLeft w:val="0"/>
      <w:marRight w:val="0"/>
      <w:marTop w:val="0"/>
      <w:marBottom w:val="0"/>
      <w:divBdr>
        <w:top w:val="none" w:sz="0" w:space="0" w:color="auto"/>
        <w:left w:val="none" w:sz="0" w:space="0" w:color="auto"/>
        <w:bottom w:val="none" w:sz="0" w:space="0" w:color="auto"/>
        <w:right w:val="none" w:sz="0" w:space="0" w:color="auto"/>
      </w:divBdr>
      <w:divsChild>
        <w:div w:id="1954243650">
          <w:marLeft w:val="-300"/>
          <w:marRight w:val="-300"/>
          <w:marTop w:val="360"/>
          <w:marBottom w:val="360"/>
          <w:divBdr>
            <w:top w:val="none" w:sz="0" w:space="0" w:color="auto"/>
            <w:left w:val="none" w:sz="0" w:space="0" w:color="auto"/>
            <w:bottom w:val="none" w:sz="0" w:space="0" w:color="auto"/>
            <w:right w:val="none" w:sz="0" w:space="0" w:color="auto"/>
          </w:divBdr>
        </w:div>
        <w:div w:id="1493522235">
          <w:marLeft w:val="-300"/>
          <w:marRight w:val="-300"/>
          <w:marTop w:val="360"/>
          <w:marBottom w:val="360"/>
          <w:divBdr>
            <w:top w:val="none" w:sz="0" w:space="0" w:color="auto"/>
            <w:left w:val="none" w:sz="0" w:space="0" w:color="auto"/>
            <w:bottom w:val="none" w:sz="0" w:space="0" w:color="auto"/>
            <w:right w:val="none" w:sz="0" w:space="0" w:color="auto"/>
          </w:divBdr>
        </w:div>
        <w:div w:id="332421054">
          <w:marLeft w:val="-480"/>
          <w:marRight w:val="-480"/>
          <w:marTop w:val="360"/>
          <w:marBottom w:val="360"/>
          <w:divBdr>
            <w:top w:val="none" w:sz="0" w:space="0" w:color="auto"/>
            <w:left w:val="none" w:sz="0" w:space="0" w:color="auto"/>
            <w:bottom w:val="none" w:sz="0" w:space="0" w:color="auto"/>
            <w:right w:val="none" w:sz="0" w:space="0" w:color="auto"/>
          </w:divBdr>
        </w:div>
        <w:div w:id="1018233123">
          <w:marLeft w:val="-300"/>
          <w:marRight w:val="-300"/>
          <w:marTop w:val="360"/>
          <w:marBottom w:val="360"/>
          <w:divBdr>
            <w:top w:val="none" w:sz="0" w:space="0" w:color="auto"/>
            <w:left w:val="none" w:sz="0" w:space="0" w:color="auto"/>
            <w:bottom w:val="none" w:sz="0" w:space="0" w:color="auto"/>
            <w:right w:val="none" w:sz="0" w:space="0" w:color="auto"/>
          </w:divBdr>
        </w:div>
      </w:divsChild>
    </w:div>
    <w:div w:id="545216334">
      <w:bodyDiv w:val="1"/>
      <w:marLeft w:val="0"/>
      <w:marRight w:val="0"/>
      <w:marTop w:val="0"/>
      <w:marBottom w:val="0"/>
      <w:divBdr>
        <w:top w:val="none" w:sz="0" w:space="0" w:color="auto"/>
        <w:left w:val="none" w:sz="0" w:space="0" w:color="auto"/>
        <w:bottom w:val="none" w:sz="0" w:space="0" w:color="auto"/>
        <w:right w:val="none" w:sz="0" w:space="0" w:color="auto"/>
      </w:divBdr>
    </w:div>
    <w:div w:id="629366224">
      <w:bodyDiv w:val="1"/>
      <w:marLeft w:val="0"/>
      <w:marRight w:val="0"/>
      <w:marTop w:val="0"/>
      <w:marBottom w:val="0"/>
      <w:divBdr>
        <w:top w:val="none" w:sz="0" w:space="0" w:color="auto"/>
        <w:left w:val="none" w:sz="0" w:space="0" w:color="auto"/>
        <w:bottom w:val="none" w:sz="0" w:space="0" w:color="auto"/>
        <w:right w:val="none" w:sz="0" w:space="0" w:color="auto"/>
      </w:divBdr>
    </w:div>
    <w:div w:id="832181389">
      <w:bodyDiv w:val="1"/>
      <w:marLeft w:val="0"/>
      <w:marRight w:val="0"/>
      <w:marTop w:val="0"/>
      <w:marBottom w:val="0"/>
      <w:divBdr>
        <w:top w:val="none" w:sz="0" w:space="0" w:color="auto"/>
        <w:left w:val="none" w:sz="0" w:space="0" w:color="auto"/>
        <w:bottom w:val="none" w:sz="0" w:space="0" w:color="auto"/>
        <w:right w:val="none" w:sz="0" w:space="0" w:color="auto"/>
      </w:divBdr>
      <w:divsChild>
        <w:div w:id="446583758">
          <w:marLeft w:val="-300"/>
          <w:marRight w:val="-300"/>
          <w:marTop w:val="360"/>
          <w:marBottom w:val="360"/>
          <w:divBdr>
            <w:top w:val="none" w:sz="0" w:space="0" w:color="auto"/>
            <w:left w:val="none" w:sz="0" w:space="0" w:color="auto"/>
            <w:bottom w:val="none" w:sz="0" w:space="0" w:color="auto"/>
            <w:right w:val="none" w:sz="0" w:space="0" w:color="auto"/>
          </w:divBdr>
          <w:divsChild>
            <w:div w:id="105578567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97016480">
      <w:bodyDiv w:val="1"/>
      <w:marLeft w:val="0"/>
      <w:marRight w:val="0"/>
      <w:marTop w:val="0"/>
      <w:marBottom w:val="0"/>
      <w:divBdr>
        <w:top w:val="none" w:sz="0" w:space="0" w:color="auto"/>
        <w:left w:val="none" w:sz="0" w:space="0" w:color="auto"/>
        <w:bottom w:val="none" w:sz="0" w:space="0" w:color="auto"/>
        <w:right w:val="none" w:sz="0" w:space="0" w:color="auto"/>
      </w:divBdr>
      <w:divsChild>
        <w:div w:id="2133791252">
          <w:marLeft w:val="0"/>
          <w:marRight w:val="0"/>
          <w:marTop w:val="0"/>
          <w:marBottom w:val="0"/>
          <w:divBdr>
            <w:top w:val="none" w:sz="0" w:space="0" w:color="auto"/>
            <w:left w:val="none" w:sz="0" w:space="0" w:color="auto"/>
            <w:bottom w:val="none" w:sz="0" w:space="0" w:color="auto"/>
            <w:right w:val="none" w:sz="0" w:space="0" w:color="auto"/>
          </w:divBdr>
          <w:divsChild>
            <w:div w:id="856819118">
              <w:marLeft w:val="0"/>
              <w:marRight w:val="0"/>
              <w:marTop w:val="0"/>
              <w:marBottom w:val="0"/>
              <w:divBdr>
                <w:top w:val="none" w:sz="0" w:space="0" w:color="auto"/>
                <w:left w:val="none" w:sz="0" w:space="0" w:color="auto"/>
                <w:bottom w:val="none" w:sz="0" w:space="0" w:color="auto"/>
                <w:right w:val="none" w:sz="0" w:space="0" w:color="auto"/>
              </w:divBdr>
            </w:div>
            <w:div w:id="1504735123">
              <w:marLeft w:val="0"/>
              <w:marRight w:val="0"/>
              <w:marTop w:val="0"/>
              <w:marBottom w:val="0"/>
              <w:divBdr>
                <w:top w:val="none" w:sz="0" w:space="0" w:color="auto"/>
                <w:left w:val="none" w:sz="0" w:space="0" w:color="auto"/>
                <w:bottom w:val="none" w:sz="0" w:space="0" w:color="auto"/>
                <w:right w:val="none" w:sz="0" w:space="0" w:color="auto"/>
              </w:divBdr>
              <w:divsChild>
                <w:div w:id="21269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0402">
          <w:marLeft w:val="0"/>
          <w:marRight w:val="0"/>
          <w:marTop w:val="0"/>
          <w:marBottom w:val="0"/>
          <w:divBdr>
            <w:top w:val="none" w:sz="0" w:space="0" w:color="auto"/>
            <w:left w:val="none" w:sz="0" w:space="0" w:color="auto"/>
            <w:bottom w:val="none" w:sz="0" w:space="0" w:color="auto"/>
            <w:right w:val="none" w:sz="0" w:space="0" w:color="auto"/>
          </w:divBdr>
          <w:divsChild>
            <w:div w:id="690760073">
              <w:marLeft w:val="0"/>
              <w:marRight w:val="0"/>
              <w:marTop w:val="0"/>
              <w:marBottom w:val="0"/>
              <w:divBdr>
                <w:top w:val="none" w:sz="0" w:space="0" w:color="auto"/>
                <w:left w:val="none" w:sz="0" w:space="0" w:color="auto"/>
                <w:bottom w:val="none" w:sz="0" w:space="0" w:color="auto"/>
                <w:right w:val="none" w:sz="0" w:space="0" w:color="auto"/>
              </w:divBdr>
            </w:div>
            <w:div w:id="388308732">
              <w:marLeft w:val="0"/>
              <w:marRight w:val="0"/>
              <w:marTop w:val="0"/>
              <w:marBottom w:val="0"/>
              <w:divBdr>
                <w:top w:val="none" w:sz="0" w:space="0" w:color="auto"/>
                <w:left w:val="none" w:sz="0" w:space="0" w:color="auto"/>
                <w:bottom w:val="none" w:sz="0" w:space="0" w:color="auto"/>
                <w:right w:val="none" w:sz="0" w:space="0" w:color="auto"/>
              </w:divBdr>
              <w:divsChild>
                <w:div w:id="20619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0438">
          <w:marLeft w:val="0"/>
          <w:marRight w:val="0"/>
          <w:marTop w:val="0"/>
          <w:marBottom w:val="0"/>
          <w:divBdr>
            <w:top w:val="none" w:sz="0" w:space="0" w:color="auto"/>
            <w:left w:val="none" w:sz="0" w:space="0" w:color="auto"/>
            <w:bottom w:val="none" w:sz="0" w:space="0" w:color="auto"/>
            <w:right w:val="none" w:sz="0" w:space="0" w:color="auto"/>
          </w:divBdr>
          <w:divsChild>
            <w:div w:id="911893986">
              <w:marLeft w:val="0"/>
              <w:marRight w:val="0"/>
              <w:marTop w:val="0"/>
              <w:marBottom w:val="0"/>
              <w:divBdr>
                <w:top w:val="none" w:sz="0" w:space="0" w:color="auto"/>
                <w:left w:val="none" w:sz="0" w:space="0" w:color="auto"/>
                <w:bottom w:val="none" w:sz="0" w:space="0" w:color="auto"/>
                <w:right w:val="none" w:sz="0" w:space="0" w:color="auto"/>
              </w:divBdr>
            </w:div>
            <w:div w:id="873814111">
              <w:marLeft w:val="0"/>
              <w:marRight w:val="0"/>
              <w:marTop w:val="0"/>
              <w:marBottom w:val="0"/>
              <w:divBdr>
                <w:top w:val="none" w:sz="0" w:space="0" w:color="auto"/>
                <w:left w:val="none" w:sz="0" w:space="0" w:color="auto"/>
                <w:bottom w:val="none" w:sz="0" w:space="0" w:color="auto"/>
                <w:right w:val="none" w:sz="0" w:space="0" w:color="auto"/>
              </w:divBdr>
              <w:divsChild>
                <w:div w:id="82027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17355">
      <w:bodyDiv w:val="1"/>
      <w:marLeft w:val="0"/>
      <w:marRight w:val="0"/>
      <w:marTop w:val="0"/>
      <w:marBottom w:val="0"/>
      <w:divBdr>
        <w:top w:val="none" w:sz="0" w:space="0" w:color="auto"/>
        <w:left w:val="none" w:sz="0" w:space="0" w:color="auto"/>
        <w:bottom w:val="none" w:sz="0" w:space="0" w:color="auto"/>
        <w:right w:val="none" w:sz="0" w:space="0" w:color="auto"/>
      </w:divBdr>
      <w:divsChild>
        <w:div w:id="543753196">
          <w:marLeft w:val="0"/>
          <w:marRight w:val="0"/>
          <w:marTop w:val="0"/>
          <w:marBottom w:val="0"/>
          <w:divBdr>
            <w:top w:val="none" w:sz="0" w:space="0" w:color="auto"/>
            <w:left w:val="none" w:sz="0" w:space="0" w:color="auto"/>
            <w:bottom w:val="none" w:sz="0" w:space="0" w:color="auto"/>
            <w:right w:val="none" w:sz="0" w:space="0" w:color="auto"/>
          </w:divBdr>
          <w:divsChild>
            <w:div w:id="1879312042">
              <w:marLeft w:val="0"/>
              <w:marRight w:val="0"/>
              <w:marTop w:val="0"/>
              <w:marBottom w:val="0"/>
              <w:divBdr>
                <w:top w:val="none" w:sz="0" w:space="0" w:color="auto"/>
                <w:left w:val="none" w:sz="0" w:space="0" w:color="auto"/>
                <w:bottom w:val="none" w:sz="0" w:space="0" w:color="auto"/>
                <w:right w:val="none" w:sz="0" w:space="0" w:color="auto"/>
              </w:divBdr>
              <w:divsChild>
                <w:div w:id="1482429685">
                  <w:marLeft w:val="0"/>
                  <w:marRight w:val="0"/>
                  <w:marTop w:val="0"/>
                  <w:marBottom w:val="0"/>
                  <w:divBdr>
                    <w:top w:val="none" w:sz="0" w:space="0" w:color="auto"/>
                    <w:left w:val="none" w:sz="0" w:space="0" w:color="auto"/>
                    <w:bottom w:val="none" w:sz="0" w:space="0" w:color="auto"/>
                    <w:right w:val="none" w:sz="0" w:space="0" w:color="auto"/>
                  </w:divBdr>
                </w:div>
                <w:div w:id="368384999">
                  <w:marLeft w:val="0"/>
                  <w:marRight w:val="0"/>
                  <w:marTop w:val="0"/>
                  <w:marBottom w:val="0"/>
                  <w:divBdr>
                    <w:top w:val="none" w:sz="0" w:space="0" w:color="auto"/>
                    <w:left w:val="none" w:sz="0" w:space="0" w:color="auto"/>
                    <w:bottom w:val="none" w:sz="0" w:space="0" w:color="auto"/>
                    <w:right w:val="none" w:sz="0" w:space="0" w:color="auto"/>
                  </w:divBdr>
                </w:div>
                <w:div w:id="1415862715">
                  <w:marLeft w:val="0"/>
                  <w:marRight w:val="0"/>
                  <w:marTop w:val="0"/>
                  <w:marBottom w:val="0"/>
                  <w:divBdr>
                    <w:top w:val="none" w:sz="0" w:space="0" w:color="auto"/>
                    <w:left w:val="none" w:sz="0" w:space="0" w:color="auto"/>
                    <w:bottom w:val="none" w:sz="0" w:space="0" w:color="auto"/>
                    <w:right w:val="none" w:sz="0" w:space="0" w:color="auto"/>
                  </w:divBdr>
                  <w:divsChild>
                    <w:div w:id="782654699">
                      <w:marLeft w:val="0"/>
                      <w:marRight w:val="0"/>
                      <w:marTop w:val="0"/>
                      <w:marBottom w:val="0"/>
                      <w:divBdr>
                        <w:top w:val="none" w:sz="0" w:space="0" w:color="auto"/>
                        <w:left w:val="none" w:sz="0" w:space="0" w:color="auto"/>
                        <w:bottom w:val="none" w:sz="0" w:space="0" w:color="auto"/>
                        <w:right w:val="none" w:sz="0" w:space="0" w:color="auto"/>
                      </w:divBdr>
                    </w:div>
                    <w:div w:id="1044646192">
                      <w:marLeft w:val="0"/>
                      <w:marRight w:val="0"/>
                      <w:marTop w:val="0"/>
                      <w:marBottom w:val="0"/>
                      <w:divBdr>
                        <w:top w:val="none" w:sz="0" w:space="0" w:color="auto"/>
                        <w:left w:val="none" w:sz="0" w:space="0" w:color="auto"/>
                        <w:bottom w:val="none" w:sz="0" w:space="0" w:color="auto"/>
                        <w:right w:val="none" w:sz="0" w:space="0" w:color="auto"/>
                      </w:divBdr>
                    </w:div>
                    <w:div w:id="2060283584">
                      <w:marLeft w:val="0"/>
                      <w:marRight w:val="0"/>
                      <w:marTop w:val="0"/>
                      <w:marBottom w:val="0"/>
                      <w:divBdr>
                        <w:top w:val="none" w:sz="0" w:space="0" w:color="auto"/>
                        <w:left w:val="none" w:sz="0" w:space="0" w:color="auto"/>
                        <w:bottom w:val="none" w:sz="0" w:space="0" w:color="auto"/>
                        <w:right w:val="none" w:sz="0" w:space="0" w:color="auto"/>
                      </w:divBdr>
                    </w:div>
                    <w:div w:id="1391342132">
                      <w:marLeft w:val="0"/>
                      <w:marRight w:val="0"/>
                      <w:marTop w:val="0"/>
                      <w:marBottom w:val="0"/>
                      <w:divBdr>
                        <w:top w:val="none" w:sz="0" w:space="0" w:color="auto"/>
                        <w:left w:val="none" w:sz="0" w:space="0" w:color="auto"/>
                        <w:bottom w:val="none" w:sz="0" w:space="0" w:color="auto"/>
                        <w:right w:val="none" w:sz="0" w:space="0" w:color="auto"/>
                      </w:divBdr>
                    </w:div>
                    <w:div w:id="276260760">
                      <w:marLeft w:val="0"/>
                      <w:marRight w:val="0"/>
                      <w:marTop w:val="0"/>
                      <w:marBottom w:val="0"/>
                      <w:divBdr>
                        <w:top w:val="none" w:sz="0" w:space="0" w:color="auto"/>
                        <w:left w:val="none" w:sz="0" w:space="0" w:color="auto"/>
                        <w:bottom w:val="none" w:sz="0" w:space="0" w:color="auto"/>
                        <w:right w:val="none" w:sz="0" w:space="0" w:color="auto"/>
                      </w:divBdr>
                    </w:div>
                  </w:divsChild>
                </w:div>
                <w:div w:id="27802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628157">
          <w:marLeft w:val="0"/>
          <w:marRight w:val="0"/>
          <w:marTop w:val="0"/>
          <w:marBottom w:val="0"/>
          <w:divBdr>
            <w:top w:val="none" w:sz="0" w:space="0" w:color="auto"/>
            <w:left w:val="none" w:sz="0" w:space="0" w:color="auto"/>
            <w:bottom w:val="none" w:sz="0" w:space="0" w:color="auto"/>
            <w:right w:val="none" w:sz="0" w:space="0" w:color="auto"/>
          </w:divBdr>
          <w:divsChild>
            <w:div w:id="42868272">
              <w:marLeft w:val="0"/>
              <w:marRight w:val="0"/>
              <w:marTop w:val="0"/>
              <w:marBottom w:val="0"/>
              <w:divBdr>
                <w:top w:val="none" w:sz="0" w:space="0" w:color="auto"/>
                <w:left w:val="none" w:sz="0" w:space="0" w:color="auto"/>
                <w:bottom w:val="none" w:sz="0" w:space="0" w:color="auto"/>
                <w:right w:val="none" w:sz="0" w:space="0" w:color="auto"/>
              </w:divBdr>
            </w:div>
            <w:div w:id="713701551">
              <w:marLeft w:val="0"/>
              <w:marRight w:val="0"/>
              <w:marTop w:val="0"/>
              <w:marBottom w:val="0"/>
              <w:divBdr>
                <w:top w:val="none" w:sz="0" w:space="0" w:color="auto"/>
                <w:left w:val="none" w:sz="0" w:space="0" w:color="auto"/>
                <w:bottom w:val="none" w:sz="0" w:space="0" w:color="auto"/>
                <w:right w:val="none" w:sz="0" w:space="0" w:color="auto"/>
              </w:divBdr>
              <w:divsChild>
                <w:div w:id="679236514">
                  <w:marLeft w:val="0"/>
                  <w:marRight w:val="0"/>
                  <w:marTop w:val="0"/>
                  <w:marBottom w:val="0"/>
                  <w:divBdr>
                    <w:top w:val="none" w:sz="0" w:space="0" w:color="auto"/>
                    <w:left w:val="none" w:sz="0" w:space="0" w:color="auto"/>
                    <w:bottom w:val="none" w:sz="0" w:space="0" w:color="auto"/>
                    <w:right w:val="none" w:sz="0" w:space="0" w:color="auto"/>
                  </w:divBdr>
                </w:div>
                <w:div w:id="15927654">
                  <w:marLeft w:val="0"/>
                  <w:marRight w:val="0"/>
                  <w:marTop w:val="0"/>
                  <w:marBottom w:val="0"/>
                  <w:divBdr>
                    <w:top w:val="none" w:sz="0" w:space="0" w:color="auto"/>
                    <w:left w:val="none" w:sz="0" w:space="0" w:color="auto"/>
                    <w:bottom w:val="none" w:sz="0" w:space="0" w:color="auto"/>
                    <w:right w:val="none" w:sz="0" w:space="0" w:color="auto"/>
                  </w:divBdr>
                  <w:divsChild>
                    <w:div w:id="21280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760825">
              <w:marLeft w:val="0"/>
              <w:marRight w:val="0"/>
              <w:marTop w:val="0"/>
              <w:marBottom w:val="0"/>
              <w:divBdr>
                <w:top w:val="none" w:sz="0" w:space="0" w:color="auto"/>
                <w:left w:val="none" w:sz="0" w:space="0" w:color="auto"/>
                <w:bottom w:val="none" w:sz="0" w:space="0" w:color="auto"/>
                <w:right w:val="none" w:sz="0" w:space="0" w:color="auto"/>
              </w:divBdr>
              <w:divsChild>
                <w:div w:id="1019234033">
                  <w:marLeft w:val="0"/>
                  <w:marRight w:val="0"/>
                  <w:marTop w:val="0"/>
                  <w:marBottom w:val="0"/>
                  <w:divBdr>
                    <w:top w:val="none" w:sz="0" w:space="0" w:color="auto"/>
                    <w:left w:val="none" w:sz="0" w:space="0" w:color="auto"/>
                    <w:bottom w:val="none" w:sz="0" w:space="0" w:color="auto"/>
                    <w:right w:val="none" w:sz="0" w:space="0" w:color="auto"/>
                  </w:divBdr>
                </w:div>
                <w:div w:id="1957323062">
                  <w:marLeft w:val="0"/>
                  <w:marRight w:val="0"/>
                  <w:marTop w:val="0"/>
                  <w:marBottom w:val="0"/>
                  <w:divBdr>
                    <w:top w:val="none" w:sz="0" w:space="0" w:color="auto"/>
                    <w:left w:val="none" w:sz="0" w:space="0" w:color="auto"/>
                    <w:bottom w:val="none" w:sz="0" w:space="0" w:color="auto"/>
                    <w:right w:val="none" w:sz="0" w:space="0" w:color="auto"/>
                  </w:divBdr>
                  <w:divsChild>
                    <w:div w:id="384259825">
                      <w:marLeft w:val="0"/>
                      <w:marRight w:val="0"/>
                      <w:marTop w:val="0"/>
                      <w:marBottom w:val="0"/>
                      <w:divBdr>
                        <w:top w:val="none" w:sz="0" w:space="0" w:color="auto"/>
                        <w:left w:val="none" w:sz="0" w:space="0" w:color="auto"/>
                        <w:bottom w:val="none" w:sz="0" w:space="0" w:color="auto"/>
                        <w:right w:val="none" w:sz="0" w:space="0" w:color="auto"/>
                      </w:divBdr>
                    </w:div>
                  </w:divsChild>
                </w:div>
                <w:div w:id="2125299218">
                  <w:marLeft w:val="0"/>
                  <w:marRight w:val="0"/>
                  <w:marTop w:val="0"/>
                  <w:marBottom w:val="0"/>
                  <w:divBdr>
                    <w:top w:val="none" w:sz="0" w:space="0" w:color="auto"/>
                    <w:left w:val="none" w:sz="0" w:space="0" w:color="auto"/>
                    <w:bottom w:val="none" w:sz="0" w:space="0" w:color="auto"/>
                    <w:right w:val="none" w:sz="0" w:space="0" w:color="auto"/>
                  </w:divBdr>
                  <w:divsChild>
                    <w:div w:id="137041871">
                      <w:marLeft w:val="0"/>
                      <w:marRight w:val="0"/>
                      <w:marTop w:val="0"/>
                      <w:marBottom w:val="0"/>
                      <w:divBdr>
                        <w:top w:val="none" w:sz="0" w:space="0" w:color="auto"/>
                        <w:left w:val="none" w:sz="0" w:space="0" w:color="auto"/>
                        <w:bottom w:val="none" w:sz="0" w:space="0" w:color="auto"/>
                        <w:right w:val="none" w:sz="0" w:space="0" w:color="auto"/>
                      </w:divBdr>
                    </w:div>
                  </w:divsChild>
                </w:div>
                <w:div w:id="85156318">
                  <w:marLeft w:val="0"/>
                  <w:marRight w:val="0"/>
                  <w:marTop w:val="0"/>
                  <w:marBottom w:val="0"/>
                  <w:divBdr>
                    <w:top w:val="none" w:sz="0" w:space="0" w:color="auto"/>
                    <w:left w:val="none" w:sz="0" w:space="0" w:color="auto"/>
                    <w:bottom w:val="none" w:sz="0" w:space="0" w:color="auto"/>
                    <w:right w:val="none" w:sz="0" w:space="0" w:color="auto"/>
                  </w:divBdr>
                  <w:divsChild>
                    <w:div w:id="327173224">
                      <w:marLeft w:val="0"/>
                      <w:marRight w:val="0"/>
                      <w:marTop w:val="0"/>
                      <w:marBottom w:val="0"/>
                      <w:divBdr>
                        <w:top w:val="none" w:sz="0" w:space="0" w:color="auto"/>
                        <w:left w:val="none" w:sz="0" w:space="0" w:color="auto"/>
                        <w:bottom w:val="none" w:sz="0" w:space="0" w:color="auto"/>
                        <w:right w:val="none" w:sz="0" w:space="0" w:color="auto"/>
                      </w:divBdr>
                    </w:div>
                    <w:div w:id="1960449706">
                      <w:marLeft w:val="0"/>
                      <w:marRight w:val="0"/>
                      <w:marTop w:val="0"/>
                      <w:marBottom w:val="0"/>
                      <w:divBdr>
                        <w:top w:val="none" w:sz="0" w:space="0" w:color="auto"/>
                        <w:left w:val="none" w:sz="0" w:space="0" w:color="auto"/>
                        <w:bottom w:val="none" w:sz="0" w:space="0" w:color="auto"/>
                        <w:right w:val="none" w:sz="0" w:space="0" w:color="auto"/>
                      </w:divBdr>
                    </w:div>
                    <w:div w:id="1960260508">
                      <w:marLeft w:val="0"/>
                      <w:marRight w:val="0"/>
                      <w:marTop w:val="0"/>
                      <w:marBottom w:val="0"/>
                      <w:divBdr>
                        <w:top w:val="none" w:sz="0" w:space="0" w:color="auto"/>
                        <w:left w:val="none" w:sz="0" w:space="0" w:color="auto"/>
                        <w:bottom w:val="none" w:sz="0" w:space="0" w:color="auto"/>
                        <w:right w:val="none" w:sz="0" w:space="0" w:color="auto"/>
                      </w:divBdr>
                      <w:divsChild>
                        <w:div w:id="82996004">
                          <w:marLeft w:val="0"/>
                          <w:marRight w:val="0"/>
                          <w:marTop w:val="0"/>
                          <w:marBottom w:val="0"/>
                          <w:divBdr>
                            <w:top w:val="none" w:sz="0" w:space="0" w:color="auto"/>
                            <w:left w:val="none" w:sz="0" w:space="0" w:color="auto"/>
                            <w:bottom w:val="none" w:sz="0" w:space="0" w:color="auto"/>
                            <w:right w:val="none" w:sz="0" w:space="0" w:color="auto"/>
                          </w:divBdr>
                          <w:divsChild>
                            <w:div w:id="20978988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674846388">
                  <w:marLeft w:val="0"/>
                  <w:marRight w:val="0"/>
                  <w:marTop w:val="0"/>
                  <w:marBottom w:val="0"/>
                  <w:divBdr>
                    <w:top w:val="none" w:sz="0" w:space="0" w:color="auto"/>
                    <w:left w:val="none" w:sz="0" w:space="0" w:color="auto"/>
                    <w:bottom w:val="none" w:sz="0" w:space="0" w:color="auto"/>
                    <w:right w:val="none" w:sz="0" w:space="0" w:color="auto"/>
                  </w:divBdr>
                  <w:divsChild>
                    <w:div w:id="811482966">
                      <w:marLeft w:val="0"/>
                      <w:marRight w:val="0"/>
                      <w:marTop w:val="0"/>
                      <w:marBottom w:val="0"/>
                      <w:divBdr>
                        <w:top w:val="none" w:sz="0" w:space="0" w:color="auto"/>
                        <w:left w:val="none" w:sz="0" w:space="0" w:color="auto"/>
                        <w:bottom w:val="none" w:sz="0" w:space="0" w:color="auto"/>
                        <w:right w:val="none" w:sz="0" w:space="0" w:color="auto"/>
                      </w:divBdr>
                    </w:div>
                    <w:div w:id="1548954930">
                      <w:marLeft w:val="0"/>
                      <w:marRight w:val="0"/>
                      <w:marTop w:val="0"/>
                      <w:marBottom w:val="0"/>
                      <w:divBdr>
                        <w:top w:val="none" w:sz="0" w:space="0" w:color="auto"/>
                        <w:left w:val="none" w:sz="0" w:space="0" w:color="auto"/>
                        <w:bottom w:val="none" w:sz="0" w:space="0" w:color="auto"/>
                        <w:right w:val="none" w:sz="0" w:space="0" w:color="auto"/>
                      </w:divBdr>
                    </w:div>
                    <w:div w:id="1875344844">
                      <w:marLeft w:val="0"/>
                      <w:marRight w:val="0"/>
                      <w:marTop w:val="0"/>
                      <w:marBottom w:val="0"/>
                      <w:divBdr>
                        <w:top w:val="none" w:sz="0" w:space="0" w:color="auto"/>
                        <w:left w:val="none" w:sz="0" w:space="0" w:color="auto"/>
                        <w:bottom w:val="none" w:sz="0" w:space="0" w:color="auto"/>
                        <w:right w:val="none" w:sz="0" w:space="0" w:color="auto"/>
                      </w:divBdr>
                      <w:divsChild>
                        <w:div w:id="1414815330">
                          <w:marLeft w:val="0"/>
                          <w:marRight w:val="0"/>
                          <w:marTop w:val="0"/>
                          <w:marBottom w:val="0"/>
                          <w:divBdr>
                            <w:top w:val="none" w:sz="0" w:space="0" w:color="auto"/>
                            <w:left w:val="none" w:sz="0" w:space="0" w:color="auto"/>
                            <w:bottom w:val="none" w:sz="0" w:space="0" w:color="auto"/>
                            <w:right w:val="none" w:sz="0" w:space="0" w:color="auto"/>
                          </w:divBdr>
                          <w:divsChild>
                            <w:div w:id="152987596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16307066">
                  <w:marLeft w:val="0"/>
                  <w:marRight w:val="0"/>
                  <w:marTop w:val="0"/>
                  <w:marBottom w:val="0"/>
                  <w:divBdr>
                    <w:top w:val="none" w:sz="0" w:space="0" w:color="auto"/>
                    <w:left w:val="none" w:sz="0" w:space="0" w:color="auto"/>
                    <w:bottom w:val="none" w:sz="0" w:space="0" w:color="auto"/>
                    <w:right w:val="none" w:sz="0" w:space="0" w:color="auto"/>
                  </w:divBdr>
                  <w:divsChild>
                    <w:div w:id="1555968168">
                      <w:marLeft w:val="0"/>
                      <w:marRight w:val="0"/>
                      <w:marTop w:val="0"/>
                      <w:marBottom w:val="0"/>
                      <w:divBdr>
                        <w:top w:val="none" w:sz="0" w:space="0" w:color="auto"/>
                        <w:left w:val="none" w:sz="0" w:space="0" w:color="auto"/>
                        <w:bottom w:val="none" w:sz="0" w:space="0" w:color="auto"/>
                        <w:right w:val="none" w:sz="0" w:space="0" w:color="auto"/>
                      </w:divBdr>
                    </w:div>
                    <w:div w:id="685059802">
                      <w:marLeft w:val="0"/>
                      <w:marRight w:val="0"/>
                      <w:marTop w:val="0"/>
                      <w:marBottom w:val="0"/>
                      <w:divBdr>
                        <w:top w:val="none" w:sz="0" w:space="0" w:color="auto"/>
                        <w:left w:val="none" w:sz="0" w:space="0" w:color="auto"/>
                        <w:bottom w:val="none" w:sz="0" w:space="0" w:color="auto"/>
                        <w:right w:val="none" w:sz="0" w:space="0" w:color="auto"/>
                      </w:divBdr>
                    </w:div>
                    <w:div w:id="876620198">
                      <w:marLeft w:val="0"/>
                      <w:marRight w:val="0"/>
                      <w:marTop w:val="0"/>
                      <w:marBottom w:val="0"/>
                      <w:divBdr>
                        <w:top w:val="none" w:sz="0" w:space="0" w:color="auto"/>
                        <w:left w:val="none" w:sz="0" w:space="0" w:color="auto"/>
                        <w:bottom w:val="none" w:sz="0" w:space="0" w:color="auto"/>
                        <w:right w:val="none" w:sz="0" w:space="0" w:color="auto"/>
                      </w:divBdr>
                      <w:divsChild>
                        <w:div w:id="1829513594">
                          <w:marLeft w:val="0"/>
                          <w:marRight w:val="0"/>
                          <w:marTop w:val="0"/>
                          <w:marBottom w:val="0"/>
                          <w:divBdr>
                            <w:top w:val="none" w:sz="0" w:space="0" w:color="auto"/>
                            <w:left w:val="none" w:sz="0" w:space="0" w:color="auto"/>
                            <w:bottom w:val="none" w:sz="0" w:space="0" w:color="auto"/>
                            <w:right w:val="none" w:sz="0" w:space="0" w:color="auto"/>
                          </w:divBdr>
                          <w:divsChild>
                            <w:div w:id="19653102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87576143">
                  <w:marLeft w:val="0"/>
                  <w:marRight w:val="0"/>
                  <w:marTop w:val="0"/>
                  <w:marBottom w:val="0"/>
                  <w:divBdr>
                    <w:top w:val="none" w:sz="0" w:space="0" w:color="auto"/>
                    <w:left w:val="none" w:sz="0" w:space="0" w:color="auto"/>
                    <w:bottom w:val="none" w:sz="0" w:space="0" w:color="auto"/>
                    <w:right w:val="none" w:sz="0" w:space="0" w:color="auto"/>
                  </w:divBdr>
                  <w:divsChild>
                    <w:div w:id="266041354">
                      <w:marLeft w:val="0"/>
                      <w:marRight w:val="0"/>
                      <w:marTop w:val="0"/>
                      <w:marBottom w:val="0"/>
                      <w:divBdr>
                        <w:top w:val="none" w:sz="0" w:space="0" w:color="auto"/>
                        <w:left w:val="none" w:sz="0" w:space="0" w:color="auto"/>
                        <w:bottom w:val="none" w:sz="0" w:space="0" w:color="auto"/>
                        <w:right w:val="none" w:sz="0" w:space="0" w:color="auto"/>
                      </w:divBdr>
                    </w:div>
                    <w:div w:id="1144738590">
                      <w:marLeft w:val="0"/>
                      <w:marRight w:val="0"/>
                      <w:marTop w:val="0"/>
                      <w:marBottom w:val="0"/>
                      <w:divBdr>
                        <w:top w:val="none" w:sz="0" w:space="0" w:color="auto"/>
                        <w:left w:val="none" w:sz="0" w:space="0" w:color="auto"/>
                        <w:bottom w:val="none" w:sz="0" w:space="0" w:color="auto"/>
                        <w:right w:val="none" w:sz="0" w:space="0" w:color="auto"/>
                      </w:divBdr>
                    </w:div>
                    <w:div w:id="661356287">
                      <w:marLeft w:val="0"/>
                      <w:marRight w:val="0"/>
                      <w:marTop w:val="0"/>
                      <w:marBottom w:val="0"/>
                      <w:divBdr>
                        <w:top w:val="none" w:sz="0" w:space="0" w:color="auto"/>
                        <w:left w:val="none" w:sz="0" w:space="0" w:color="auto"/>
                        <w:bottom w:val="none" w:sz="0" w:space="0" w:color="auto"/>
                        <w:right w:val="none" w:sz="0" w:space="0" w:color="auto"/>
                      </w:divBdr>
                      <w:divsChild>
                        <w:div w:id="1703824167">
                          <w:marLeft w:val="0"/>
                          <w:marRight w:val="0"/>
                          <w:marTop w:val="0"/>
                          <w:marBottom w:val="0"/>
                          <w:divBdr>
                            <w:top w:val="none" w:sz="0" w:space="0" w:color="auto"/>
                            <w:left w:val="none" w:sz="0" w:space="0" w:color="auto"/>
                            <w:bottom w:val="none" w:sz="0" w:space="0" w:color="auto"/>
                            <w:right w:val="none" w:sz="0" w:space="0" w:color="auto"/>
                          </w:divBdr>
                          <w:divsChild>
                            <w:div w:id="9665919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798514">
                      <w:marLeft w:val="0"/>
                      <w:marRight w:val="0"/>
                      <w:marTop w:val="0"/>
                      <w:marBottom w:val="0"/>
                      <w:divBdr>
                        <w:top w:val="none" w:sz="0" w:space="0" w:color="auto"/>
                        <w:left w:val="none" w:sz="0" w:space="0" w:color="auto"/>
                        <w:bottom w:val="none" w:sz="0" w:space="0" w:color="auto"/>
                        <w:right w:val="none" w:sz="0" w:space="0" w:color="auto"/>
                      </w:divBdr>
                      <w:divsChild>
                        <w:div w:id="1031801937">
                          <w:marLeft w:val="0"/>
                          <w:marRight w:val="0"/>
                          <w:marTop w:val="0"/>
                          <w:marBottom w:val="0"/>
                          <w:divBdr>
                            <w:top w:val="none" w:sz="0" w:space="0" w:color="auto"/>
                            <w:left w:val="none" w:sz="0" w:space="0" w:color="auto"/>
                            <w:bottom w:val="none" w:sz="0" w:space="0" w:color="auto"/>
                            <w:right w:val="none" w:sz="0" w:space="0" w:color="auto"/>
                          </w:divBdr>
                          <w:divsChild>
                            <w:div w:id="68825992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06555067">
                      <w:marLeft w:val="0"/>
                      <w:marRight w:val="0"/>
                      <w:marTop w:val="0"/>
                      <w:marBottom w:val="0"/>
                      <w:divBdr>
                        <w:top w:val="none" w:sz="0" w:space="0" w:color="auto"/>
                        <w:left w:val="none" w:sz="0" w:space="0" w:color="auto"/>
                        <w:bottom w:val="none" w:sz="0" w:space="0" w:color="auto"/>
                        <w:right w:val="none" w:sz="0" w:space="0" w:color="auto"/>
                      </w:divBdr>
                    </w:div>
                    <w:div w:id="10498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5507">
              <w:marLeft w:val="0"/>
              <w:marRight w:val="0"/>
              <w:marTop w:val="0"/>
              <w:marBottom w:val="0"/>
              <w:divBdr>
                <w:top w:val="none" w:sz="0" w:space="0" w:color="auto"/>
                <w:left w:val="none" w:sz="0" w:space="0" w:color="auto"/>
                <w:bottom w:val="none" w:sz="0" w:space="0" w:color="auto"/>
                <w:right w:val="none" w:sz="0" w:space="0" w:color="auto"/>
              </w:divBdr>
              <w:divsChild>
                <w:div w:id="328874895">
                  <w:marLeft w:val="0"/>
                  <w:marRight w:val="0"/>
                  <w:marTop w:val="0"/>
                  <w:marBottom w:val="0"/>
                  <w:divBdr>
                    <w:top w:val="none" w:sz="0" w:space="0" w:color="auto"/>
                    <w:left w:val="none" w:sz="0" w:space="0" w:color="auto"/>
                    <w:bottom w:val="none" w:sz="0" w:space="0" w:color="auto"/>
                    <w:right w:val="none" w:sz="0" w:space="0" w:color="auto"/>
                  </w:divBdr>
                </w:div>
                <w:div w:id="1815684045">
                  <w:marLeft w:val="0"/>
                  <w:marRight w:val="0"/>
                  <w:marTop w:val="0"/>
                  <w:marBottom w:val="0"/>
                  <w:divBdr>
                    <w:top w:val="none" w:sz="0" w:space="0" w:color="auto"/>
                    <w:left w:val="none" w:sz="0" w:space="0" w:color="auto"/>
                    <w:bottom w:val="none" w:sz="0" w:space="0" w:color="auto"/>
                    <w:right w:val="none" w:sz="0" w:space="0" w:color="auto"/>
                  </w:divBdr>
                </w:div>
                <w:div w:id="1149176299">
                  <w:marLeft w:val="0"/>
                  <w:marRight w:val="0"/>
                  <w:marTop w:val="0"/>
                  <w:marBottom w:val="0"/>
                  <w:divBdr>
                    <w:top w:val="none" w:sz="0" w:space="0" w:color="auto"/>
                    <w:left w:val="none" w:sz="0" w:space="0" w:color="auto"/>
                    <w:bottom w:val="none" w:sz="0" w:space="0" w:color="auto"/>
                    <w:right w:val="none" w:sz="0" w:space="0" w:color="auto"/>
                  </w:divBdr>
                  <w:divsChild>
                    <w:div w:id="446237568">
                      <w:marLeft w:val="0"/>
                      <w:marRight w:val="0"/>
                      <w:marTop w:val="0"/>
                      <w:marBottom w:val="0"/>
                      <w:divBdr>
                        <w:top w:val="none" w:sz="0" w:space="0" w:color="auto"/>
                        <w:left w:val="none" w:sz="0" w:space="0" w:color="auto"/>
                        <w:bottom w:val="none" w:sz="0" w:space="0" w:color="auto"/>
                        <w:right w:val="none" w:sz="0" w:space="0" w:color="auto"/>
                      </w:divBdr>
                      <w:divsChild>
                        <w:div w:id="10728604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617805">
                  <w:marLeft w:val="0"/>
                  <w:marRight w:val="0"/>
                  <w:marTop w:val="0"/>
                  <w:marBottom w:val="0"/>
                  <w:divBdr>
                    <w:top w:val="none" w:sz="0" w:space="0" w:color="auto"/>
                    <w:left w:val="none" w:sz="0" w:space="0" w:color="auto"/>
                    <w:bottom w:val="none" w:sz="0" w:space="0" w:color="auto"/>
                    <w:right w:val="none" w:sz="0" w:space="0" w:color="auto"/>
                  </w:divBdr>
                </w:div>
                <w:div w:id="360402515">
                  <w:marLeft w:val="0"/>
                  <w:marRight w:val="0"/>
                  <w:marTop w:val="0"/>
                  <w:marBottom w:val="0"/>
                  <w:divBdr>
                    <w:top w:val="none" w:sz="0" w:space="0" w:color="auto"/>
                    <w:left w:val="none" w:sz="0" w:space="0" w:color="auto"/>
                    <w:bottom w:val="none" w:sz="0" w:space="0" w:color="auto"/>
                    <w:right w:val="none" w:sz="0" w:space="0" w:color="auto"/>
                  </w:divBdr>
                </w:div>
                <w:div w:id="1411460881">
                  <w:marLeft w:val="0"/>
                  <w:marRight w:val="0"/>
                  <w:marTop w:val="0"/>
                  <w:marBottom w:val="0"/>
                  <w:divBdr>
                    <w:top w:val="none" w:sz="0" w:space="0" w:color="auto"/>
                    <w:left w:val="none" w:sz="0" w:space="0" w:color="auto"/>
                    <w:bottom w:val="none" w:sz="0" w:space="0" w:color="auto"/>
                    <w:right w:val="none" w:sz="0" w:space="0" w:color="auto"/>
                  </w:divBdr>
                </w:div>
              </w:divsChild>
            </w:div>
            <w:div w:id="1808276288">
              <w:marLeft w:val="0"/>
              <w:marRight w:val="0"/>
              <w:marTop w:val="0"/>
              <w:marBottom w:val="0"/>
              <w:divBdr>
                <w:top w:val="none" w:sz="0" w:space="0" w:color="auto"/>
                <w:left w:val="none" w:sz="0" w:space="0" w:color="auto"/>
                <w:bottom w:val="none" w:sz="0" w:space="0" w:color="auto"/>
                <w:right w:val="none" w:sz="0" w:space="0" w:color="auto"/>
              </w:divBdr>
              <w:divsChild>
                <w:div w:id="573861327">
                  <w:marLeft w:val="0"/>
                  <w:marRight w:val="0"/>
                  <w:marTop w:val="0"/>
                  <w:marBottom w:val="0"/>
                  <w:divBdr>
                    <w:top w:val="none" w:sz="0" w:space="0" w:color="auto"/>
                    <w:left w:val="none" w:sz="0" w:space="0" w:color="auto"/>
                    <w:bottom w:val="none" w:sz="0" w:space="0" w:color="auto"/>
                    <w:right w:val="none" w:sz="0" w:space="0" w:color="auto"/>
                  </w:divBdr>
                </w:div>
                <w:div w:id="1124422867">
                  <w:marLeft w:val="0"/>
                  <w:marRight w:val="0"/>
                  <w:marTop w:val="0"/>
                  <w:marBottom w:val="0"/>
                  <w:divBdr>
                    <w:top w:val="none" w:sz="0" w:space="0" w:color="auto"/>
                    <w:left w:val="none" w:sz="0" w:space="0" w:color="auto"/>
                    <w:bottom w:val="none" w:sz="0" w:space="0" w:color="auto"/>
                    <w:right w:val="none" w:sz="0" w:space="0" w:color="auto"/>
                  </w:divBdr>
                </w:div>
                <w:div w:id="923299477">
                  <w:marLeft w:val="0"/>
                  <w:marRight w:val="0"/>
                  <w:marTop w:val="0"/>
                  <w:marBottom w:val="0"/>
                  <w:divBdr>
                    <w:top w:val="none" w:sz="0" w:space="0" w:color="auto"/>
                    <w:left w:val="none" w:sz="0" w:space="0" w:color="auto"/>
                    <w:bottom w:val="none" w:sz="0" w:space="0" w:color="auto"/>
                    <w:right w:val="none" w:sz="0" w:space="0" w:color="auto"/>
                  </w:divBdr>
                </w:div>
                <w:div w:id="2048217450">
                  <w:marLeft w:val="0"/>
                  <w:marRight w:val="0"/>
                  <w:marTop w:val="0"/>
                  <w:marBottom w:val="0"/>
                  <w:divBdr>
                    <w:top w:val="none" w:sz="0" w:space="0" w:color="auto"/>
                    <w:left w:val="none" w:sz="0" w:space="0" w:color="auto"/>
                    <w:bottom w:val="none" w:sz="0" w:space="0" w:color="auto"/>
                    <w:right w:val="none" w:sz="0" w:space="0" w:color="auto"/>
                  </w:divBdr>
                </w:div>
                <w:div w:id="1992100476">
                  <w:marLeft w:val="0"/>
                  <w:marRight w:val="0"/>
                  <w:marTop w:val="0"/>
                  <w:marBottom w:val="0"/>
                  <w:divBdr>
                    <w:top w:val="none" w:sz="0" w:space="0" w:color="auto"/>
                    <w:left w:val="none" w:sz="0" w:space="0" w:color="auto"/>
                    <w:bottom w:val="none" w:sz="0" w:space="0" w:color="auto"/>
                    <w:right w:val="none" w:sz="0" w:space="0" w:color="auto"/>
                  </w:divBdr>
                  <w:divsChild>
                    <w:div w:id="126818429">
                      <w:marLeft w:val="0"/>
                      <w:marRight w:val="0"/>
                      <w:marTop w:val="0"/>
                      <w:marBottom w:val="0"/>
                      <w:divBdr>
                        <w:top w:val="none" w:sz="0" w:space="0" w:color="auto"/>
                        <w:left w:val="none" w:sz="0" w:space="0" w:color="auto"/>
                        <w:bottom w:val="none" w:sz="0" w:space="0" w:color="auto"/>
                        <w:right w:val="none" w:sz="0" w:space="0" w:color="auto"/>
                      </w:divBdr>
                      <w:divsChild>
                        <w:div w:id="202226922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82628649">
                  <w:marLeft w:val="0"/>
                  <w:marRight w:val="0"/>
                  <w:marTop w:val="0"/>
                  <w:marBottom w:val="0"/>
                  <w:divBdr>
                    <w:top w:val="none" w:sz="0" w:space="0" w:color="auto"/>
                    <w:left w:val="none" w:sz="0" w:space="0" w:color="auto"/>
                    <w:bottom w:val="none" w:sz="0" w:space="0" w:color="auto"/>
                    <w:right w:val="none" w:sz="0" w:space="0" w:color="auto"/>
                  </w:divBdr>
                </w:div>
                <w:div w:id="1937668121">
                  <w:marLeft w:val="0"/>
                  <w:marRight w:val="0"/>
                  <w:marTop w:val="0"/>
                  <w:marBottom w:val="0"/>
                  <w:divBdr>
                    <w:top w:val="none" w:sz="0" w:space="0" w:color="auto"/>
                    <w:left w:val="none" w:sz="0" w:space="0" w:color="auto"/>
                    <w:bottom w:val="none" w:sz="0" w:space="0" w:color="auto"/>
                    <w:right w:val="none" w:sz="0" w:space="0" w:color="auto"/>
                  </w:divBdr>
                </w:div>
                <w:div w:id="1104225494">
                  <w:marLeft w:val="0"/>
                  <w:marRight w:val="0"/>
                  <w:marTop w:val="0"/>
                  <w:marBottom w:val="0"/>
                  <w:divBdr>
                    <w:top w:val="none" w:sz="0" w:space="0" w:color="auto"/>
                    <w:left w:val="none" w:sz="0" w:space="0" w:color="auto"/>
                    <w:bottom w:val="none" w:sz="0" w:space="0" w:color="auto"/>
                    <w:right w:val="none" w:sz="0" w:space="0" w:color="auto"/>
                  </w:divBdr>
                  <w:divsChild>
                    <w:div w:id="1481120304">
                      <w:marLeft w:val="0"/>
                      <w:marRight w:val="0"/>
                      <w:marTop w:val="0"/>
                      <w:marBottom w:val="0"/>
                      <w:divBdr>
                        <w:top w:val="none" w:sz="0" w:space="0" w:color="auto"/>
                        <w:left w:val="none" w:sz="0" w:space="0" w:color="auto"/>
                        <w:bottom w:val="none" w:sz="0" w:space="0" w:color="auto"/>
                        <w:right w:val="none" w:sz="0" w:space="0" w:color="auto"/>
                      </w:divBdr>
                      <w:divsChild>
                        <w:div w:id="2974154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235967411">
                  <w:marLeft w:val="0"/>
                  <w:marRight w:val="0"/>
                  <w:marTop w:val="0"/>
                  <w:marBottom w:val="0"/>
                  <w:divBdr>
                    <w:top w:val="none" w:sz="0" w:space="0" w:color="auto"/>
                    <w:left w:val="none" w:sz="0" w:space="0" w:color="auto"/>
                    <w:bottom w:val="none" w:sz="0" w:space="0" w:color="auto"/>
                    <w:right w:val="none" w:sz="0" w:space="0" w:color="auto"/>
                  </w:divBdr>
                </w:div>
                <w:div w:id="890580467">
                  <w:marLeft w:val="0"/>
                  <w:marRight w:val="0"/>
                  <w:marTop w:val="0"/>
                  <w:marBottom w:val="0"/>
                  <w:divBdr>
                    <w:top w:val="none" w:sz="0" w:space="0" w:color="auto"/>
                    <w:left w:val="none" w:sz="0" w:space="0" w:color="auto"/>
                    <w:bottom w:val="none" w:sz="0" w:space="0" w:color="auto"/>
                    <w:right w:val="none" w:sz="0" w:space="0" w:color="auto"/>
                  </w:divBdr>
                </w:div>
                <w:div w:id="506754146">
                  <w:marLeft w:val="0"/>
                  <w:marRight w:val="0"/>
                  <w:marTop w:val="0"/>
                  <w:marBottom w:val="0"/>
                  <w:divBdr>
                    <w:top w:val="none" w:sz="0" w:space="0" w:color="auto"/>
                    <w:left w:val="none" w:sz="0" w:space="0" w:color="auto"/>
                    <w:bottom w:val="none" w:sz="0" w:space="0" w:color="auto"/>
                    <w:right w:val="none" w:sz="0" w:space="0" w:color="auto"/>
                  </w:divBdr>
                  <w:divsChild>
                    <w:div w:id="861819030">
                      <w:marLeft w:val="0"/>
                      <w:marRight w:val="0"/>
                      <w:marTop w:val="0"/>
                      <w:marBottom w:val="0"/>
                      <w:divBdr>
                        <w:top w:val="none" w:sz="0" w:space="0" w:color="auto"/>
                        <w:left w:val="none" w:sz="0" w:space="0" w:color="auto"/>
                        <w:bottom w:val="none" w:sz="0" w:space="0" w:color="auto"/>
                        <w:right w:val="none" w:sz="0" w:space="0" w:color="auto"/>
                      </w:divBdr>
                      <w:divsChild>
                        <w:div w:id="124776255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97279103">
                  <w:marLeft w:val="0"/>
                  <w:marRight w:val="0"/>
                  <w:marTop w:val="0"/>
                  <w:marBottom w:val="0"/>
                  <w:divBdr>
                    <w:top w:val="none" w:sz="0" w:space="0" w:color="auto"/>
                    <w:left w:val="none" w:sz="0" w:space="0" w:color="auto"/>
                    <w:bottom w:val="none" w:sz="0" w:space="0" w:color="auto"/>
                    <w:right w:val="none" w:sz="0" w:space="0" w:color="auto"/>
                  </w:divBdr>
                </w:div>
                <w:div w:id="1215039562">
                  <w:marLeft w:val="0"/>
                  <w:marRight w:val="0"/>
                  <w:marTop w:val="0"/>
                  <w:marBottom w:val="0"/>
                  <w:divBdr>
                    <w:top w:val="none" w:sz="0" w:space="0" w:color="auto"/>
                    <w:left w:val="none" w:sz="0" w:space="0" w:color="auto"/>
                    <w:bottom w:val="none" w:sz="0" w:space="0" w:color="auto"/>
                    <w:right w:val="none" w:sz="0" w:space="0" w:color="auto"/>
                  </w:divBdr>
                </w:div>
                <w:div w:id="1993941666">
                  <w:marLeft w:val="0"/>
                  <w:marRight w:val="0"/>
                  <w:marTop w:val="0"/>
                  <w:marBottom w:val="0"/>
                  <w:divBdr>
                    <w:top w:val="none" w:sz="0" w:space="0" w:color="auto"/>
                    <w:left w:val="none" w:sz="0" w:space="0" w:color="auto"/>
                    <w:bottom w:val="none" w:sz="0" w:space="0" w:color="auto"/>
                    <w:right w:val="none" w:sz="0" w:space="0" w:color="auto"/>
                  </w:divBdr>
                  <w:divsChild>
                    <w:div w:id="570500689">
                      <w:marLeft w:val="0"/>
                      <w:marRight w:val="0"/>
                      <w:marTop w:val="0"/>
                      <w:marBottom w:val="0"/>
                      <w:divBdr>
                        <w:top w:val="none" w:sz="0" w:space="0" w:color="auto"/>
                        <w:left w:val="none" w:sz="0" w:space="0" w:color="auto"/>
                        <w:bottom w:val="none" w:sz="0" w:space="0" w:color="auto"/>
                        <w:right w:val="none" w:sz="0" w:space="0" w:color="auto"/>
                      </w:divBdr>
                      <w:divsChild>
                        <w:div w:id="199996496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12536058">
                  <w:marLeft w:val="0"/>
                  <w:marRight w:val="0"/>
                  <w:marTop w:val="0"/>
                  <w:marBottom w:val="0"/>
                  <w:divBdr>
                    <w:top w:val="none" w:sz="0" w:space="0" w:color="auto"/>
                    <w:left w:val="none" w:sz="0" w:space="0" w:color="auto"/>
                    <w:bottom w:val="none" w:sz="0" w:space="0" w:color="auto"/>
                    <w:right w:val="none" w:sz="0" w:space="0" w:color="auto"/>
                  </w:divBdr>
                </w:div>
              </w:divsChild>
            </w:div>
            <w:div w:id="855995666">
              <w:marLeft w:val="0"/>
              <w:marRight w:val="0"/>
              <w:marTop w:val="0"/>
              <w:marBottom w:val="0"/>
              <w:divBdr>
                <w:top w:val="none" w:sz="0" w:space="0" w:color="auto"/>
                <w:left w:val="none" w:sz="0" w:space="0" w:color="auto"/>
                <w:bottom w:val="none" w:sz="0" w:space="0" w:color="auto"/>
                <w:right w:val="none" w:sz="0" w:space="0" w:color="auto"/>
              </w:divBdr>
              <w:divsChild>
                <w:div w:id="2010523743">
                  <w:marLeft w:val="0"/>
                  <w:marRight w:val="0"/>
                  <w:marTop w:val="0"/>
                  <w:marBottom w:val="0"/>
                  <w:divBdr>
                    <w:top w:val="none" w:sz="0" w:space="0" w:color="auto"/>
                    <w:left w:val="none" w:sz="0" w:space="0" w:color="auto"/>
                    <w:bottom w:val="none" w:sz="0" w:space="0" w:color="auto"/>
                    <w:right w:val="none" w:sz="0" w:space="0" w:color="auto"/>
                  </w:divBdr>
                </w:div>
                <w:div w:id="944265197">
                  <w:marLeft w:val="0"/>
                  <w:marRight w:val="0"/>
                  <w:marTop w:val="0"/>
                  <w:marBottom w:val="0"/>
                  <w:divBdr>
                    <w:top w:val="none" w:sz="0" w:space="0" w:color="auto"/>
                    <w:left w:val="none" w:sz="0" w:space="0" w:color="auto"/>
                    <w:bottom w:val="none" w:sz="0" w:space="0" w:color="auto"/>
                    <w:right w:val="none" w:sz="0" w:space="0" w:color="auto"/>
                  </w:divBdr>
                  <w:divsChild>
                    <w:div w:id="16315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599">
              <w:marLeft w:val="0"/>
              <w:marRight w:val="0"/>
              <w:marTop w:val="0"/>
              <w:marBottom w:val="0"/>
              <w:divBdr>
                <w:top w:val="none" w:sz="0" w:space="0" w:color="auto"/>
                <w:left w:val="none" w:sz="0" w:space="0" w:color="auto"/>
                <w:bottom w:val="none" w:sz="0" w:space="0" w:color="auto"/>
                <w:right w:val="none" w:sz="0" w:space="0" w:color="auto"/>
              </w:divBdr>
              <w:divsChild>
                <w:div w:id="1440954074">
                  <w:marLeft w:val="0"/>
                  <w:marRight w:val="0"/>
                  <w:marTop w:val="0"/>
                  <w:marBottom w:val="0"/>
                  <w:divBdr>
                    <w:top w:val="none" w:sz="0" w:space="0" w:color="auto"/>
                    <w:left w:val="none" w:sz="0" w:space="0" w:color="auto"/>
                    <w:bottom w:val="none" w:sz="0" w:space="0" w:color="auto"/>
                    <w:right w:val="none" w:sz="0" w:space="0" w:color="auto"/>
                  </w:divBdr>
                </w:div>
                <w:div w:id="1848669478">
                  <w:marLeft w:val="0"/>
                  <w:marRight w:val="0"/>
                  <w:marTop w:val="0"/>
                  <w:marBottom w:val="0"/>
                  <w:divBdr>
                    <w:top w:val="none" w:sz="0" w:space="0" w:color="auto"/>
                    <w:left w:val="none" w:sz="0" w:space="0" w:color="auto"/>
                    <w:bottom w:val="none" w:sz="0" w:space="0" w:color="auto"/>
                    <w:right w:val="none" w:sz="0" w:space="0" w:color="auto"/>
                  </w:divBdr>
                </w:div>
                <w:div w:id="1338658952">
                  <w:marLeft w:val="0"/>
                  <w:marRight w:val="0"/>
                  <w:marTop w:val="0"/>
                  <w:marBottom w:val="0"/>
                  <w:divBdr>
                    <w:top w:val="none" w:sz="0" w:space="0" w:color="auto"/>
                    <w:left w:val="none" w:sz="0" w:space="0" w:color="auto"/>
                    <w:bottom w:val="none" w:sz="0" w:space="0" w:color="auto"/>
                    <w:right w:val="none" w:sz="0" w:space="0" w:color="auto"/>
                  </w:divBdr>
                </w:div>
                <w:div w:id="1874148679">
                  <w:marLeft w:val="0"/>
                  <w:marRight w:val="0"/>
                  <w:marTop w:val="0"/>
                  <w:marBottom w:val="0"/>
                  <w:divBdr>
                    <w:top w:val="none" w:sz="0" w:space="0" w:color="auto"/>
                    <w:left w:val="none" w:sz="0" w:space="0" w:color="auto"/>
                    <w:bottom w:val="none" w:sz="0" w:space="0" w:color="auto"/>
                    <w:right w:val="none" w:sz="0" w:space="0" w:color="auto"/>
                  </w:divBdr>
                  <w:divsChild>
                    <w:div w:id="850072253">
                      <w:marLeft w:val="0"/>
                      <w:marRight w:val="0"/>
                      <w:marTop w:val="0"/>
                      <w:marBottom w:val="0"/>
                      <w:divBdr>
                        <w:top w:val="none" w:sz="0" w:space="0" w:color="auto"/>
                        <w:left w:val="none" w:sz="0" w:space="0" w:color="auto"/>
                        <w:bottom w:val="none" w:sz="0" w:space="0" w:color="auto"/>
                        <w:right w:val="none" w:sz="0" w:space="0" w:color="auto"/>
                      </w:divBdr>
                      <w:divsChild>
                        <w:div w:id="5285703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27519646">
                  <w:marLeft w:val="0"/>
                  <w:marRight w:val="0"/>
                  <w:marTop w:val="0"/>
                  <w:marBottom w:val="0"/>
                  <w:divBdr>
                    <w:top w:val="none" w:sz="0" w:space="0" w:color="auto"/>
                    <w:left w:val="none" w:sz="0" w:space="0" w:color="auto"/>
                    <w:bottom w:val="none" w:sz="0" w:space="0" w:color="auto"/>
                    <w:right w:val="none" w:sz="0" w:space="0" w:color="auto"/>
                  </w:divBdr>
                </w:div>
                <w:div w:id="1025785392">
                  <w:marLeft w:val="0"/>
                  <w:marRight w:val="0"/>
                  <w:marTop w:val="0"/>
                  <w:marBottom w:val="0"/>
                  <w:divBdr>
                    <w:top w:val="none" w:sz="0" w:space="0" w:color="auto"/>
                    <w:left w:val="none" w:sz="0" w:space="0" w:color="auto"/>
                    <w:bottom w:val="none" w:sz="0" w:space="0" w:color="auto"/>
                    <w:right w:val="none" w:sz="0" w:space="0" w:color="auto"/>
                  </w:divBdr>
                  <w:divsChild>
                    <w:div w:id="1154105347">
                      <w:marLeft w:val="0"/>
                      <w:marRight w:val="0"/>
                      <w:marTop w:val="0"/>
                      <w:marBottom w:val="0"/>
                      <w:divBdr>
                        <w:top w:val="none" w:sz="0" w:space="0" w:color="auto"/>
                        <w:left w:val="none" w:sz="0" w:space="0" w:color="auto"/>
                        <w:bottom w:val="none" w:sz="0" w:space="0" w:color="auto"/>
                        <w:right w:val="none" w:sz="0" w:space="0" w:color="auto"/>
                      </w:divBdr>
                      <w:divsChild>
                        <w:div w:id="133583595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8912591">
                  <w:marLeft w:val="0"/>
                  <w:marRight w:val="0"/>
                  <w:marTop w:val="0"/>
                  <w:marBottom w:val="0"/>
                  <w:divBdr>
                    <w:top w:val="none" w:sz="0" w:space="0" w:color="auto"/>
                    <w:left w:val="none" w:sz="0" w:space="0" w:color="auto"/>
                    <w:bottom w:val="none" w:sz="0" w:space="0" w:color="auto"/>
                    <w:right w:val="none" w:sz="0" w:space="0" w:color="auto"/>
                  </w:divBdr>
                </w:div>
                <w:div w:id="697390165">
                  <w:marLeft w:val="0"/>
                  <w:marRight w:val="0"/>
                  <w:marTop w:val="0"/>
                  <w:marBottom w:val="0"/>
                  <w:divBdr>
                    <w:top w:val="none" w:sz="0" w:space="0" w:color="auto"/>
                    <w:left w:val="none" w:sz="0" w:space="0" w:color="auto"/>
                    <w:bottom w:val="none" w:sz="0" w:space="0" w:color="auto"/>
                    <w:right w:val="none" w:sz="0" w:space="0" w:color="auto"/>
                  </w:divBdr>
                </w:div>
              </w:divsChild>
            </w:div>
            <w:div w:id="381251511">
              <w:marLeft w:val="0"/>
              <w:marRight w:val="0"/>
              <w:marTop w:val="0"/>
              <w:marBottom w:val="0"/>
              <w:divBdr>
                <w:top w:val="none" w:sz="0" w:space="0" w:color="auto"/>
                <w:left w:val="none" w:sz="0" w:space="0" w:color="auto"/>
                <w:bottom w:val="none" w:sz="0" w:space="0" w:color="auto"/>
                <w:right w:val="none" w:sz="0" w:space="0" w:color="auto"/>
              </w:divBdr>
              <w:divsChild>
                <w:div w:id="881945941">
                  <w:marLeft w:val="0"/>
                  <w:marRight w:val="0"/>
                  <w:marTop w:val="0"/>
                  <w:marBottom w:val="0"/>
                  <w:divBdr>
                    <w:top w:val="none" w:sz="0" w:space="0" w:color="auto"/>
                    <w:left w:val="none" w:sz="0" w:space="0" w:color="auto"/>
                    <w:bottom w:val="none" w:sz="0" w:space="0" w:color="auto"/>
                    <w:right w:val="none" w:sz="0" w:space="0" w:color="auto"/>
                  </w:divBdr>
                </w:div>
                <w:div w:id="1852836035">
                  <w:marLeft w:val="0"/>
                  <w:marRight w:val="0"/>
                  <w:marTop w:val="0"/>
                  <w:marBottom w:val="0"/>
                  <w:divBdr>
                    <w:top w:val="none" w:sz="0" w:space="0" w:color="auto"/>
                    <w:left w:val="none" w:sz="0" w:space="0" w:color="auto"/>
                    <w:bottom w:val="none" w:sz="0" w:space="0" w:color="auto"/>
                    <w:right w:val="none" w:sz="0" w:space="0" w:color="auto"/>
                  </w:divBdr>
                </w:div>
                <w:div w:id="639647897">
                  <w:marLeft w:val="0"/>
                  <w:marRight w:val="0"/>
                  <w:marTop w:val="0"/>
                  <w:marBottom w:val="0"/>
                  <w:divBdr>
                    <w:top w:val="none" w:sz="0" w:space="0" w:color="auto"/>
                    <w:left w:val="none" w:sz="0" w:space="0" w:color="auto"/>
                    <w:bottom w:val="none" w:sz="0" w:space="0" w:color="auto"/>
                    <w:right w:val="none" w:sz="0" w:space="0" w:color="auto"/>
                  </w:divBdr>
                </w:div>
                <w:div w:id="1762947627">
                  <w:marLeft w:val="0"/>
                  <w:marRight w:val="0"/>
                  <w:marTop w:val="0"/>
                  <w:marBottom w:val="0"/>
                  <w:divBdr>
                    <w:top w:val="none" w:sz="0" w:space="0" w:color="auto"/>
                    <w:left w:val="none" w:sz="0" w:space="0" w:color="auto"/>
                    <w:bottom w:val="none" w:sz="0" w:space="0" w:color="auto"/>
                    <w:right w:val="none" w:sz="0" w:space="0" w:color="auto"/>
                  </w:divBdr>
                  <w:divsChild>
                    <w:div w:id="1595166091">
                      <w:marLeft w:val="0"/>
                      <w:marRight w:val="0"/>
                      <w:marTop w:val="0"/>
                      <w:marBottom w:val="0"/>
                      <w:divBdr>
                        <w:top w:val="none" w:sz="0" w:space="0" w:color="auto"/>
                        <w:left w:val="none" w:sz="0" w:space="0" w:color="auto"/>
                        <w:bottom w:val="none" w:sz="0" w:space="0" w:color="auto"/>
                        <w:right w:val="none" w:sz="0" w:space="0" w:color="auto"/>
                      </w:divBdr>
                      <w:divsChild>
                        <w:div w:id="12651138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22982941">
                  <w:marLeft w:val="0"/>
                  <w:marRight w:val="0"/>
                  <w:marTop w:val="0"/>
                  <w:marBottom w:val="0"/>
                  <w:divBdr>
                    <w:top w:val="none" w:sz="0" w:space="0" w:color="auto"/>
                    <w:left w:val="none" w:sz="0" w:space="0" w:color="auto"/>
                    <w:bottom w:val="none" w:sz="0" w:space="0" w:color="auto"/>
                    <w:right w:val="none" w:sz="0" w:space="0" w:color="auto"/>
                  </w:divBdr>
                </w:div>
                <w:div w:id="115762957">
                  <w:marLeft w:val="0"/>
                  <w:marRight w:val="0"/>
                  <w:marTop w:val="0"/>
                  <w:marBottom w:val="0"/>
                  <w:divBdr>
                    <w:top w:val="none" w:sz="0" w:space="0" w:color="auto"/>
                    <w:left w:val="none" w:sz="0" w:space="0" w:color="auto"/>
                    <w:bottom w:val="none" w:sz="0" w:space="0" w:color="auto"/>
                    <w:right w:val="none" w:sz="0" w:space="0" w:color="auto"/>
                  </w:divBdr>
                  <w:divsChild>
                    <w:div w:id="2124615514">
                      <w:marLeft w:val="0"/>
                      <w:marRight w:val="0"/>
                      <w:marTop w:val="0"/>
                      <w:marBottom w:val="0"/>
                      <w:divBdr>
                        <w:top w:val="none" w:sz="0" w:space="0" w:color="auto"/>
                        <w:left w:val="none" w:sz="0" w:space="0" w:color="auto"/>
                        <w:bottom w:val="none" w:sz="0" w:space="0" w:color="auto"/>
                        <w:right w:val="none" w:sz="0" w:space="0" w:color="auto"/>
                      </w:divBdr>
                      <w:divsChild>
                        <w:div w:id="12932444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2273826">
                  <w:marLeft w:val="0"/>
                  <w:marRight w:val="0"/>
                  <w:marTop w:val="0"/>
                  <w:marBottom w:val="0"/>
                  <w:divBdr>
                    <w:top w:val="none" w:sz="0" w:space="0" w:color="auto"/>
                    <w:left w:val="none" w:sz="0" w:space="0" w:color="auto"/>
                    <w:bottom w:val="none" w:sz="0" w:space="0" w:color="auto"/>
                    <w:right w:val="none" w:sz="0" w:space="0" w:color="auto"/>
                  </w:divBdr>
                </w:div>
                <w:div w:id="33996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273838">
      <w:bodyDiv w:val="1"/>
      <w:marLeft w:val="0"/>
      <w:marRight w:val="0"/>
      <w:marTop w:val="0"/>
      <w:marBottom w:val="0"/>
      <w:divBdr>
        <w:top w:val="none" w:sz="0" w:space="0" w:color="auto"/>
        <w:left w:val="none" w:sz="0" w:space="0" w:color="auto"/>
        <w:bottom w:val="none" w:sz="0" w:space="0" w:color="auto"/>
        <w:right w:val="none" w:sz="0" w:space="0" w:color="auto"/>
      </w:divBdr>
      <w:divsChild>
        <w:div w:id="1101923200">
          <w:marLeft w:val="0"/>
          <w:marRight w:val="0"/>
          <w:marTop w:val="0"/>
          <w:marBottom w:val="0"/>
          <w:divBdr>
            <w:top w:val="none" w:sz="0" w:space="0" w:color="auto"/>
            <w:left w:val="none" w:sz="0" w:space="0" w:color="auto"/>
            <w:bottom w:val="none" w:sz="0" w:space="0" w:color="auto"/>
            <w:right w:val="none" w:sz="0" w:space="0" w:color="auto"/>
          </w:divBdr>
          <w:divsChild>
            <w:div w:id="1314411281">
              <w:marLeft w:val="0"/>
              <w:marRight w:val="0"/>
              <w:marTop w:val="0"/>
              <w:marBottom w:val="0"/>
              <w:divBdr>
                <w:top w:val="none" w:sz="0" w:space="0" w:color="auto"/>
                <w:left w:val="none" w:sz="0" w:space="0" w:color="auto"/>
                <w:bottom w:val="none" w:sz="0" w:space="0" w:color="auto"/>
                <w:right w:val="none" w:sz="0" w:space="0" w:color="auto"/>
              </w:divBdr>
            </w:div>
            <w:div w:id="1602294990">
              <w:marLeft w:val="0"/>
              <w:marRight w:val="0"/>
              <w:marTop w:val="0"/>
              <w:marBottom w:val="0"/>
              <w:divBdr>
                <w:top w:val="none" w:sz="0" w:space="0" w:color="auto"/>
                <w:left w:val="none" w:sz="0" w:space="0" w:color="auto"/>
                <w:bottom w:val="none" w:sz="0" w:space="0" w:color="auto"/>
                <w:right w:val="none" w:sz="0" w:space="0" w:color="auto"/>
              </w:divBdr>
            </w:div>
            <w:div w:id="1125657864">
              <w:marLeft w:val="0"/>
              <w:marRight w:val="0"/>
              <w:marTop w:val="0"/>
              <w:marBottom w:val="0"/>
              <w:divBdr>
                <w:top w:val="none" w:sz="0" w:space="0" w:color="auto"/>
                <w:left w:val="none" w:sz="0" w:space="0" w:color="auto"/>
                <w:bottom w:val="none" w:sz="0" w:space="0" w:color="auto"/>
                <w:right w:val="none" w:sz="0" w:space="0" w:color="auto"/>
              </w:divBdr>
            </w:div>
            <w:div w:id="778835515">
              <w:marLeft w:val="0"/>
              <w:marRight w:val="0"/>
              <w:marTop w:val="0"/>
              <w:marBottom w:val="0"/>
              <w:divBdr>
                <w:top w:val="none" w:sz="0" w:space="0" w:color="auto"/>
                <w:left w:val="none" w:sz="0" w:space="0" w:color="auto"/>
                <w:bottom w:val="none" w:sz="0" w:space="0" w:color="auto"/>
                <w:right w:val="none" w:sz="0" w:space="0" w:color="auto"/>
              </w:divBdr>
            </w:div>
            <w:div w:id="1805729429">
              <w:marLeft w:val="0"/>
              <w:marRight w:val="0"/>
              <w:marTop w:val="0"/>
              <w:marBottom w:val="0"/>
              <w:divBdr>
                <w:top w:val="none" w:sz="0" w:space="0" w:color="auto"/>
                <w:left w:val="none" w:sz="0" w:space="0" w:color="auto"/>
                <w:bottom w:val="none" w:sz="0" w:space="0" w:color="auto"/>
                <w:right w:val="none" w:sz="0" w:space="0" w:color="auto"/>
              </w:divBdr>
            </w:div>
            <w:div w:id="1823278727">
              <w:marLeft w:val="0"/>
              <w:marRight w:val="0"/>
              <w:marTop w:val="0"/>
              <w:marBottom w:val="0"/>
              <w:divBdr>
                <w:top w:val="none" w:sz="0" w:space="0" w:color="auto"/>
                <w:left w:val="none" w:sz="0" w:space="0" w:color="auto"/>
                <w:bottom w:val="none" w:sz="0" w:space="0" w:color="auto"/>
                <w:right w:val="none" w:sz="0" w:space="0" w:color="auto"/>
              </w:divBdr>
            </w:div>
            <w:div w:id="1641423481">
              <w:marLeft w:val="0"/>
              <w:marRight w:val="0"/>
              <w:marTop w:val="0"/>
              <w:marBottom w:val="0"/>
              <w:divBdr>
                <w:top w:val="none" w:sz="0" w:space="0" w:color="auto"/>
                <w:left w:val="none" w:sz="0" w:space="0" w:color="auto"/>
                <w:bottom w:val="none" w:sz="0" w:space="0" w:color="auto"/>
                <w:right w:val="none" w:sz="0" w:space="0" w:color="auto"/>
              </w:divBdr>
            </w:div>
            <w:div w:id="91124973">
              <w:marLeft w:val="0"/>
              <w:marRight w:val="0"/>
              <w:marTop w:val="0"/>
              <w:marBottom w:val="0"/>
              <w:divBdr>
                <w:top w:val="none" w:sz="0" w:space="0" w:color="auto"/>
                <w:left w:val="none" w:sz="0" w:space="0" w:color="auto"/>
                <w:bottom w:val="none" w:sz="0" w:space="0" w:color="auto"/>
                <w:right w:val="none" w:sz="0" w:space="0" w:color="auto"/>
              </w:divBdr>
            </w:div>
            <w:div w:id="1294362695">
              <w:marLeft w:val="0"/>
              <w:marRight w:val="0"/>
              <w:marTop w:val="0"/>
              <w:marBottom w:val="0"/>
              <w:divBdr>
                <w:top w:val="none" w:sz="0" w:space="0" w:color="auto"/>
                <w:left w:val="none" w:sz="0" w:space="0" w:color="auto"/>
                <w:bottom w:val="none" w:sz="0" w:space="0" w:color="auto"/>
                <w:right w:val="none" w:sz="0" w:space="0" w:color="auto"/>
              </w:divBdr>
            </w:div>
            <w:div w:id="447164550">
              <w:marLeft w:val="0"/>
              <w:marRight w:val="0"/>
              <w:marTop w:val="0"/>
              <w:marBottom w:val="0"/>
              <w:divBdr>
                <w:top w:val="none" w:sz="0" w:space="0" w:color="auto"/>
                <w:left w:val="none" w:sz="0" w:space="0" w:color="auto"/>
                <w:bottom w:val="none" w:sz="0" w:space="0" w:color="auto"/>
                <w:right w:val="none" w:sz="0" w:space="0" w:color="auto"/>
              </w:divBdr>
            </w:div>
            <w:div w:id="480656127">
              <w:marLeft w:val="0"/>
              <w:marRight w:val="0"/>
              <w:marTop w:val="0"/>
              <w:marBottom w:val="0"/>
              <w:divBdr>
                <w:top w:val="none" w:sz="0" w:space="0" w:color="auto"/>
                <w:left w:val="none" w:sz="0" w:space="0" w:color="auto"/>
                <w:bottom w:val="none" w:sz="0" w:space="0" w:color="auto"/>
                <w:right w:val="none" w:sz="0" w:space="0" w:color="auto"/>
              </w:divBdr>
            </w:div>
            <w:div w:id="1939174219">
              <w:marLeft w:val="0"/>
              <w:marRight w:val="0"/>
              <w:marTop w:val="0"/>
              <w:marBottom w:val="0"/>
              <w:divBdr>
                <w:top w:val="none" w:sz="0" w:space="0" w:color="auto"/>
                <w:left w:val="none" w:sz="0" w:space="0" w:color="auto"/>
                <w:bottom w:val="none" w:sz="0" w:space="0" w:color="auto"/>
                <w:right w:val="none" w:sz="0" w:space="0" w:color="auto"/>
              </w:divBdr>
            </w:div>
            <w:div w:id="791091098">
              <w:marLeft w:val="0"/>
              <w:marRight w:val="0"/>
              <w:marTop w:val="0"/>
              <w:marBottom w:val="0"/>
              <w:divBdr>
                <w:top w:val="none" w:sz="0" w:space="0" w:color="auto"/>
                <w:left w:val="none" w:sz="0" w:space="0" w:color="auto"/>
                <w:bottom w:val="none" w:sz="0" w:space="0" w:color="auto"/>
                <w:right w:val="none" w:sz="0" w:space="0" w:color="auto"/>
              </w:divBdr>
            </w:div>
            <w:div w:id="1842886393">
              <w:marLeft w:val="0"/>
              <w:marRight w:val="0"/>
              <w:marTop w:val="0"/>
              <w:marBottom w:val="0"/>
              <w:divBdr>
                <w:top w:val="none" w:sz="0" w:space="0" w:color="auto"/>
                <w:left w:val="none" w:sz="0" w:space="0" w:color="auto"/>
                <w:bottom w:val="none" w:sz="0" w:space="0" w:color="auto"/>
                <w:right w:val="none" w:sz="0" w:space="0" w:color="auto"/>
              </w:divBdr>
            </w:div>
            <w:div w:id="2046984108">
              <w:marLeft w:val="0"/>
              <w:marRight w:val="0"/>
              <w:marTop w:val="0"/>
              <w:marBottom w:val="0"/>
              <w:divBdr>
                <w:top w:val="none" w:sz="0" w:space="0" w:color="auto"/>
                <w:left w:val="none" w:sz="0" w:space="0" w:color="auto"/>
                <w:bottom w:val="none" w:sz="0" w:space="0" w:color="auto"/>
                <w:right w:val="none" w:sz="0" w:space="0" w:color="auto"/>
              </w:divBdr>
            </w:div>
            <w:div w:id="216165700">
              <w:marLeft w:val="0"/>
              <w:marRight w:val="0"/>
              <w:marTop w:val="0"/>
              <w:marBottom w:val="0"/>
              <w:divBdr>
                <w:top w:val="none" w:sz="0" w:space="0" w:color="auto"/>
                <w:left w:val="none" w:sz="0" w:space="0" w:color="auto"/>
                <w:bottom w:val="none" w:sz="0" w:space="0" w:color="auto"/>
                <w:right w:val="none" w:sz="0" w:space="0" w:color="auto"/>
              </w:divBdr>
            </w:div>
            <w:div w:id="2061199068">
              <w:marLeft w:val="0"/>
              <w:marRight w:val="0"/>
              <w:marTop w:val="0"/>
              <w:marBottom w:val="0"/>
              <w:divBdr>
                <w:top w:val="none" w:sz="0" w:space="0" w:color="auto"/>
                <w:left w:val="none" w:sz="0" w:space="0" w:color="auto"/>
                <w:bottom w:val="none" w:sz="0" w:space="0" w:color="auto"/>
                <w:right w:val="none" w:sz="0" w:space="0" w:color="auto"/>
              </w:divBdr>
            </w:div>
            <w:div w:id="1033268076">
              <w:marLeft w:val="0"/>
              <w:marRight w:val="0"/>
              <w:marTop w:val="0"/>
              <w:marBottom w:val="0"/>
              <w:divBdr>
                <w:top w:val="none" w:sz="0" w:space="0" w:color="auto"/>
                <w:left w:val="none" w:sz="0" w:space="0" w:color="auto"/>
                <w:bottom w:val="none" w:sz="0" w:space="0" w:color="auto"/>
                <w:right w:val="none" w:sz="0" w:space="0" w:color="auto"/>
              </w:divBdr>
            </w:div>
            <w:div w:id="1128936301">
              <w:marLeft w:val="0"/>
              <w:marRight w:val="0"/>
              <w:marTop w:val="0"/>
              <w:marBottom w:val="0"/>
              <w:divBdr>
                <w:top w:val="none" w:sz="0" w:space="0" w:color="auto"/>
                <w:left w:val="none" w:sz="0" w:space="0" w:color="auto"/>
                <w:bottom w:val="none" w:sz="0" w:space="0" w:color="auto"/>
                <w:right w:val="none" w:sz="0" w:space="0" w:color="auto"/>
              </w:divBdr>
            </w:div>
            <w:div w:id="1685937705">
              <w:marLeft w:val="0"/>
              <w:marRight w:val="0"/>
              <w:marTop w:val="0"/>
              <w:marBottom w:val="0"/>
              <w:divBdr>
                <w:top w:val="none" w:sz="0" w:space="0" w:color="auto"/>
                <w:left w:val="none" w:sz="0" w:space="0" w:color="auto"/>
                <w:bottom w:val="none" w:sz="0" w:space="0" w:color="auto"/>
                <w:right w:val="none" w:sz="0" w:space="0" w:color="auto"/>
              </w:divBdr>
            </w:div>
            <w:div w:id="1818960884">
              <w:marLeft w:val="0"/>
              <w:marRight w:val="0"/>
              <w:marTop w:val="0"/>
              <w:marBottom w:val="0"/>
              <w:divBdr>
                <w:top w:val="none" w:sz="0" w:space="0" w:color="auto"/>
                <w:left w:val="none" w:sz="0" w:space="0" w:color="auto"/>
                <w:bottom w:val="none" w:sz="0" w:space="0" w:color="auto"/>
                <w:right w:val="none" w:sz="0" w:space="0" w:color="auto"/>
              </w:divBdr>
            </w:div>
            <w:div w:id="1786266119">
              <w:marLeft w:val="0"/>
              <w:marRight w:val="0"/>
              <w:marTop w:val="0"/>
              <w:marBottom w:val="0"/>
              <w:divBdr>
                <w:top w:val="none" w:sz="0" w:space="0" w:color="auto"/>
                <w:left w:val="none" w:sz="0" w:space="0" w:color="auto"/>
                <w:bottom w:val="none" w:sz="0" w:space="0" w:color="auto"/>
                <w:right w:val="none" w:sz="0" w:space="0" w:color="auto"/>
              </w:divBdr>
            </w:div>
            <w:div w:id="270363906">
              <w:marLeft w:val="0"/>
              <w:marRight w:val="0"/>
              <w:marTop w:val="0"/>
              <w:marBottom w:val="0"/>
              <w:divBdr>
                <w:top w:val="none" w:sz="0" w:space="0" w:color="auto"/>
                <w:left w:val="none" w:sz="0" w:space="0" w:color="auto"/>
                <w:bottom w:val="none" w:sz="0" w:space="0" w:color="auto"/>
                <w:right w:val="none" w:sz="0" w:space="0" w:color="auto"/>
              </w:divBdr>
            </w:div>
            <w:div w:id="385183280">
              <w:marLeft w:val="0"/>
              <w:marRight w:val="0"/>
              <w:marTop w:val="0"/>
              <w:marBottom w:val="0"/>
              <w:divBdr>
                <w:top w:val="none" w:sz="0" w:space="0" w:color="auto"/>
                <w:left w:val="none" w:sz="0" w:space="0" w:color="auto"/>
                <w:bottom w:val="none" w:sz="0" w:space="0" w:color="auto"/>
                <w:right w:val="none" w:sz="0" w:space="0" w:color="auto"/>
              </w:divBdr>
            </w:div>
            <w:div w:id="1634169691">
              <w:marLeft w:val="0"/>
              <w:marRight w:val="0"/>
              <w:marTop w:val="0"/>
              <w:marBottom w:val="0"/>
              <w:divBdr>
                <w:top w:val="none" w:sz="0" w:space="0" w:color="auto"/>
                <w:left w:val="none" w:sz="0" w:space="0" w:color="auto"/>
                <w:bottom w:val="none" w:sz="0" w:space="0" w:color="auto"/>
                <w:right w:val="none" w:sz="0" w:space="0" w:color="auto"/>
              </w:divBdr>
            </w:div>
            <w:div w:id="77017839">
              <w:marLeft w:val="0"/>
              <w:marRight w:val="0"/>
              <w:marTop w:val="0"/>
              <w:marBottom w:val="0"/>
              <w:divBdr>
                <w:top w:val="none" w:sz="0" w:space="0" w:color="auto"/>
                <w:left w:val="none" w:sz="0" w:space="0" w:color="auto"/>
                <w:bottom w:val="none" w:sz="0" w:space="0" w:color="auto"/>
                <w:right w:val="none" w:sz="0" w:space="0" w:color="auto"/>
              </w:divBdr>
            </w:div>
            <w:div w:id="147946855">
              <w:marLeft w:val="0"/>
              <w:marRight w:val="0"/>
              <w:marTop w:val="0"/>
              <w:marBottom w:val="0"/>
              <w:divBdr>
                <w:top w:val="none" w:sz="0" w:space="0" w:color="auto"/>
                <w:left w:val="none" w:sz="0" w:space="0" w:color="auto"/>
                <w:bottom w:val="none" w:sz="0" w:space="0" w:color="auto"/>
                <w:right w:val="none" w:sz="0" w:space="0" w:color="auto"/>
              </w:divBdr>
            </w:div>
            <w:div w:id="382681751">
              <w:marLeft w:val="0"/>
              <w:marRight w:val="0"/>
              <w:marTop w:val="0"/>
              <w:marBottom w:val="0"/>
              <w:divBdr>
                <w:top w:val="none" w:sz="0" w:space="0" w:color="auto"/>
                <w:left w:val="none" w:sz="0" w:space="0" w:color="auto"/>
                <w:bottom w:val="none" w:sz="0" w:space="0" w:color="auto"/>
                <w:right w:val="none" w:sz="0" w:space="0" w:color="auto"/>
              </w:divBdr>
            </w:div>
            <w:div w:id="7584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6097">
      <w:bodyDiv w:val="1"/>
      <w:marLeft w:val="0"/>
      <w:marRight w:val="0"/>
      <w:marTop w:val="0"/>
      <w:marBottom w:val="0"/>
      <w:divBdr>
        <w:top w:val="none" w:sz="0" w:space="0" w:color="auto"/>
        <w:left w:val="none" w:sz="0" w:space="0" w:color="auto"/>
        <w:bottom w:val="none" w:sz="0" w:space="0" w:color="auto"/>
        <w:right w:val="none" w:sz="0" w:space="0" w:color="auto"/>
      </w:divBdr>
      <w:divsChild>
        <w:div w:id="223293732">
          <w:marLeft w:val="-300"/>
          <w:marRight w:val="-300"/>
          <w:marTop w:val="360"/>
          <w:marBottom w:val="360"/>
          <w:divBdr>
            <w:top w:val="none" w:sz="0" w:space="0" w:color="auto"/>
            <w:left w:val="none" w:sz="0" w:space="0" w:color="auto"/>
            <w:bottom w:val="none" w:sz="0" w:space="0" w:color="auto"/>
            <w:right w:val="none" w:sz="0" w:space="0" w:color="auto"/>
          </w:divBdr>
          <w:divsChild>
            <w:div w:id="173489258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094017504">
      <w:bodyDiv w:val="1"/>
      <w:marLeft w:val="0"/>
      <w:marRight w:val="0"/>
      <w:marTop w:val="0"/>
      <w:marBottom w:val="0"/>
      <w:divBdr>
        <w:top w:val="none" w:sz="0" w:space="0" w:color="auto"/>
        <w:left w:val="none" w:sz="0" w:space="0" w:color="auto"/>
        <w:bottom w:val="none" w:sz="0" w:space="0" w:color="auto"/>
        <w:right w:val="none" w:sz="0" w:space="0" w:color="auto"/>
      </w:divBdr>
      <w:divsChild>
        <w:div w:id="1032459855">
          <w:marLeft w:val="0"/>
          <w:marRight w:val="0"/>
          <w:marTop w:val="0"/>
          <w:marBottom w:val="0"/>
          <w:divBdr>
            <w:top w:val="none" w:sz="0" w:space="0" w:color="auto"/>
            <w:left w:val="none" w:sz="0" w:space="0" w:color="auto"/>
            <w:bottom w:val="none" w:sz="0" w:space="0" w:color="auto"/>
            <w:right w:val="none" w:sz="0" w:space="0" w:color="auto"/>
          </w:divBdr>
          <w:divsChild>
            <w:div w:id="993685799">
              <w:marLeft w:val="0"/>
              <w:marRight w:val="0"/>
              <w:marTop w:val="0"/>
              <w:marBottom w:val="0"/>
              <w:divBdr>
                <w:top w:val="none" w:sz="0" w:space="0" w:color="auto"/>
                <w:left w:val="none" w:sz="0" w:space="0" w:color="auto"/>
                <w:bottom w:val="none" w:sz="0" w:space="0" w:color="auto"/>
                <w:right w:val="none" w:sz="0" w:space="0" w:color="auto"/>
              </w:divBdr>
            </w:div>
          </w:divsChild>
        </w:div>
        <w:div w:id="1702049976">
          <w:marLeft w:val="0"/>
          <w:marRight w:val="0"/>
          <w:marTop w:val="0"/>
          <w:marBottom w:val="0"/>
          <w:divBdr>
            <w:top w:val="none" w:sz="0" w:space="0" w:color="auto"/>
            <w:left w:val="none" w:sz="0" w:space="0" w:color="auto"/>
            <w:bottom w:val="none" w:sz="0" w:space="0" w:color="auto"/>
            <w:right w:val="none" w:sz="0" w:space="0" w:color="auto"/>
          </w:divBdr>
          <w:divsChild>
            <w:div w:id="1797676621">
              <w:marLeft w:val="0"/>
              <w:marRight w:val="0"/>
              <w:marTop w:val="0"/>
              <w:marBottom w:val="0"/>
              <w:divBdr>
                <w:top w:val="none" w:sz="0" w:space="0" w:color="auto"/>
                <w:left w:val="none" w:sz="0" w:space="0" w:color="auto"/>
                <w:bottom w:val="none" w:sz="0" w:space="0" w:color="auto"/>
                <w:right w:val="none" w:sz="0" w:space="0" w:color="auto"/>
              </w:divBdr>
            </w:div>
            <w:div w:id="731348356">
              <w:marLeft w:val="0"/>
              <w:marRight w:val="0"/>
              <w:marTop w:val="0"/>
              <w:marBottom w:val="0"/>
              <w:divBdr>
                <w:top w:val="none" w:sz="0" w:space="0" w:color="auto"/>
                <w:left w:val="none" w:sz="0" w:space="0" w:color="auto"/>
                <w:bottom w:val="none" w:sz="0" w:space="0" w:color="auto"/>
                <w:right w:val="none" w:sz="0" w:space="0" w:color="auto"/>
              </w:divBdr>
              <w:divsChild>
                <w:div w:id="1703166156">
                  <w:marLeft w:val="0"/>
                  <w:marRight w:val="0"/>
                  <w:marTop w:val="0"/>
                  <w:marBottom w:val="0"/>
                  <w:divBdr>
                    <w:top w:val="none" w:sz="0" w:space="0" w:color="auto"/>
                    <w:left w:val="none" w:sz="0" w:space="0" w:color="auto"/>
                    <w:bottom w:val="none" w:sz="0" w:space="0" w:color="auto"/>
                    <w:right w:val="none" w:sz="0" w:space="0" w:color="auto"/>
                  </w:divBdr>
                </w:div>
                <w:div w:id="904610584">
                  <w:marLeft w:val="0"/>
                  <w:marRight w:val="0"/>
                  <w:marTop w:val="0"/>
                  <w:marBottom w:val="0"/>
                  <w:divBdr>
                    <w:top w:val="none" w:sz="0" w:space="0" w:color="auto"/>
                    <w:left w:val="none" w:sz="0" w:space="0" w:color="auto"/>
                    <w:bottom w:val="none" w:sz="0" w:space="0" w:color="auto"/>
                    <w:right w:val="none" w:sz="0" w:space="0" w:color="auto"/>
                  </w:divBdr>
                </w:div>
                <w:div w:id="3884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3941">
          <w:marLeft w:val="0"/>
          <w:marRight w:val="0"/>
          <w:marTop w:val="0"/>
          <w:marBottom w:val="0"/>
          <w:divBdr>
            <w:top w:val="none" w:sz="0" w:space="0" w:color="auto"/>
            <w:left w:val="none" w:sz="0" w:space="0" w:color="auto"/>
            <w:bottom w:val="none" w:sz="0" w:space="0" w:color="auto"/>
            <w:right w:val="none" w:sz="0" w:space="0" w:color="auto"/>
          </w:divBdr>
          <w:divsChild>
            <w:div w:id="1943879257">
              <w:marLeft w:val="0"/>
              <w:marRight w:val="0"/>
              <w:marTop w:val="0"/>
              <w:marBottom w:val="0"/>
              <w:divBdr>
                <w:top w:val="none" w:sz="0" w:space="0" w:color="auto"/>
                <w:left w:val="none" w:sz="0" w:space="0" w:color="auto"/>
                <w:bottom w:val="none" w:sz="0" w:space="0" w:color="auto"/>
                <w:right w:val="none" w:sz="0" w:space="0" w:color="auto"/>
              </w:divBdr>
            </w:div>
            <w:div w:id="2070036502">
              <w:marLeft w:val="0"/>
              <w:marRight w:val="0"/>
              <w:marTop w:val="0"/>
              <w:marBottom w:val="0"/>
              <w:divBdr>
                <w:top w:val="none" w:sz="0" w:space="0" w:color="auto"/>
                <w:left w:val="none" w:sz="0" w:space="0" w:color="auto"/>
                <w:bottom w:val="none" w:sz="0" w:space="0" w:color="auto"/>
                <w:right w:val="none" w:sz="0" w:space="0" w:color="auto"/>
              </w:divBdr>
              <w:divsChild>
                <w:div w:id="107892482">
                  <w:marLeft w:val="0"/>
                  <w:marRight w:val="0"/>
                  <w:marTop w:val="0"/>
                  <w:marBottom w:val="0"/>
                  <w:divBdr>
                    <w:top w:val="none" w:sz="0" w:space="0" w:color="auto"/>
                    <w:left w:val="none" w:sz="0" w:space="0" w:color="auto"/>
                    <w:bottom w:val="none" w:sz="0" w:space="0" w:color="auto"/>
                    <w:right w:val="none" w:sz="0" w:space="0" w:color="auto"/>
                  </w:divBdr>
                </w:div>
                <w:div w:id="1087968285">
                  <w:marLeft w:val="0"/>
                  <w:marRight w:val="0"/>
                  <w:marTop w:val="0"/>
                  <w:marBottom w:val="0"/>
                  <w:divBdr>
                    <w:top w:val="none" w:sz="0" w:space="0" w:color="auto"/>
                    <w:left w:val="none" w:sz="0" w:space="0" w:color="auto"/>
                    <w:bottom w:val="none" w:sz="0" w:space="0" w:color="auto"/>
                    <w:right w:val="none" w:sz="0" w:space="0" w:color="auto"/>
                  </w:divBdr>
                </w:div>
                <w:div w:id="87119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272116">
          <w:marLeft w:val="0"/>
          <w:marRight w:val="0"/>
          <w:marTop w:val="0"/>
          <w:marBottom w:val="0"/>
          <w:divBdr>
            <w:top w:val="none" w:sz="0" w:space="0" w:color="auto"/>
            <w:left w:val="none" w:sz="0" w:space="0" w:color="auto"/>
            <w:bottom w:val="none" w:sz="0" w:space="0" w:color="auto"/>
            <w:right w:val="none" w:sz="0" w:space="0" w:color="auto"/>
          </w:divBdr>
          <w:divsChild>
            <w:div w:id="1217088868">
              <w:marLeft w:val="0"/>
              <w:marRight w:val="0"/>
              <w:marTop w:val="0"/>
              <w:marBottom w:val="0"/>
              <w:divBdr>
                <w:top w:val="none" w:sz="0" w:space="0" w:color="auto"/>
                <w:left w:val="none" w:sz="0" w:space="0" w:color="auto"/>
                <w:bottom w:val="none" w:sz="0" w:space="0" w:color="auto"/>
                <w:right w:val="none" w:sz="0" w:space="0" w:color="auto"/>
              </w:divBdr>
            </w:div>
            <w:div w:id="1853563314">
              <w:marLeft w:val="0"/>
              <w:marRight w:val="0"/>
              <w:marTop w:val="0"/>
              <w:marBottom w:val="0"/>
              <w:divBdr>
                <w:top w:val="none" w:sz="0" w:space="0" w:color="auto"/>
                <w:left w:val="none" w:sz="0" w:space="0" w:color="auto"/>
                <w:bottom w:val="none" w:sz="0" w:space="0" w:color="auto"/>
                <w:right w:val="none" w:sz="0" w:space="0" w:color="auto"/>
              </w:divBdr>
              <w:divsChild>
                <w:div w:id="153567581">
                  <w:marLeft w:val="0"/>
                  <w:marRight w:val="0"/>
                  <w:marTop w:val="0"/>
                  <w:marBottom w:val="0"/>
                  <w:divBdr>
                    <w:top w:val="none" w:sz="0" w:space="0" w:color="auto"/>
                    <w:left w:val="none" w:sz="0" w:space="0" w:color="auto"/>
                    <w:bottom w:val="none" w:sz="0" w:space="0" w:color="auto"/>
                    <w:right w:val="none" w:sz="0" w:space="0" w:color="auto"/>
                  </w:divBdr>
                </w:div>
                <w:div w:id="748963754">
                  <w:marLeft w:val="0"/>
                  <w:marRight w:val="0"/>
                  <w:marTop w:val="0"/>
                  <w:marBottom w:val="0"/>
                  <w:divBdr>
                    <w:top w:val="none" w:sz="0" w:space="0" w:color="auto"/>
                    <w:left w:val="none" w:sz="0" w:space="0" w:color="auto"/>
                    <w:bottom w:val="none" w:sz="0" w:space="0" w:color="auto"/>
                    <w:right w:val="none" w:sz="0" w:space="0" w:color="auto"/>
                  </w:divBdr>
                  <w:divsChild>
                    <w:div w:id="1799569243">
                      <w:marLeft w:val="0"/>
                      <w:marRight w:val="0"/>
                      <w:marTop w:val="0"/>
                      <w:marBottom w:val="0"/>
                      <w:divBdr>
                        <w:top w:val="none" w:sz="0" w:space="0" w:color="auto"/>
                        <w:left w:val="none" w:sz="0" w:space="0" w:color="auto"/>
                        <w:bottom w:val="none" w:sz="0" w:space="0" w:color="auto"/>
                        <w:right w:val="none" w:sz="0" w:space="0" w:color="auto"/>
                      </w:divBdr>
                    </w:div>
                    <w:div w:id="736362710">
                      <w:marLeft w:val="0"/>
                      <w:marRight w:val="0"/>
                      <w:marTop w:val="0"/>
                      <w:marBottom w:val="0"/>
                      <w:divBdr>
                        <w:top w:val="none" w:sz="0" w:space="0" w:color="auto"/>
                        <w:left w:val="none" w:sz="0" w:space="0" w:color="auto"/>
                        <w:bottom w:val="none" w:sz="0" w:space="0" w:color="auto"/>
                        <w:right w:val="none" w:sz="0" w:space="0" w:color="auto"/>
                      </w:divBdr>
                    </w:div>
                    <w:div w:id="499201336">
                      <w:marLeft w:val="0"/>
                      <w:marRight w:val="0"/>
                      <w:marTop w:val="0"/>
                      <w:marBottom w:val="0"/>
                      <w:divBdr>
                        <w:top w:val="none" w:sz="0" w:space="0" w:color="auto"/>
                        <w:left w:val="none" w:sz="0" w:space="0" w:color="auto"/>
                        <w:bottom w:val="none" w:sz="0" w:space="0" w:color="auto"/>
                        <w:right w:val="none" w:sz="0" w:space="0" w:color="auto"/>
                      </w:divBdr>
                    </w:div>
                    <w:div w:id="937325227">
                      <w:marLeft w:val="0"/>
                      <w:marRight w:val="0"/>
                      <w:marTop w:val="0"/>
                      <w:marBottom w:val="0"/>
                      <w:divBdr>
                        <w:top w:val="none" w:sz="0" w:space="0" w:color="auto"/>
                        <w:left w:val="none" w:sz="0" w:space="0" w:color="auto"/>
                        <w:bottom w:val="none" w:sz="0" w:space="0" w:color="auto"/>
                        <w:right w:val="none" w:sz="0" w:space="0" w:color="auto"/>
                      </w:divBdr>
                    </w:div>
                  </w:divsChild>
                </w:div>
                <w:div w:id="14973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530">
          <w:marLeft w:val="0"/>
          <w:marRight w:val="0"/>
          <w:marTop w:val="0"/>
          <w:marBottom w:val="0"/>
          <w:divBdr>
            <w:top w:val="none" w:sz="0" w:space="0" w:color="auto"/>
            <w:left w:val="none" w:sz="0" w:space="0" w:color="auto"/>
            <w:bottom w:val="none" w:sz="0" w:space="0" w:color="auto"/>
            <w:right w:val="none" w:sz="0" w:space="0" w:color="auto"/>
          </w:divBdr>
          <w:divsChild>
            <w:div w:id="741221985">
              <w:marLeft w:val="0"/>
              <w:marRight w:val="0"/>
              <w:marTop w:val="0"/>
              <w:marBottom w:val="0"/>
              <w:divBdr>
                <w:top w:val="none" w:sz="0" w:space="0" w:color="auto"/>
                <w:left w:val="none" w:sz="0" w:space="0" w:color="auto"/>
                <w:bottom w:val="none" w:sz="0" w:space="0" w:color="auto"/>
                <w:right w:val="none" w:sz="0" w:space="0" w:color="auto"/>
              </w:divBdr>
            </w:div>
            <w:div w:id="718552639">
              <w:marLeft w:val="0"/>
              <w:marRight w:val="0"/>
              <w:marTop w:val="0"/>
              <w:marBottom w:val="0"/>
              <w:divBdr>
                <w:top w:val="none" w:sz="0" w:space="0" w:color="auto"/>
                <w:left w:val="none" w:sz="0" w:space="0" w:color="auto"/>
                <w:bottom w:val="none" w:sz="0" w:space="0" w:color="auto"/>
                <w:right w:val="none" w:sz="0" w:space="0" w:color="auto"/>
              </w:divBdr>
              <w:divsChild>
                <w:div w:id="1755739573">
                  <w:marLeft w:val="0"/>
                  <w:marRight w:val="0"/>
                  <w:marTop w:val="0"/>
                  <w:marBottom w:val="0"/>
                  <w:divBdr>
                    <w:top w:val="none" w:sz="0" w:space="0" w:color="auto"/>
                    <w:left w:val="none" w:sz="0" w:space="0" w:color="auto"/>
                    <w:bottom w:val="none" w:sz="0" w:space="0" w:color="auto"/>
                    <w:right w:val="none" w:sz="0" w:space="0" w:color="auto"/>
                  </w:divBdr>
                </w:div>
                <w:div w:id="1070229756">
                  <w:marLeft w:val="0"/>
                  <w:marRight w:val="0"/>
                  <w:marTop w:val="0"/>
                  <w:marBottom w:val="0"/>
                  <w:divBdr>
                    <w:top w:val="none" w:sz="0" w:space="0" w:color="auto"/>
                    <w:left w:val="none" w:sz="0" w:space="0" w:color="auto"/>
                    <w:bottom w:val="none" w:sz="0" w:space="0" w:color="auto"/>
                    <w:right w:val="none" w:sz="0" w:space="0" w:color="auto"/>
                  </w:divBdr>
                </w:div>
                <w:div w:id="762728669">
                  <w:marLeft w:val="0"/>
                  <w:marRight w:val="0"/>
                  <w:marTop w:val="0"/>
                  <w:marBottom w:val="0"/>
                  <w:divBdr>
                    <w:top w:val="none" w:sz="0" w:space="0" w:color="auto"/>
                    <w:left w:val="none" w:sz="0" w:space="0" w:color="auto"/>
                    <w:bottom w:val="none" w:sz="0" w:space="0" w:color="auto"/>
                    <w:right w:val="none" w:sz="0" w:space="0" w:color="auto"/>
                  </w:divBdr>
                  <w:divsChild>
                    <w:div w:id="1506356839">
                      <w:marLeft w:val="0"/>
                      <w:marRight w:val="0"/>
                      <w:marTop w:val="0"/>
                      <w:marBottom w:val="0"/>
                      <w:divBdr>
                        <w:top w:val="none" w:sz="0" w:space="0" w:color="auto"/>
                        <w:left w:val="none" w:sz="0" w:space="0" w:color="auto"/>
                        <w:bottom w:val="none" w:sz="0" w:space="0" w:color="auto"/>
                        <w:right w:val="none" w:sz="0" w:space="0" w:color="auto"/>
                      </w:divBdr>
                    </w:div>
                    <w:div w:id="774398446">
                      <w:marLeft w:val="0"/>
                      <w:marRight w:val="0"/>
                      <w:marTop w:val="0"/>
                      <w:marBottom w:val="0"/>
                      <w:divBdr>
                        <w:top w:val="none" w:sz="0" w:space="0" w:color="auto"/>
                        <w:left w:val="none" w:sz="0" w:space="0" w:color="auto"/>
                        <w:bottom w:val="none" w:sz="0" w:space="0" w:color="auto"/>
                        <w:right w:val="none" w:sz="0" w:space="0" w:color="auto"/>
                      </w:divBdr>
                    </w:div>
                    <w:div w:id="124812735">
                      <w:marLeft w:val="0"/>
                      <w:marRight w:val="0"/>
                      <w:marTop w:val="0"/>
                      <w:marBottom w:val="0"/>
                      <w:divBdr>
                        <w:top w:val="none" w:sz="0" w:space="0" w:color="auto"/>
                        <w:left w:val="none" w:sz="0" w:space="0" w:color="auto"/>
                        <w:bottom w:val="none" w:sz="0" w:space="0" w:color="auto"/>
                        <w:right w:val="none" w:sz="0" w:space="0" w:color="auto"/>
                      </w:divBdr>
                    </w:div>
                    <w:div w:id="647635278">
                      <w:marLeft w:val="0"/>
                      <w:marRight w:val="0"/>
                      <w:marTop w:val="0"/>
                      <w:marBottom w:val="0"/>
                      <w:divBdr>
                        <w:top w:val="none" w:sz="0" w:space="0" w:color="auto"/>
                        <w:left w:val="none" w:sz="0" w:space="0" w:color="auto"/>
                        <w:bottom w:val="none" w:sz="0" w:space="0" w:color="auto"/>
                        <w:right w:val="none" w:sz="0" w:space="0" w:color="auto"/>
                      </w:divBdr>
                    </w:div>
                  </w:divsChild>
                </w:div>
                <w:div w:id="12023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20879">
          <w:marLeft w:val="0"/>
          <w:marRight w:val="0"/>
          <w:marTop w:val="0"/>
          <w:marBottom w:val="0"/>
          <w:divBdr>
            <w:top w:val="none" w:sz="0" w:space="0" w:color="auto"/>
            <w:left w:val="none" w:sz="0" w:space="0" w:color="auto"/>
            <w:bottom w:val="none" w:sz="0" w:space="0" w:color="auto"/>
            <w:right w:val="none" w:sz="0" w:space="0" w:color="auto"/>
          </w:divBdr>
          <w:divsChild>
            <w:div w:id="804857137">
              <w:marLeft w:val="0"/>
              <w:marRight w:val="0"/>
              <w:marTop w:val="0"/>
              <w:marBottom w:val="0"/>
              <w:divBdr>
                <w:top w:val="none" w:sz="0" w:space="0" w:color="auto"/>
                <w:left w:val="none" w:sz="0" w:space="0" w:color="auto"/>
                <w:bottom w:val="none" w:sz="0" w:space="0" w:color="auto"/>
                <w:right w:val="none" w:sz="0" w:space="0" w:color="auto"/>
              </w:divBdr>
            </w:div>
            <w:div w:id="130562218">
              <w:marLeft w:val="0"/>
              <w:marRight w:val="0"/>
              <w:marTop w:val="0"/>
              <w:marBottom w:val="0"/>
              <w:divBdr>
                <w:top w:val="none" w:sz="0" w:space="0" w:color="auto"/>
                <w:left w:val="none" w:sz="0" w:space="0" w:color="auto"/>
                <w:bottom w:val="none" w:sz="0" w:space="0" w:color="auto"/>
                <w:right w:val="none" w:sz="0" w:space="0" w:color="auto"/>
              </w:divBdr>
              <w:divsChild>
                <w:div w:id="1509977383">
                  <w:marLeft w:val="0"/>
                  <w:marRight w:val="0"/>
                  <w:marTop w:val="0"/>
                  <w:marBottom w:val="0"/>
                  <w:divBdr>
                    <w:top w:val="none" w:sz="0" w:space="0" w:color="auto"/>
                    <w:left w:val="none" w:sz="0" w:space="0" w:color="auto"/>
                    <w:bottom w:val="none" w:sz="0" w:space="0" w:color="auto"/>
                    <w:right w:val="none" w:sz="0" w:space="0" w:color="auto"/>
                  </w:divBdr>
                </w:div>
                <w:div w:id="73027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24803">
          <w:marLeft w:val="0"/>
          <w:marRight w:val="0"/>
          <w:marTop w:val="0"/>
          <w:marBottom w:val="0"/>
          <w:divBdr>
            <w:top w:val="none" w:sz="0" w:space="0" w:color="auto"/>
            <w:left w:val="none" w:sz="0" w:space="0" w:color="auto"/>
            <w:bottom w:val="none" w:sz="0" w:space="0" w:color="auto"/>
            <w:right w:val="none" w:sz="0" w:space="0" w:color="auto"/>
          </w:divBdr>
          <w:divsChild>
            <w:div w:id="39744927">
              <w:marLeft w:val="0"/>
              <w:marRight w:val="0"/>
              <w:marTop w:val="0"/>
              <w:marBottom w:val="0"/>
              <w:divBdr>
                <w:top w:val="none" w:sz="0" w:space="0" w:color="auto"/>
                <w:left w:val="none" w:sz="0" w:space="0" w:color="auto"/>
                <w:bottom w:val="none" w:sz="0" w:space="0" w:color="auto"/>
                <w:right w:val="none" w:sz="0" w:space="0" w:color="auto"/>
              </w:divBdr>
            </w:div>
            <w:div w:id="1163664571">
              <w:marLeft w:val="0"/>
              <w:marRight w:val="0"/>
              <w:marTop w:val="0"/>
              <w:marBottom w:val="0"/>
              <w:divBdr>
                <w:top w:val="none" w:sz="0" w:space="0" w:color="auto"/>
                <w:left w:val="none" w:sz="0" w:space="0" w:color="auto"/>
                <w:bottom w:val="none" w:sz="0" w:space="0" w:color="auto"/>
                <w:right w:val="none" w:sz="0" w:space="0" w:color="auto"/>
              </w:divBdr>
              <w:divsChild>
                <w:div w:id="368186262">
                  <w:marLeft w:val="0"/>
                  <w:marRight w:val="0"/>
                  <w:marTop w:val="0"/>
                  <w:marBottom w:val="0"/>
                  <w:divBdr>
                    <w:top w:val="none" w:sz="0" w:space="0" w:color="auto"/>
                    <w:left w:val="none" w:sz="0" w:space="0" w:color="auto"/>
                    <w:bottom w:val="none" w:sz="0" w:space="0" w:color="auto"/>
                    <w:right w:val="none" w:sz="0" w:space="0" w:color="auto"/>
                  </w:divBdr>
                  <w:divsChild>
                    <w:div w:id="118692654">
                      <w:marLeft w:val="0"/>
                      <w:marRight w:val="0"/>
                      <w:marTop w:val="0"/>
                      <w:marBottom w:val="0"/>
                      <w:divBdr>
                        <w:top w:val="none" w:sz="0" w:space="0" w:color="auto"/>
                        <w:left w:val="none" w:sz="0" w:space="0" w:color="auto"/>
                        <w:bottom w:val="none" w:sz="0" w:space="0" w:color="auto"/>
                        <w:right w:val="none" w:sz="0" w:space="0" w:color="auto"/>
                      </w:divBdr>
                    </w:div>
                    <w:div w:id="922839072">
                      <w:marLeft w:val="0"/>
                      <w:marRight w:val="0"/>
                      <w:marTop w:val="0"/>
                      <w:marBottom w:val="0"/>
                      <w:divBdr>
                        <w:top w:val="none" w:sz="0" w:space="0" w:color="auto"/>
                        <w:left w:val="none" w:sz="0" w:space="0" w:color="auto"/>
                        <w:bottom w:val="none" w:sz="0" w:space="0" w:color="auto"/>
                        <w:right w:val="none" w:sz="0" w:space="0" w:color="auto"/>
                      </w:divBdr>
                    </w:div>
                    <w:div w:id="1514756577">
                      <w:marLeft w:val="0"/>
                      <w:marRight w:val="0"/>
                      <w:marTop w:val="0"/>
                      <w:marBottom w:val="0"/>
                      <w:divBdr>
                        <w:top w:val="none" w:sz="0" w:space="0" w:color="auto"/>
                        <w:left w:val="none" w:sz="0" w:space="0" w:color="auto"/>
                        <w:bottom w:val="none" w:sz="0" w:space="0" w:color="auto"/>
                        <w:right w:val="none" w:sz="0" w:space="0" w:color="auto"/>
                      </w:divBdr>
                    </w:div>
                    <w:div w:id="805009793">
                      <w:marLeft w:val="0"/>
                      <w:marRight w:val="0"/>
                      <w:marTop w:val="0"/>
                      <w:marBottom w:val="0"/>
                      <w:divBdr>
                        <w:top w:val="none" w:sz="0" w:space="0" w:color="auto"/>
                        <w:left w:val="none" w:sz="0" w:space="0" w:color="auto"/>
                        <w:bottom w:val="none" w:sz="0" w:space="0" w:color="auto"/>
                        <w:right w:val="none" w:sz="0" w:space="0" w:color="auto"/>
                      </w:divBdr>
                    </w:div>
                    <w:div w:id="1689137314">
                      <w:marLeft w:val="0"/>
                      <w:marRight w:val="0"/>
                      <w:marTop w:val="0"/>
                      <w:marBottom w:val="0"/>
                      <w:divBdr>
                        <w:top w:val="none" w:sz="0" w:space="0" w:color="auto"/>
                        <w:left w:val="none" w:sz="0" w:space="0" w:color="auto"/>
                        <w:bottom w:val="none" w:sz="0" w:space="0" w:color="auto"/>
                        <w:right w:val="none" w:sz="0" w:space="0" w:color="auto"/>
                      </w:divBdr>
                    </w:div>
                    <w:div w:id="1188642946">
                      <w:marLeft w:val="0"/>
                      <w:marRight w:val="0"/>
                      <w:marTop w:val="0"/>
                      <w:marBottom w:val="0"/>
                      <w:divBdr>
                        <w:top w:val="none" w:sz="0" w:space="0" w:color="auto"/>
                        <w:left w:val="none" w:sz="0" w:space="0" w:color="auto"/>
                        <w:bottom w:val="none" w:sz="0" w:space="0" w:color="auto"/>
                        <w:right w:val="none" w:sz="0" w:space="0" w:color="auto"/>
                      </w:divBdr>
                    </w:div>
                    <w:div w:id="1640913069">
                      <w:marLeft w:val="0"/>
                      <w:marRight w:val="0"/>
                      <w:marTop w:val="0"/>
                      <w:marBottom w:val="0"/>
                      <w:divBdr>
                        <w:top w:val="none" w:sz="0" w:space="0" w:color="auto"/>
                        <w:left w:val="none" w:sz="0" w:space="0" w:color="auto"/>
                        <w:bottom w:val="none" w:sz="0" w:space="0" w:color="auto"/>
                        <w:right w:val="none" w:sz="0" w:space="0" w:color="auto"/>
                      </w:divBdr>
                      <w:divsChild>
                        <w:div w:id="14648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12344">
                  <w:marLeft w:val="0"/>
                  <w:marRight w:val="0"/>
                  <w:marTop w:val="0"/>
                  <w:marBottom w:val="0"/>
                  <w:divBdr>
                    <w:top w:val="none" w:sz="0" w:space="0" w:color="auto"/>
                    <w:left w:val="none" w:sz="0" w:space="0" w:color="auto"/>
                    <w:bottom w:val="none" w:sz="0" w:space="0" w:color="auto"/>
                    <w:right w:val="none" w:sz="0" w:space="0" w:color="auto"/>
                  </w:divBdr>
                  <w:divsChild>
                    <w:div w:id="1824003589">
                      <w:marLeft w:val="0"/>
                      <w:marRight w:val="0"/>
                      <w:marTop w:val="0"/>
                      <w:marBottom w:val="0"/>
                      <w:divBdr>
                        <w:top w:val="none" w:sz="0" w:space="0" w:color="auto"/>
                        <w:left w:val="none" w:sz="0" w:space="0" w:color="auto"/>
                        <w:bottom w:val="none" w:sz="0" w:space="0" w:color="auto"/>
                        <w:right w:val="none" w:sz="0" w:space="0" w:color="auto"/>
                      </w:divBdr>
                    </w:div>
                    <w:div w:id="1440101951">
                      <w:marLeft w:val="0"/>
                      <w:marRight w:val="0"/>
                      <w:marTop w:val="0"/>
                      <w:marBottom w:val="0"/>
                      <w:divBdr>
                        <w:top w:val="none" w:sz="0" w:space="0" w:color="auto"/>
                        <w:left w:val="none" w:sz="0" w:space="0" w:color="auto"/>
                        <w:bottom w:val="none" w:sz="0" w:space="0" w:color="auto"/>
                        <w:right w:val="none" w:sz="0" w:space="0" w:color="auto"/>
                      </w:divBdr>
                      <w:divsChild>
                        <w:div w:id="1336229641">
                          <w:marLeft w:val="0"/>
                          <w:marRight w:val="0"/>
                          <w:marTop w:val="0"/>
                          <w:marBottom w:val="0"/>
                          <w:divBdr>
                            <w:top w:val="none" w:sz="0" w:space="0" w:color="auto"/>
                            <w:left w:val="none" w:sz="0" w:space="0" w:color="auto"/>
                            <w:bottom w:val="none" w:sz="0" w:space="0" w:color="auto"/>
                            <w:right w:val="none" w:sz="0" w:space="0" w:color="auto"/>
                          </w:divBdr>
                        </w:div>
                      </w:divsChild>
                    </w:div>
                    <w:div w:id="697853380">
                      <w:marLeft w:val="0"/>
                      <w:marRight w:val="0"/>
                      <w:marTop w:val="0"/>
                      <w:marBottom w:val="0"/>
                      <w:divBdr>
                        <w:top w:val="none" w:sz="0" w:space="0" w:color="auto"/>
                        <w:left w:val="none" w:sz="0" w:space="0" w:color="auto"/>
                        <w:bottom w:val="none" w:sz="0" w:space="0" w:color="auto"/>
                        <w:right w:val="none" w:sz="0" w:space="0" w:color="auto"/>
                      </w:divBdr>
                      <w:divsChild>
                        <w:div w:id="8136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092322">
          <w:marLeft w:val="0"/>
          <w:marRight w:val="0"/>
          <w:marTop w:val="0"/>
          <w:marBottom w:val="0"/>
          <w:divBdr>
            <w:top w:val="none" w:sz="0" w:space="0" w:color="auto"/>
            <w:left w:val="none" w:sz="0" w:space="0" w:color="auto"/>
            <w:bottom w:val="none" w:sz="0" w:space="0" w:color="auto"/>
            <w:right w:val="none" w:sz="0" w:space="0" w:color="auto"/>
          </w:divBdr>
          <w:divsChild>
            <w:div w:id="94175891">
              <w:marLeft w:val="0"/>
              <w:marRight w:val="0"/>
              <w:marTop w:val="0"/>
              <w:marBottom w:val="0"/>
              <w:divBdr>
                <w:top w:val="none" w:sz="0" w:space="0" w:color="auto"/>
                <w:left w:val="none" w:sz="0" w:space="0" w:color="auto"/>
                <w:bottom w:val="none" w:sz="0" w:space="0" w:color="auto"/>
                <w:right w:val="none" w:sz="0" w:space="0" w:color="auto"/>
              </w:divBdr>
            </w:div>
            <w:div w:id="1239905725">
              <w:marLeft w:val="0"/>
              <w:marRight w:val="0"/>
              <w:marTop w:val="0"/>
              <w:marBottom w:val="0"/>
              <w:divBdr>
                <w:top w:val="none" w:sz="0" w:space="0" w:color="auto"/>
                <w:left w:val="none" w:sz="0" w:space="0" w:color="auto"/>
                <w:bottom w:val="none" w:sz="0" w:space="0" w:color="auto"/>
                <w:right w:val="none" w:sz="0" w:space="0" w:color="auto"/>
              </w:divBdr>
              <w:divsChild>
                <w:div w:id="1227230396">
                  <w:marLeft w:val="0"/>
                  <w:marRight w:val="0"/>
                  <w:marTop w:val="0"/>
                  <w:marBottom w:val="0"/>
                  <w:divBdr>
                    <w:top w:val="none" w:sz="0" w:space="0" w:color="auto"/>
                    <w:left w:val="none" w:sz="0" w:space="0" w:color="auto"/>
                    <w:bottom w:val="none" w:sz="0" w:space="0" w:color="auto"/>
                    <w:right w:val="none" w:sz="0" w:space="0" w:color="auto"/>
                  </w:divBdr>
                </w:div>
                <w:div w:id="2089571957">
                  <w:marLeft w:val="0"/>
                  <w:marRight w:val="0"/>
                  <w:marTop w:val="0"/>
                  <w:marBottom w:val="0"/>
                  <w:divBdr>
                    <w:top w:val="none" w:sz="0" w:space="0" w:color="auto"/>
                    <w:left w:val="none" w:sz="0" w:space="0" w:color="auto"/>
                    <w:bottom w:val="none" w:sz="0" w:space="0" w:color="auto"/>
                    <w:right w:val="none" w:sz="0" w:space="0" w:color="auto"/>
                  </w:divBdr>
                  <w:divsChild>
                    <w:div w:id="324480269">
                      <w:marLeft w:val="0"/>
                      <w:marRight w:val="0"/>
                      <w:marTop w:val="0"/>
                      <w:marBottom w:val="0"/>
                      <w:divBdr>
                        <w:top w:val="none" w:sz="0" w:space="0" w:color="auto"/>
                        <w:left w:val="none" w:sz="0" w:space="0" w:color="auto"/>
                        <w:bottom w:val="none" w:sz="0" w:space="0" w:color="auto"/>
                        <w:right w:val="none" w:sz="0" w:space="0" w:color="auto"/>
                      </w:divBdr>
                    </w:div>
                    <w:div w:id="1806047307">
                      <w:marLeft w:val="0"/>
                      <w:marRight w:val="0"/>
                      <w:marTop w:val="0"/>
                      <w:marBottom w:val="0"/>
                      <w:divBdr>
                        <w:top w:val="none" w:sz="0" w:space="0" w:color="auto"/>
                        <w:left w:val="none" w:sz="0" w:space="0" w:color="auto"/>
                        <w:bottom w:val="none" w:sz="0" w:space="0" w:color="auto"/>
                        <w:right w:val="none" w:sz="0" w:space="0" w:color="auto"/>
                      </w:divBdr>
                    </w:div>
                  </w:divsChild>
                </w:div>
                <w:div w:id="1154566534">
                  <w:marLeft w:val="0"/>
                  <w:marRight w:val="0"/>
                  <w:marTop w:val="0"/>
                  <w:marBottom w:val="0"/>
                  <w:divBdr>
                    <w:top w:val="none" w:sz="0" w:space="0" w:color="auto"/>
                    <w:left w:val="none" w:sz="0" w:space="0" w:color="auto"/>
                    <w:bottom w:val="none" w:sz="0" w:space="0" w:color="auto"/>
                    <w:right w:val="none" w:sz="0" w:space="0" w:color="auto"/>
                  </w:divBdr>
                  <w:divsChild>
                    <w:div w:id="2042708376">
                      <w:marLeft w:val="0"/>
                      <w:marRight w:val="0"/>
                      <w:marTop w:val="0"/>
                      <w:marBottom w:val="0"/>
                      <w:divBdr>
                        <w:top w:val="none" w:sz="0" w:space="0" w:color="auto"/>
                        <w:left w:val="none" w:sz="0" w:space="0" w:color="auto"/>
                        <w:bottom w:val="none" w:sz="0" w:space="0" w:color="auto"/>
                        <w:right w:val="none" w:sz="0" w:space="0" w:color="auto"/>
                      </w:divBdr>
                    </w:div>
                    <w:div w:id="1103956325">
                      <w:marLeft w:val="0"/>
                      <w:marRight w:val="0"/>
                      <w:marTop w:val="0"/>
                      <w:marBottom w:val="0"/>
                      <w:divBdr>
                        <w:top w:val="none" w:sz="0" w:space="0" w:color="auto"/>
                        <w:left w:val="none" w:sz="0" w:space="0" w:color="auto"/>
                        <w:bottom w:val="none" w:sz="0" w:space="0" w:color="auto"/>
                        <w:right w:val="none" w:sz="0" w:space="0" w:color="auto"/>
                      </w:divBdr>
                    </w:div>
                    <w:div w:id="18554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828618">
          <w:marLeft w:val="0"/>
          <w:marRight w:val="0"/>
          <w:marTop w:val="0"/>
          <w:marBottom w:val="0"/>
          <w:divBdr>
            <w:top w:val="none" w:sz="0" w:space="0" w:color="auto"/>
            <w:left w:val="none" w:sz="0" w:space="0" w:color="auto"/>
            <w:bottom w:val="none" w:sz="0" w:space="0" w:color="auto"/>
            <w:right w:val="none" w:sz="0" w:space="0" w:color="auto"/>
          </w:divBdr>
          <w:divsChild>
            <w:div w:id="305627045">
              <w:marLeft w:val="0"/>
              <w:marRight w:val="0"/>
              <w:marTop w:val="0"/>
              <w:marBottom w:val="0"/>
              <w:divBdr>
                <w:top w:val="none" w:sz="0" w:space="0" w:color="auto"/>
                <w:left w:val="none" w:sz="0" w:space="0" w:color="auto"/>
                <w:bottom w:val="none" w:sz="0" w:space="0" w:color="auto"/>
                <w:right w:val="none" w:sz="0" w:space="0" w:color="auto"/>
              </w:divBdr>
            </w:div>
            <w:div w:id="957956842">
              <w:marLeft w:val="0"/>
              <w:marRight w:val="0"/>
              <w:marTop w:val="0"/>
              <w:marBottom w:val="0"/>
              <w:divBdr>
                <w:top w:val="none" w:sz="0" w:space="0" w:color="auto"/>
                <w:left w:val="none" w:sz="0" w:space="0" w:color="auto"/>
                <w:bottom w:val="none" w:sz="0" w:space="0" w:color="auto"/>
                <w:right w:val="none" w:sz="0" w:space="0" w:color="auto"/>
              </w:divBdr>
              <w:divsChild>
                <w:div w:id="279576651">
                  <w:marLeft w:val="0"/>
                  <w:marRight w:val="0"/>
                  <w:marTop w:val="0"/>
                  <w:marBottom w:val="0"/>
                  <w:divBdr>
                    <w:top w:val="none" w:sz="0" w:space="0" w:color="auto"/>
                    <w:left w:val="none" w:sz="0" w:space="0" w:color="auto"/>
                    <w:bottom w:val="none" w:sz="0" w:space="0" w:color="auto"/>
                    <w:right w:val="none" w:sz="0" w:space="0" w:color="auto"/>
                  </w:divBdr>
                  <w:divsChild>
                    <w:div w:id="57824061">
                      <w:marLeft w:val="0"/>
                      <w:marRight w:val="0"/>
                      <w:marTop w:val="0"/>
                      <w:marBottom w:val="0"/>
                      <w:divBdr>
                        <w:top w:val="none" w:sz="0" w:space="0" w:color="auto"/>
                        <w:left w:val="none" w:sz="0" w:space="0" w:color="auto"/>
                        <w:bottom w:val="none" w:sz="0" w:space="0" w:color="auto"/>
                        <w:right w:val="none" w:sz="0" w:space="0" w:color="auto"/>
                      </w:divBdr>
                    </w:div>
                    <w:div w:id="836847338">
                      <w:marLeft w:val="0"/>
                      <w:marRight w:val="0"/>
                      <w:marTop w:val="0"/>
                      <w:marBottom w:val="0"/>
                      <w:divBdr>
                        <w:top w:val="none" w:sz="0" w:space="0" w:color="auto"/>
                        <w:left w:val="none" w:sz="0" w:space="0" w:color="auto"/>
                        <w:bottom w:val="none" w:sz="0" w:space="0" w:color="auto"/>
                        <w:right w:val="none" w:sz="0" w:space="0" w:color="auto"/>
                      </w:divBdr>
                      <w:divsChild>
                        <w:div w:id="153145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4023">
                  <w:marLeft w:val="0"/>
                  <w:marRight w:val="0"/>
                  <w:marTop w:val="0"/>
                  <w:marBottom w:val="0"/>
                  <w:divBdr>
                    <w:top w:val="none" w:sz="0" w:space="0" w:color="auto"/>
                    <w:left w:val="none" w:sz="0" w:space="0" w:color="auto"/>
                    <w:bottom w:val="none" w:sz="0" w:space="0" w:color="auto"/>
                    <w:right w:val="none" w:sz="0" w:space="0" w:color="auto"/>
                  </w:divBdr>
                  <w:divsChild>
                    <w:div w:id="1011640366">
                      <w:marLeft w:val="0"/>
                      <w:marRight w:val="0"/>
                      <w:marTop w:val="0"/>
                      <w:marBottom w:val="0"/>
                      <w:divBdr>
                        <w:top w:val="none" w:sz="0" w:space="0" w:color="auto"/>
                        <w:left w:val="none" w:sz="0" w:space="0" w:color="auto"/>
                        <w:bottom w:val="none" w:sz="0" w:space="0" w:color="auto"/>
                        <w:right w:val="none" w:sz="0" w:space="0" w:color="auto"/>
                      </w:divBdr>
                    </w:div>
                    <w:div w:id="1222787164">
                      <w:marLeft w:val="0"/>
                      <w:marRight w:val="0"/>
                      <w:marTop w:val="0"/>
                      <w:marBottom w:val="0"/>
                      <w:divBdr>
                        <w:top w:val="none" w:sz="0" w:space="0" w:color="auto"/>
                        <w:left w:val="none" w:sz="0" w:space="0" w:color="auto"/>
                        <w:bottom w:val="none" w:sz="0" w:space="0" w:color="auto"/>
                        <w:right w:val="none" w:sz="0" w:space="0" w:color="auto"/>
                      </w:divBdr>
                    </w:div>
                    <w:div w:id="751512746">
                      <w:marLeft w:val="0"/>
                      <w:marRight w:val="0"/>
                      <w:marTop w:val="0"/>
                      <w:marBottom w:val="0"/>
                      <w:divBdr>
                        <w:top w:val="none" w:sz="0" w:space="0" w:color="auto"/>
                        <w:left w:val="none" w:sz="0" w:space="0" w:color="auto"/>
                        <w:bottom w:val="none" w:sz="0" w:space="0" w:color="auto"/>
                        <w:right w:val="none" w:sz="0" w:space="0" w:color="auto"/>
                      </w:divBdr>
                      <w:divsChild>
                        <w:div w:id="9103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34108">
                  <w:marLeft w:val="0"/>
                  <w:marRight w:val="0"/>
                  <w:marTop w:val="0"/>
                  <w:marBottom w:val="0"/>
                  <w:divBdr>
                    <w:top w:val="none" w:sz="0" w:space="0" w:color="auto"/>
                    <w:left w:val="none" w:sz="0" w:space="0" w:color="auto"/>
                    <w:bottom w:val="none" w:sz="0" w:space="0" w:color="auto"/>
                    <w:right w:val="none" w:sz="0" w:space="0" w:color="auto"/>
                  </w:divBdr>
                  <w:divsChild>
                    <w:div w:id="376708235">
                      <w:marLeft w:val="0"/>
                      <w:marRight w:val="0"/>
                      <w:marTop w:val="0"/>
                      <w:marBottom w:val="0"/>
                      <w:divBdr>
                        <w:top w:val="none" w:sz="0" w:space="0" w:color="auto"/>
                        <w:left w:val="none" w:sz="0" w:space="0" w:color="auto"/>
                        <w:bottom w:val="none" w:sz="0" w:space="0" w:color="auto"/>
                        <w:right w:val="none" w:sz="0" w:space="0" w:color="auto"/>
                      </w:divBdr>
                    </w:div>
                    <w:div w:id="1513449432">
                      <w:marLeft w:val="0"/>
                      <w:marRight w:val="0"/>
                      <w:marTop w:val="0"/>
                      <w:marBottom w:val="0"/>
                      <w:divBdr>
                        <w:top w:val="none" w:sz="0" w:space="0" w:color="auto"/>
                        <w:left w:val="none" w:sz="0" w:space="0" w:color="auto"/>
                        <w:bottom w:val="none" w:sz="0" w:space="0" w:color="auto"/>
                        <w:right w:val="none" w:sz="0" w:space="0" w:color="auto"/>
                      </w:divBdr>
                      <w:divsChild>
                        <w:div w:id="5693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631">
                  <w:marLeft w:val="0"/>
                  <w:marRight w:val="0"/>
                  <w:marTop w:val="0"/>
                  <w:marBottom w:val="0"/>
                  <w:divBdr>
                    <w:top w:val="none" w:sz="0" w:space="0" w:color="auto"/>
                    <w:left w:val="none" w:sz="0" w:space="0" w:color="auto"/>
                    <w:bottom w:val="none" w:sz="0" w:space="0" w:color="auto"/>
                    <w:right w:val="none" w:sz="0" w:space="0" w:color="auto"/>
                  </w:divBdr>
                  <w:divsChild>
                    <w:div w:id="1701708272">
                      <w:marLeft w:val="0"/>
                      <w:marRight w:val="0"/>
                      <w:marTop w:val="0"/>
                      <w:marBottom w:val="0"/>
                      <w:divBdr>
                        <w:top w:val="none" w:sz="0" w:space="0" w:color="auto"/>
                        <w:left w:val="none" w:sz="0" w:space="0" w:color="auto"/>
                        <w:bottom w:val="none" w:sz="0" w:space="0" w:color="auto"/>
                        <w:right w:val="none" w:sz="0" w:space="0" w:color="auto"/>
                      </w:divBdr>
                    </w:div>
                    <w:div w:id="563413603">
                      <w:marLeft w:val="0"/>
                      <w:marRight w:val="0"/>
                      <w:marTop w:val="0"/>
                      <w:marBottom w:val="0"/>
                      <w:divBdr>
                        <w:top w:val="none" w:sz="0" w:space="0" w:color="auto"/>
                        <w:left w:val="none" w:sz="0" w:space="0" w:color="auto"/>
                        <w:bottom w:val="none" w:sz="0" w:space="0" w:color="auto"/>
                        <w:right w:val="none" w:sz="0" w:space="0" w:color="auto"/>
                      </w:divBdr>
                      <w:divsChild>
                        <w:div w:id="163567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25687">
                  <w:marLeft w:val="0"/>
                  <w:marRight w:val="0"/>
                  <w:marTop w:val="0"/>
                  <w:marBottom w:val="0"/>
                  <w:divBdr>
                    <w:top w:val="none" w:sz="0" w:space="0" w:color="auto"/>
                    <w:left w:val="none" w:sz="0" w:space="0" w:color="auto"/>
                    <w:bottom w:val="none" w:sz="0" w:space="0" w:color="auto"/>
                    <w:right w:val="none" w:sz="0" w:space="0" w:color="auto"/>
                  </w:divBdr>
                  <w:divsChild>
                    <w:div w:id="865676912">
                      <w:marLeft w:val="0"/>
                      <w:marRight w:val="0"/>
                      <w:marTop w:val="0"/>
                      <w:marBottom w:val="0"/>
                      <w:divBdr>
                        <w:top w:val="none" w:sz="0" w:space="0" w:color="auto"/>
                        <w:left w:val="none" w:sz="0" w:space="0" w:color="auto"/>
                        <w:bottom w:val="none" w:sz="0" w:space="0" w:color="auto"/>
                        <w:right w:val="none" w:sz="0" w:space="0" w:color="auto"/>
                      </w:divBdr>
                    </w:div>
                    <w:div w:id="1671257118">
                      <w:marLeft w:val="0"/>
                      <w:marRight w:val="0"/>
                      <w:marTop w:val="0"/>
                      <w:marBottom w:val="0"/>
                      <w:divBdr>
                        <w:top w:val="none" w:sz="0" w:space="0" w:color="auto"/>
                        <w:left w:val="none" w:sz="0" w:space="0" w:color="auto"/>
                        <w:bottom w:val="none" w:sz="0" w:space="0" w:color="auto"/>
                        <w:right w:val="none" w:sz="0" w:space="0" w:color="auto"/>
                      </w:divBdr>
                      <w:divsChild>
                        <w:div w:id="2577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21659">
                  <w:marLeft w:val="0"/>
                  <w:marRight w:val="0"/>
                  <w:marTop w:val="0"/>
                  <w:marBottom w:val="0"/>
                  <w:divBdr>
                    <w:top w:val="none" w:sz="0" w:space="0" w:color="auto"/>
                    <w:left w:val="none" w:sz="0" w:space="0" w:color="auto"/>
                    <w:bottom w:val="none" w:sz="0" w:space="0" w:color="auto"/>
                    <w:right w:val="none" w:sz="0" w:space="0" w:color="auto"/>
                  </w:divBdr>
                  <w:divsChild>
                    <w:div w:id="1873955888">
                      <w:marLeft w:val="0"/>
                      <w:marRight w:val="0"/>
                      <w:marTop w:val="0"/>
                      <w:marBottom w:val="0"/>
                      <w:divBdr>
                        <w:top w:val="none" w:sz="0" w:space="0" w:color="auto"/>
                        <w:left w:val="none" w:sz="0" w:space="0" w:color="auto"/>
                        <w:bottom w:val="none" w:sz="0" w:space="0" w:color="auto"/>
                        <w:right w:val="none" w:sz="0" w:space="0" w:color="auto"/>
                      </w:divBdr>
                    </w:div>
                    <w:div w:id="1986004108">
                      <w:marLeft w:val="0"/>
                      <w:marRight w:val="0"/>
                      <w:marTop w:val="0"/>
                      <w:marBottom w:val="0"/>
                      <w:divBdr>
                        <w:top w:val="none" w:sz="0" w:space="0" w:color="auto"/>
                        <w:left w:val="none" w:sz="0" w:space="0" w:color="auto"/>
                        <w:bottom w:val="none" w:sz="0" w:space="0" w:color="auto"/>
                        <w:right w:val="none" w:sz="0" w:space="0" w:color="auto"/>
                      </w:divBdr>
                      <w:divsChild>
                        <w:div w:id="152070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27718">
                  <w:marLeft w:val="0"/>
                  <w:marRight w:val="0"/>
                  <w:marTop w:val="0"/>
                  <w:marBottom w:val="0"/>
                  <w:divBdr>
                    <w:top w:val="none" w:sz="0" w:space="0" w:color="auto"/>
                    <w:left w:val="none" w:sz="0" w:space="0" w:color="auto"/>
                    <w:bottom w:val="none" w:sz="0" w:space="0" w:color="auto"/>
                    <w:right w:val="none" w:sz="0" w:space="0" w:color="auto"/>
                  </w:divBdr>
                  <w:divsChild>
                    <w:div w:id="1228801826">
                      <w:marLeft w:val="0"/>
                      <w:marRight w:val="0"/>
                      <w:marTop w:val="0"/>
                      <w:marBottom w:val="0"/>
                      <w:divBdr>
                        <w:top w:val="none" w:sz="0" w:space="0" w:color="auto"/>
                        <w:left w:val="none" w:sz="0" w:space="0" w:color="auto"/>
                        <w:bottom w:val="none" w:sz="0" w:space="0" w:color="auto"/>
                        <w:right w:val="none" w:sz="0" w:space="0" w:color="auto"/>
                      </w:divBdr>
                    </w:div>
                    <w:div w:id="1222398238">
                      <w:marLeft w:val="0"/>
                      <w:marRight w:val="0"/>
                      <w:marTop w:val="0"/>
                      <w:marBottom w:val="0"/>
                      <w:divBdr>
                        <w:top w:val="none" w:sz="0" w:space="0" w:color="auto"/>
                        <w:left w:val="none" w:sz="0" w:space="0" w:color="auto"/>
                        <w:bottom w:val="none" w:sz="0" w:space="0" w:color="auto"/>
                        <w:right w:val="none" w:sz="0" w:space="0" w:color="auto"/>
                      </w:divBdr>
                      <w:divsChild>
                        <w:div w:id="60184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4917">
                  <w:marLeft w:val="0"/>
                  <w:marRight w:val="0"/>
                  <w:marTop w:val="0"/>
                  <w:marBottom w:val="0"/>
                  <w:divBdr>
                    <w:top w:val="none" w:sz="0" w:space="0" w:color="auto"/>
                    <w:left w:val="none" w:sz="0" w:space="0" w:color="auto"/>
                    <w:bottom w:val="none" w:sz="0" w:space="0" w:color="auto"/>
                    <w:right w:val="none" w:sz="0" w:space="0" w:color="auto"/>
                  </w:divBdr>
                  <w:divsChild>
                    <w:div w:id="648481448">
                      <w:marLeft w:val="0"/>
                      <w:marRight w:val="0"/>
                      <w:marTop w:val="0"/>
                      <w:marBottom w:val="0"/>
                      <w:divBdr>
                        <w:top w:val="none" w:sz="0" w:space="0" w:color="auto"/>
                        <w:left w:val="none" w:sz="0" w:space="0" w:color="auto"/>
                        <w:bottom w:val="none" w:sz="0" w:space="0" w:color="auto"/>
                        <w:right w:val="none" w:sz="0" w:space="0" w:color="auto"/>
                      </w:divBdr>
                    </w:div>
                    <w:div w:id="1790541069">
                      <w:marLeft w:val="0"/>
                      <w:marRight w:val="0"/>
                      <w:marTop w:val="0"/>
                      <w:marBottom w:val="0"/>
                      <w:divBdr>
                        <w:top w:val="none" w:sz="0" w:space="0" w:color="auto"/>
                        <w:left w:val="none" w:sz="0" w:space="0" w:color="auto"/>
                        <w:bottom w:val="none" w:sz="0" w:space="0" w:color="auto"/>
                        <w:right w:val="none" w:sz="0" w:space="0" w:color="auto"/>
                      </w:divBdr>
                      <w:divsChild>
                        <w:div w:id="14509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29427">
                  <w:marLeft w:val="0"/>
                  <w:marRight w:val="0"/>
                  <w:marTop w:val="0"/>
                  <w:marBottom w:val="0"/>
                  <w:divBdr>
                    <w:top w:val="none" w:sz="0" w:space="0" w:color="auto"/>
                    <w:left w:val="none" w:sz="0" w:space="0" w:color="auto"/>
                    <w:bottom w:val="none" w:sz="0" w:space="0" w:color="auto"/>
                    <w:right w:val="none" w:sz="0" w:space="0" w:color="auto"/>
                  </w:divBdr>
                  <w:divsChild>
                    <w:div w:id="1839927589">
                      <w:marLeft w:val="0"/>
                      <w:marRight w:val="0"/>
                      <w:marTop w:val="0"/>
                      <w:marBottom w:val="0"/>
                      <w:divBdr>
                        <w:top w:val="none" w:sz="0" w:space="0" w:color="auto"/>
                        <w:left w:val="none" w:sz="0" w:space="0" w:color="auto"/>
                        <w:bottom w:val="none" w:sz="0" w:space="0" w:color="auto"/>
                        <w:right w:val="none" w:sz="0" w:space="0" w:color="auto"/>
                      </w:divBdr>
                    </w:div>
                    <w:div w:id="1853716056">
                      <w:marLeft w:val="0"/>
                      <w:marRight w:val="0"/>
                      <w:marTop w:val="0"/>
                      <w:marBottom w:val="0"/>
                      <w:divBdr>
                        <w:top w:val="none" w:sz="0" w:space="0" w:color="auto"/>
                        <w:left w:val="none" w:sz="0" w:space="0" w:color="auto"/>
                        <w:bottom w:val="none" w:sz="0" w:space="0" w:color="auto"/>
                        <w:right w:val="none" w:sz="0" w:space="0" w:color="auto"/>
                      </w:divBdr>
                      <w:divsChild>
                        <w:div w:id="8491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7288">
                  <w:marLeft w:val="0"/>
                  <w:marRight w:val="0"/>
                  <w:marTop w:val="0"/>
                  <w:marBottom w:val="0"/>
                  <w:divBdr>
                    <w:top w:val="none" w:sz="0" w:space="0" w:color="auto"/>
                    <w:left w:val="none" w:sz="0" w:space="0" w:color="auto"/>
                    <w:bottom w:val="none" w:sz="0" w:space="0" w:color="auto"/>
                    <w:right w:val="none" w:sz="0" w:space="0" w:color="auto"/>
                  </w:divBdr>
                  <w:divsChild>
                    <w:div w:id="718936394">
                      <w:marLeft w:val="0"/>
                      <w:marRight w:val="0"/>
                      <w:marTop w:val="0"/>
                      <w:marBottom w:val="0"/>
                      <w:divBdr>
                        <w:top w:val="none" w:sz="0" w:space="0" w:color="auto"/>
                        <w:left w:val="none" w:sz="0" w:space="0" w:color="auto"/>
                        <w:bottom w:val="none" w:sz="0" w:space="0" w:color="auto"/>
                        <w:right w:val="none" w:sz="0" w:space="0" w:color="auto"/>
                      </w:divBdr>
                    </w:div>
                    <w:div w:id="189951676">
                      <w:marLeft w:val="0"/>
                      <w:marRight w:val="0"/>
                      <w:marTop w:val="0"/>
                      <w:marBottom w:val="0"/>
                      <w:divBdr>
                        <w:top w:val="none" w:sz="0" w:space="0" w:color="auto"/>
                        <w:left w:val="none" w:sz="0" w:space="0" w:color="auto"/>
                        <w:bottom w:val="none" w:sz="0" w:space="0" w:color="auto"/>
                        <w:right w:val="none" w:sz="0" w:space="0" w:color="auto"/>
                      </w:divBdr>
                      <w:divsChild>
                        <w:div w:id="871502843">
                          <w:marLeft w:val="0"/>
                          <w:marRight w:val="0"/>
                          <w:marTop w:val="0"/>
                          <w:marBottom w:val="0"/>
                          <w:divBdr>
                            <w:top w:val="none" w:sz="0" w:space="0" w:color="auto"/>
                            <w:left w:val="none" w:sz="0" w:space="0" w:color="auto"/>
                            <w:bottom w:val="none" w:sz="0" w:space="0" w:color="auto"/>
                            <w:right w:val="none" w:sz="0" w:space="0" w:color="auto"/>
                          </w:divBdr>
                        </w:div>
                      </w:divsChild>
                    </w:div>
                    <w:div w:id="946736398">
                      <w:marLeft w:val="0"/>
                      <w:marRight w:val="0"/>
                      <w:marTop w:val="0"/>
                      <w:marBottom w:val="0"/>
                      <w:divBdr>
                        <w:top w:val="none" w:sz="0" w:space="0" w:color="auto"/>
                        <w:left w:val="none" w:sz="0" w:space="0" w:color="auto"/>
                        <w:bottom w:val="none" w:sz="0" w:space="0" w:color="auto"/>
                        <w:right w:val="none" w:sz="0" w:space="0" w:color="auto"/>
                      </w:divBdr>
                    </w:div>
                    <w:div w:id="1614940103">
                      <w:marLeft w:val="0"/>
                      <w:marRight w:val="0"/>
                      <w:marTop w:val="0"/>
                      <w:marBottom w:val="0"/>
                      <w:divBdr>
                        <w:top w:val="none" w:sz="0" w:space="0" w:color="auto"/>
                        <w:left w:val="none" w:sz="0" w:space="0" w:color="auto"/>
                        <w:bottom w:val="none" w:sz="0" w:space="0" w:color="auto"/>
                        <w:right w:val="none" w:sz="0" w:space="0" w:color="auto"/>
                      </w:divBdr>
                    </w:div>
                    <w:div w:id="1422141127">
                      <w:marLeft w:val="0"/>
                      <w:marRight w:val="0"/>
                      <w:marTop w:val="0"/>
                      <w:marBottom w:val="0"/>
                      <w:divBdr>
                        <w:top w:val="none" w:sz="0" w:space="0" w:color="auto"/>
                        <w:left w:val="none" w:sz="0" w:space="0" w:color="auto"/>
                        <w:bottom w:val="none" w:sz="0" w:space="0" w:color="auto"/>
                        <w:right w:val="none" w:sz="0" w:space="0" w:color="auto"/>
                      </w:divBdr>
                      <w:divsChild>
                        <w:div w:id="1501238025">
                          <w:marLeft w:val="0"/>
                          <w:marRight w:val="0"/>
                          <w:marTop w:val="0"/>
                          <w:marBottom w:val="0"/>
                          <w:divBdr>
                            <w:top w:val="none" w:sz="0" w:space="0" w:color="auto"/>
                            <w:left w:val="none" w:sz="0" w:space="0" w:color="auto"/>
                            <w:bottom w:val="none" w:sz="0" w:space="0" w:color="auto"/>
                            <w:right w:val="none" w:sz="0" w:space="0" w:color="auto"/>
                          </w:divBdr>
                          <w:divsChild>
                            <w:div w:id="170435830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82337521">
                      <w:marLeft w:val="0"/>
                      <w:marRight w:val="0"/>
                      <w:marTop w:val="0"/>
                      <w:marBottom w:val="0"/>
                      <w:divBdr>
                        <w:top w:val="none" w:sz="0" w:space="0" w:color="auto"/>
                        <w:left w:val="none" w:sz="0" w:space="0" w:color="auto"/>
                        <w:bottom w:val="none" w:sz="0" w:space="0" w:color="auto"/>
                        <w:right w:val="none" w:sz="0" w:space="0" w:color="auto"/>
                      </w:divBdr>
                    </w:div>
                    <w:div w:id="379674012">
                      <w:marLeft w:val="0"/>
                      <w:marRight w:val="0"/>
                      <w:marTop w:val="0"/>
                      <w:marBottom w:val="0"/>
                      <w:divBdr>
                        <w:top w:val="none" w:sz="0" w:space="0" w:color="auto"/>
                        <w:left w:val="none" w:sz="0" w:space="0" w:color="auto"/>
                        <w:bottom w:val="none" w:sz="0" w:space="0" w:color="auto"/>
                        <w:right w:val="none" w:sz="0" w:space="0" w:color="auto"/>
                      </w:divBdr>
                    </w:div>
                    <w:div w:id="583610599">
                      <w:marLeft w:val="0"/>
                      <w:marRight w:val="0"/>
                      <w:marTop w:val="0"/>
                      <w:marBottom w:val="0"/>
                      <w:divBdr>
                        <w:top w:val="none" w:sz="0" w:space="0" w:color="auto"/>
                        <w:left w:val="none" w:sz="0" w:space="0" w:color="auto"/>
                        <w:bottom w:val="none" w:sz="0" w:space="0" w:color="auto"/>
                        <w:right w:val="none" w:sz="0" w:space="0" w:color="auto"/>
                      </w:divBdr>
                      <w:divsChild>
                        <w:div w:id="518279198">
                          <w:marLeft w:val="0"/>
                          <w:marRight w:val="0"/>
                          <w:marTop w:val="0"/>
                          <w:marBottom w:val="0"/>
                          <w:divBdr>
                            <w:top w:val="none" w:sz="0" w:space="0" w:color="auto"/>
                            <w:left w:val="none" w:sz="0" w:space="0" w:color="auto"/>
                            <w:bottom w:val="none" w:sz="0" w:space="0" w:color="auto"/>
                            <w:right w:val="none" w:sz="0" w:space="0" w:color="auto"/>
                          </w:divBdr>
                          <w:divsChild>
                            <w:div w:id="13970519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52891158">
                      <w:marLeft w:val="0"/>
                      <w:marRight w:val="0"/>
                      <w:marTop w:val="0"/>
                      <w:marBottom w:val="0"/>
                      <w:divBdr>
                        <w:top w:val="none" w:sz="0" w:space="0" w:color="auto"/>
                        <w:left w:val="none" w:sz="0" w:space="0" w:color="auto"/>
                        <w:bottom w:val="none" w:sz="0" w:space="0" w:color="auto"/>
                        <w:right w:val="none" w:sz="0" w:space="0" w:color="auto"/>
                      </w:divBdr>
                    </w:div>
                    <w:div w:id="1350907541">
                      <w:marLeft w:val="0"/>
                      <w:marRight w:val="0"/>
                      <w:marTop w:val="0"/>
                      <w:marBottom w:val="0"/>
                      <w:divBdr>
                        <w:top w:val="none" w:sz="0" w:space="0" w:color="auto"/>
                        <w:left w:val="none" w:sz="0" w:space="0" w:color="auto"/>
                        <w:bottom w:val="none" w:sz="0" w:space="0" w:color="auto"/>
                        <w:right w:val="none" w:sz="0" w:space="0" w:color="auto"/>
                      </w:divBdr>
                    </w:div>
                    <w:div w:id="1381325541">
                      <w:marLeft w:val="0"/>
                      <w:marRight w:val="0"/>
                      <w:marTop w:val="0"/>
                      <w:marBottom w:val="0"/>
                      <w:divBdr>
                        <w:top w:val="none" w:sz="0" w:space="0" w:color="auto"/>
                        <w:left w:val="none" w:sz="0" w:space="0" w:color="auto"/>
                        <w:bottom w:val="none" w:sz="0" w:space="0" w:color="auto"/>
                        <w:right w:val="none" w:sz="0" w:space="0" w:color="auto"/>
                      </w:divBdr>
                      <w:divsChild>
                        <w:div w:id="648629953">
                          <w:marLeft w:val="0"/>
                          <w:marRight w:val="0"/>
                          <w:marTop w:val="0"/>
                          <w:marBottom w:val="0"/>
                          <w:divBdr>
                            <w:top w:val="none" w:sz="0" w:space="0" w:color="auto"/>
                            <w:left w:val="none" w:sz="0" w:space="0" w:color="auto"/>
                            <w:bottom w:val="none" w:sz="0" w:space="0" w:color="auto"/>
                            <w:right w:val="none" w:sz="0" w:space="0" w:color="auto"/>
                          </w:divBdr>
                          <w:divsChild>
                            <w:div w:id="44932518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19493686">
                      <w:marLeft w:val="0"/>
                      <w:marRight w:val="0"/>
                      <w:marTop w:val="0"/>
                      <w:marBottom w:val="0"/>
                      <w:divBdr>
                        <w:top w:val="none" w:sz="0" w:space="0" w:color="auto"/>
                        <w:left w:val="none" w:sz="0" w:space="0" w:color="auto"/>
                        <w:bottom w:val="none" w:sz="0" w:space="0" w:color="auto"/>
                        <w:right w:val="none" w:sz="0" w:space="0" w:color="auto"/>
                      </w:divBdr>
                    </w:div>
                    <w:div w:id="2042197075">
                      <w:marLeft w:val="0"/>
                      <w:marRight w:val="0"/>
                      <w:marTop w:val="0"/>
                      <w:marBottom w:val="0"/>
                      <w:divBdr>
                        <w:top w:val="none" w:sz="0" w:space="0" w:color="auto"/>
                        <w:left w:val="none" w:sz="0" w:space="0" w:color="auto"/>
                        <w:bottom w:val="none" w:sz="0" w:space="0" w:color="auto"/>
                        <w:right w:val="none" w:sz="0" w:space="0" w:color="auto"/>
                      </w:divBdr>
                    </w:div>
                  </w:divsChild>
                </w:div>
                <w:div w:id="1605922885">
                  <w:marLeft w:val="0"/>
                  <w:marRight w:val="0"/>
                  <w:marTop w:val="0"/>
                  <w:marBottom w:val="0"/>
                  <w:divBdr>
                    <w:top w:val="none" w:sz="0" w:space="0" w:color="auto"/>
                    <w:left w:val="none" w:sz="0" w:space="0" w:color="auto"/>
                    <w:bottom w:val="none" w:sz="0" w:space="0" w:color="auto"/>
                    <w:right w:val="none" w:sz="0" w:space="0" w:color="auto"/>
                  </w:divBdr>
                  <w:divsChild>
                    <w:div w:id="1043140294">
                      <w:marLeft w:val="0"/>
                      <w:marRight w:val="0"/>
                      <w:marTop w:val="0"/>
                      <w:marBottom w:val="0"/>
                      <w:divBdr>
                        <w:top w:val="none" w:sz="0" w:space="0" w:color="auto"/>
                        <w:left w:val="none" w:sz="0" w:space="0" w:color="auto"/>
                        <w:bottom w:val="none" w:sz="0" w:space="0" w:color="auto"/>
                        <w:right w:val="none" w:sz="0" w:space="0" w:color="auto"/>
                      </w:divBdr>
                    </w:div>
                    <w:div w:id="1863393805">
                      <w:marLeft w:val="0"/>
                      <w:marRight w:val="0"/>
                      <w:marTop w:val="0"/>
                      <w:marBottom w:val="0"/>
                      <w:divBdr>
                        <w:top w:val="none" w:sz="0" w:space="0" w:color="auto"/>
                        <w:left w:val="none" w:sz="0" w:space="0" w:color="auto"/>
                        <w:bottom w:val="none" w:sz="0" w:space="0" w:color="auto"/>
                        <w:right w:val="none" w:sz="0" w:space="0" w:color="auto"/>
                      </w:divBdr>
                      <w:divsChild>
                        <w:div w:id="1230186552">
                          <w:marLeft w:val="0"/>
                          <w:marRight w:val="0"/>
                          <w:marTop w:val="0"/>
                          <w:marBottom w:val="0"/>
                          <w:divBdr>
                            <w:top w:val="none" w:sz="0" w:space="0" w:color="auto"/>
                            <w:left w:val="none" w:sz="0" w:space="0" w:color="auto"/>
                            <w:bottom w:val="none" w:sz="0" w:space="0" w:color="auto"/>
                            <w:right w:val="none" w:sz="0" w:space="0" w:color="auto"/>
                          </w:divBdr>
                        </w:div>
                      </w:divsChild>
                    </w:div>
                    <w:div w:id="1544709235">
                      <w:marLeft w:val="0"/>
                      <w:marRight w:val="0"/>
                      <w:marTop w:val="0"/>
                      <w:marBottom w:val="0"/>
                      <w:divBdr>
                        <w:top w:val="none" w:sz="0" w:space="0" w:color="auto"/>
                        <w:left w:val="none" w:sz="0" w:space="0" w:color="auto"/>
                        <w:bottom w:val="none" w:sz="0" w:space="0" w:color="auto"/>
                        <w:right w:val="none" w:sz="0" w:space="0" w:color="auto"/>
                      </w:divBdr>
                    </w:div>
                    <w:div w:id="1768117470">
                      <w:marLeft w:val="0"/>
                      <w:marRight w:val="0"/>
                      <w:marTop w:val="0"/>
                      <w:marBottom w:val="0"/>
                      <w:divBdr>
                        <w:top w:val="none" w:sz="0" w:space="0" w:color="auto"/>
                        <w:left w:val="none" w:sz="0" w:space="0" w:color="auto"/>
                        <w:bottom w:val="none" w:sz="0" w:space="0" w:color="auto"/>
                        <w:right w:val="none" w:sz="0" w:space="0" w:color="auto"/>
                      </w:divBdr>
                      <w:divsChild>
                        <w:div w:id="121177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7705">
                  <w:marLeft w:val="0"/>
                  <w:marRight w:val="0"/>
                  <w:marTop w:val="0"/>
                  <w:marBottom w:val="0"/>
                  <w:divBdr>
                    <w:top w:val="none" w:sz="0" w:space="0" w:color="auto"/>
                    <w:left w:val="none" w:sz="0" w:space="0" w:color="auto"/>
                    <w:bottom w:val="none" w:sz="0" w:space="0" w:color="auto"/>
                    <w:right w:val="none" w:sz="0" w:space="0" w:color="auto"/>
                  </w:divBdr>
                  <w:divsChild>
                    <w:div w:id="1087724501">
                      <w:marLeft w:val="0"/>
                      <w:marRight w:val="0"/>
                      <w:marTop w:val="0"/>
                      <w:marBottom w:val="0"/>
                      <w:divBdr>
                        <w:top w:val="none" w:sz="0" w:space="0" w:color="auto"/>
                        <w:left w:val="none" w:sz="0" w:space="0" w:color="auto"/>
                        <w:bottom w:val="none" w:sz="0" w:space="0" w:color="auto"/>
                        <w:right w:val="none" w:sz="0" w:space="0" w:color="auto"/>
                      </w:divBdr>
                    </w:div>
                    <w:div w:id="11886435">
                      <w:marLeft w:val="0"/>
                      <w:marRight w:val="0"/>
                      <w:marTop w:val="0"/>
                      <w:marBottom w:val="0"/>
                      <w:divBdr>
                        <w:top w:val="none" w:sz="0" w:space="0" w:color="auto"/>
                        <w:left w:val="none" w:sz="0" w:space="0" w:color="auto"/>
                        <w:bottom w:val="none" w:sz="0" w:space="0" w:color="auto"/>
                        <w:right w:val="none" w:sz="0" w:space="0" w:color="auto"/>
                      </w:divBdr>
                      <w:divsChild>
                        <w:div w:id="455418045">
                          <w:marLeft w:val="0"/>
                          <w:marRight w:val="0"/>
                          <w:marTop w:val="0"/>
                          <w:marBottom w:val="0"/>
                          <w:divBdr>
                            <w:top w:val="none" w:sz="0" w:space="0" w:color="auto"/>
                            <w:left w:val="none" w:sz="0" w:space="0" w:color="auto"/>
                            <w:bottom w:val="none" w:sz="0" w:space="0" w:color="auto"/>
                            <w:right w:val="none" w:sz="0" w:space="0" w:color="auto"/>
                          </w:divBdr>
                        </w:div>
                      </w:divsChild>
                    </w:div>
                    <w:div w:id="1923685365">
                      <w:marLeft w:val="0"/>
                      <w:marRight w:val="0"/>
                      <w:marTop w:val="0"/>
                      <w:marBottom w:val="0"/>
                      <w:divBdr>
                        <w:top w:val="none" w:sz="0" w:space="0" w:color="auto"/>
                        <w:left w:val="none" w:sz="0" w:space="0" w:color="auto"/>
                        <w:bottom w:val="none" w:sz="0" w:space="0" w:color="auto"/>
                        <w:right w:val="none" w:sz="0" w:space="0" w:color="auto"/>
                      </w:divBdr>
                    </w:div>
                  </w:divsChild>
                </w:div>
                <w:div w:id="2021151896">
                  <w:marLeft w:val="0"/>
                  <w:marRight w:val="0"/>
                  <w:marTop w:val="0"/>
                  <w:marBottom w:val="0"/>
                  <w:divBdr>
                    <w:top w:val="none" w:sz="0" w:space="0" w:color="auto"/>
                    <w:left w:val="none" w:sz="0" w:space="0" w:color="auto"/>
                    <w:bottom w:val="none" w:sz="0" w:space="0" w:color="auto"/>
                    <w:right w:val="none" w:sz="0" w:space="0" w:color="auto"/>
                  </w:divBdr>
                  <w:divsChild>
                    <w:div w:id="1795556621">
                      <w:marLeft w:val="0"/>
                      <w:marRight w:val="0"/>
                      <w:marTop w:val="0"/>
                      <w:marBottom w:val="0"/>
                      <w:divBdr>
                        <w:top w:val="none" w:sz="0" w:space="0" w:color="auto"/>
                        <w:left w:val="none" w:sz="0" w:space="0" w:color="auto"/>
                        <w:bottom w:val="none" w:sz="0" w:space="0" w:color="auto"/>
                        <w:right w:val="none" w:sz="0" w:space="0" w:color="auto"/>
                      </w:divBdr>
                    </w:div>
                    <w:div w:id="1168324939">
                      <w:marLeft w:val="0"/>
                      <w:marRight w:val="0"/>
                      <w:marTop w:val="0"/>
                      <w:marBottom w:val="0"/>
                      <w:divBdr>
                        <w:top w:val="none" w:sz="0" w:space="0" w:color="auto"/>
                        <w:left w:val="none" w:sz="0" w:space="0" w:color="auto"/>
                        <w:bottom w:val="none" w:sz="0" w:space="0" w:color="auto"/>
                        <w:right w:val="none" w:sz="0" w:space="0" w:color="auto"/>
                      </w:divBdr>
                      <w:divsChild>
                        <w:div w:id="131356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8823">
                  <w:marLeft w:val="0"/>
                  <w:marRight w:val="0"/>
                  <w:marTop w:val="0"/>
                  <w:marBottom w:val="0"/>
                  <w:divBdr>
                    <w:top w:val="none" w:sz="0" w:space="0" w:color="auto"/>
                    <w:left w:val="none" w:sz="0" w:space="0" w:color="auto"/>
                    <w:bottom w:val="none" w:sz="0" w:space="0" w:color="auto"/>
                    <w:right w:val="none" w:sz="0" w:space="0" w:color="auto"/>
                  </w:divBdr>
                  <w:divsChild>
                    <w:div w:id="1659458378">
                      <w:marLeft w:val="0"/>
                      <w:marRight w:val="0"/>
                      <w:marTop w:val="0"/>
                      <w:marBottom w:val="0"/>
                      <w:divBdr>
                        <w:top w:val="none" w:sz="0" w:space="0" w:color="auto"/>
                        <w:left w:val="none" w:sz="0" w:space="0" w:color="auto"/>
                        <w:bottom w:val="none" w:sz="0" w:space="0" w:color="auto"/>
                        <w:right w:val="none" w:sz="0" w:space="0" w:color="auto"/>
                      </w:divBdr>
                    </w:div>
                    <w:div w:id="819806715">
                      <w:marLeft w:val="0"/>
                      <w:marRight w:val="0"/>
                      <w:marTop w:val="0"/>
                      <w:marBottom w:val="0"/>
                      <w:divBdr>
                        <w:top w:val="none" w:sz="0" w:space="0" w:color="auto"/>
                        <w:left w:val="none" w:sz="0" w:space="0" w:color="auto"/>
                        <w:bottom w:val="none" w:sz="0" w:space="0" w:color="auto"/>
                        <w:right w:val="none" w:sz="0" w:space="0" w:color="auto"/>
                      </w:divBdr>
                      <w:divsChild>
                        <w:div w:id="1586961631">
                          <w:marLeft w:val="0"/>
                          <w:marRight w:val="0"/>
                          <w:marTop w:val="0"/>
                          <w:marBottom w:val="0"/>
                          <w:divBdr>
                            <w:top w:val="none" w:sz="0" w:space="0" w:color="auto"/>
                            <w:left w:val="none" w:sz="0" w:space="0" w:color="auto"/>
                            <w:bottom w:val="none" w:sz="0" w:space="0" w:color="auto"/>
                            <w:right w:val="none" w:sz="0" w:space="0" w:color="auto"/>
                          </w:divBdr>
                        </w:div>
                      </w:divsChild>
                    </w:div>
                    <w:div w:id="1677461070">
                      <w:marLeft w:val="0"/>
                      <w:marRight w:val="0"/>
                      <w:marTop w:val="0"/>
                      <w:marBottom w:val="0"/>
                      <w:divBdr>
                        <w:top w:val="none" w:sz="0" w:space="0" w:color="auto"/>
                        <w:left w:val="none" w:sz="0" w:space="0" w:color="auto"/>
                        <w:bottom w:val="none" w:sz="0" w:space="0" w:color="auto"/>
                        <w:right w:val="none" w:sz="0" w:space="0" w:color="auto"/>
                      </w:divBdr>
                    </w:div>
                    <w:div w:id="1916209907">
                      <w:marLeft w:val="0"/>
                      <w:marRight w:val="0"/>
                      <w:marTop w:val="0"/>
                      <w:marBottom w:val="0"/>
                      <w:divBdr>
                        <w:top w:val="none" w:sz="0" w:space="0" w:color="auto"/>
                        <w:left w:val="none" w:sz="0" w:space="0" w:color="auto"/>
                        <w:bottom w:val="none" w:sz="0" w:space="0" w:color="auto"/>
                        <w:right w:val="none" w:sz="0" w:space="0" w:color="auto"/>
                      </w:divBdr>
                    </w:div>
                    <w:div w:id="1038509272">
                      <w:marLeft w:val="0"/>
                      <w:marRight w:val="0"/>
                      <w:marTop w:val="0"/>
                      <w:marBottom w:val="0"/>
                      <w:divBdr>
                        <w:top w:val="none" w:sz="0" w:space="0" w:color="auto"/>
                        <w:left w:val="none" w:sz="0" w:space="0" w:color="auto"/>
                        <w:bottom w:val="none" w:sz="0" w:space="0" w:color="auto"/>
                        <w:right w:val="none" w:sz="0" w:space="0" w:color="auto"/>
                      </w:divBdr>
                    </w:div>
                    <w:div w:id="1490713948">
                      <w:marLeft w:val="0"/>
                      <w:marRight w:val="0"/>
                      <w:marTop w:val="0"/>
                      <w:marBottom w:val="0"/>
                      <w:divBdr>
                        <w:top w:val="none" w:sz="0" w:space="0" w:color="auto"/>
                        <w:left w:val="none" w:sz="0" w:space="0" w:color="auto"/>
                        <w:bottom w:val="none" w:sz="0" w:space="0" w:color="auto"/>
                        <w:right w:val="none" w:sz="0" w:space="0" w:color="auto"/>
                      </w:divBdr>
                    </w:div>
                  </w:divsChild>
                </w:div>
                <w:div w:id="1424297172">
                  <w:marLeft w:val="0"/>
                  <w:marRight w:val="0"/>
                  <w:marTop w:val="0"/>
                  <w:marBottom w:val="0"/>
                  <w:divBdr>
                    <w:top w:val="none" w:sz="0" w:space="0" w:color="auto"/>
                    <w:left w:val="none" w:sz="0" w:space="0" w:color="auto"/>
                    <w:bottom w:val="none" w:sz="0" w:space="0" w:color="auto"/>
                    <w:right w:val="none" w:sz="0" w:space="0" w:color="auto"/>
                  </w:divBdr>
                  <w:divsChild>
                    <w:div w:id="1728409248">
                      <w:marLeft w:val="0"/>
                      <w:marRight w:val="0"/>
                      <w:marTop w:val="0"/>
                      <w:marBottom w:val="0"/>
                      <w:divBdr>
                        <w:top w:val="none" w:sz="0" w:space="0" w:color="auto"/>
                        <w:left w:val="none" w:sz="0" w:space="0" w:color="auto"/>
                        <w:bottom w:val="none" w:sz="0" w:space="0" w:color="auto"/>
                        <w:right w:val="none" w:sz="0" w:space="0" w:color="auto"/>
                      </w:divBdr>
                    </w:div>
                    <w:div w:id="356741504">
                      <w:marLeft w:val="0"/>
                      <w:marRight w:val="0"/>
                      <w:marTop w:val="0"/>
                      <w:marBottom w:val="0"/>
                      <w:divBdr>
                        <w:top w:val="none" w:sz="0" w:space="0" w:color="auto"/>
                        <w:left w:val="none" w:sz="0" w:space="0" w:color="auto"/>
                        <w:bottom w:val="none" w:sz="0" w:space="0" w:color="auto"/>
                        <w:right w:val="none" w:sz="0" w:space="0" w:color="auto"/>
                      </w:divBdr>
                    </w:div>
                    <w:div w:id="1953322306">
                      <w:marLeft w:val="0"/>
                      <w:marRight w:val="0"/>
                      <w:marTop w:val="0"/>
                      <w:marBottom w:val="0"/>
                      <w:divBdr>
                        <w:top w:val="none" w:sz="0" w:space="0" w:color="auto"/>
                        <w:left w:val="none" w:sz="0" w:space="0" w:color="auto"/>
                        <w:bottom w:val="none" w:sz="0" w:space="0" w:color="auto"/>
                        <w:right w:val="none" w:sz="0" w:space="0" w:color="auto"/>
                      </w:divBdr>
                    </w:div>
                    <w:div w:id="259146215">
                      <w:marLeft w:val="0"/>
                      <w:marRight w:val="0"/>
                      <w:marTop w:val="0"/>
                      <w:marBottom w:val="0"/>
                      <w:divBdr>
                        <w:top w:val="none" w:sz="0" w:space="0" w:color="auto"/>
                        <w:left w:val="none" w:sz="0" w:space="0" w:color="auto"/>
                        <w:bottom w:val="none" w:sz="0" w:space="0" w:color="auto"/>
                        <w:right w:val="none" w:sz="0" w:space="0" w:color="auto"/>
                      </w:divBdr>
                      <w:divsChild>
                        <w:div w:id="1173257075">
                          <w:marLeft w:val="0"/>
                          <w:marRight w:val="0"/>
                          <w:marTop w:val="0"/>
                          <w:marBottom w:val="0"/>
                          <w:divBdr>
                            <w:top w:val="none" w:sz="0" w:space="0" w:color="auto"/>
                            <w:left w:val="none" w:sz="0" w:space="0" w:color="auto"/>
                            <w:bottom w:val="none" w:sz="0" w:space="0" w:color="auto"/>
                            <w:right w:val="none" w:sz="0" w:space="0" w:color="auto"/>
                          </w:divBdr>
                          <w:divsChild>
                            <w:div w:id="18809669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0579474">
                      <w:marLeft w:val="0"/>
                      <w:marRight w:val="0"/>
                      <w:marTop w:val="0"/>
                      <w:marBottom w:val="0"/>
                      <w:divBdr>
                        <w:top w:val="none" w:sz="0" w:space="0" w:color="auto"/>
                        <w:left w:val="none" w:sz="0" w:space="0" w:color="auto"/>
                        <w:bottom w:val="none" w:sz="0" w:space="0" w:color="auto"/>
                        <w:right w:val="none" w:sz="0" w:space="0" w:color="auto"/>
                      </w:divBdr>
                    </w:div>
                    <w:div w:id="2134975754">
                      <w:marLeft w:val="0"/>
                      <w:marRight w:val="0"/>
                      <w:marTop w:val="0"/>
                      <w:marBottom w:val="0"/>
                      <w:divBdr>
                        <w:top w:val="none" w:sz="0" w:space="0" w:color="auto"/>
                        <w:left w:val="none" w:sz="0" w:space="0" w:color="auto"/>
                        <w:bottom w:val="none" w:sz="0" w:space="0" w:color="auto"/>
                        <w:right w:val="none" w:sz="0" w:space="0" w:color="auto"/>
                      </w:divBdr>
                      <w:divsChild>
                        <w:div w:id="1001854871">
                          <w:marLeft w:val="0"/>
                          <w:marRight w:val="0"/>
                          <w:marTop w:val="0"/>
                          <w:marBottom w:val="0"/>
                          <w:divBdr>
                            <w:top w:val="none" w:sz="0" w:space="0" w:color="auto"/>
                            <w:left w:val="none" w:sz="0" w:space="0" w:color="auto"/>
                            <w:bottom w:val="none" w:sz="0" w:space="0" w:color="auto"/>
                            <w:right w:val="none" w:sz="0" w:space="0" w:color="auto"/>
                          </w:divBdr>
                          <w:divsChild>
                            <w:div w:id="4773833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3163776">
                      <w:marLeft w:val="0"/>
                      <w:marRight w:val="0"/>
                      <w:marTop w:val="0"/>
                      <w:marBottom w:val="0"/>
                      <w:divBdr>
                        <w:top w:val="none" w:sz="0" w:space="0" w:color="auto"/>
                        <w:left w:val="none" w:sz="0" w:space="0" w:color="auto"/>
                        <w:bottom w:val="none" w:sz="0" w:space="0" w:color="auto"/>
                        <w:right w:val="none" w:sz="0" w:space="0" w:color="auto"/>
                      </w:divBdr>
                    </w:div>
                    <w:div w:id="308750441">
                      <w:marLeft w:val="0"/>
                      <w:marRight w:val="0"/>
                      <w:marTop w:val="0"/>
                      <w:marBottom w:val="0"/>
                      <w:divBdr>
                        <w:top w:val="none" w:sz="0" w:space="0" w:color="auto"/>
                        <w:left w:val="none" w:sz="0" w:space="0" w:color="auto"/>
                        <w:bottom w:val="none" w:sz="0" w:space="0" w:color="auto"/>
                        <w:right w:val="none" w:sz="0" w:space="0" w:color="auto"/>
                      </w:divBdr>
                    </w:div>
                  </w:divsChild>
                </w:div>
                <w:div w:id="1598363961">
                  <w:marLeft w:val="0"/>
                  <w:marRight w:val="0"/>
                  <w:marTop w:val="0"/>
                  <w:marBottom w:val="0"/>
                  <w:divBdr>
                    <w:top w:val="none" w:sz="0" w:space="0" w:color="auto"/>
                    <w:left w:val="none" w:sz="0" w:space="0" w:color="auto"/>
                    <w:bottom w:val="none" w:sz="0" w:space="0" w:color="auto"/>
                    <w:right w:val="none" w:sz="0" w:space="0" w:color="auto"/>
                  </w:divBdr>
                  <w:divsChild>
                    <w:div w:id="863861700">
                      <w:marLeft w:val="0"/>
                      <w:marRight w:val="0"/>
                      <w:marTop w:val="0"/>
                      <w:marBottom w:val="0"/>
                      <w:divBdr>
                        <w:top w:val="none" w:sz="0" w:space="0" w:color="auto"/>
                        <w:left w:val="none" w:sz="0" w:space="0" w:color="auto"/>
                        <w:bottom w:val="none" w:sz="0" w:space="0" w:color="auto"/>
                        <w:right w:val="none" w:sz="0" w:space="0" w:color="auto"/>
                      </w:divBdr>
                    </w:div>
                    <w:div w:id="875585395">
                      <w:marLeft w:val="0"/>
                      <w:marRight w:val="0"/>
                      <w:marTop w:val="0"/>
                      <w:marBottom w:val="0"/>
                      <w:divBdr>
                        <w:top w:val="none" w:sz="0" w:space="0" w:color="auto"/>
                        <w:left w:val="none" w:sz="0" w:space="0" w:color="auto"/>
                        <w:bottom w:val="none" w:sz="0" w:space="0" w:color="auto"/>
                        <w:right w:val="none" w:sz="0" w:space="0" w:color="auto"/>
                      </w:divBdr>
                    </w:div>
                    <w:div w:id="424811711">
                      <w:marLeft w:val="0"/>
                      <w:marRight w:val="0"/>
                      <w:marTop w:val="0"/>
                      <w:marBottom w:val="0"/>
                      <w:divBdr>
                        <w:top w:val="none" w:sz="0" w:space="0" w:color="auto"/>
                        <w:left w:val="none" w:sz="0" w:space="0" w:color="auto"/>
                        <w:bottom w:val="none" w:sz="0" w:space="0" w:color="auto"/>
                        <w:right w:val="none" w:sz="0" w:space="0" w:color="auto"/>
                      </w:divBdr>
                      <w:divsChild>
                        <w:div w:id="14680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3877">
                  <w:marLeft w:val="0"/>
                  <w:marRight w:val="0"/>
                  <w:marTop w:val="0"/>
                  <w:marBottom w:val="0"/>
                  <w:divBdr>
                    <w:top w:val="none" w:sz="0" w:space="0" w:color="auto"/>
                    <w:left w:val="none" w:sz="0" w:space="0" w:color="auto"/>
                    <w:bottom w:val="none" w:sz="0" w:space="0" w:color="auto"/>
                    <w:right w:val="none" w:sz="0" w:space="0" w:color="auto"/>
                  </w:divBdr>
                  <w:divsChild>
                    <w:div w:id="544873752">
                      <w:marLeft w:val="0"/>
                      <w:marRight w:val="0"/>
                      <w:marTop w:val="0"/>
                      <w:marBottom w:val="0"/>
                      <w:divBdr>
                        <w:top w:val="none" w:sz="0" w:space="0" w:color="auto"/>
                        <w:left w:val="none" w:sz="0" w:space="0" w:color="auto"/>
                        <w:bottom w:val="none" w:sz="0" w:space="0" w:color="auto"/>
                        <w:right w:val="none" w:sz="0" w:space="0" w:color="auto"/>
                      </w:divBdr>
                    </w:div>
                    <w:div w:id="908198060">
                      <w:marLeft w:val="0"/>
                      <w:marRight w:val="0"/>
                      <w:marTop w:val="0"/>
                      <w:marBottom w:val="0"/>
                      <w:divBdr>
                        <w:top w:val="none" w:sz="0" w:space="0" w:color="auto"/>
                        <w:left w:val="none" w:sz="0" w:space="0" w:color="auto"/>
                        <w:bottom w:val="none" w:sz="0" w:space="0" w:color="auto"/>
                        <w:right w:val="none" w:sz="0" w:space="0" w:color="auto"/>
                      </w:divBdr>
                    </w:div>
                    <w:div w:id="1364282126">
                      <w:marLeft w:val="0"/>
                      <w:marRight w:val="0"/>
                      <w:marTop w:val="0"/>
                      <w:marBottom w:val="0"/>
                      <w:divBdr>
                        <w:top w:val="none" w:sz="0" w:space="0" w:color="auto"/>
                        <w:left w:val="none" w:sz="0" w:space="0" w:color="auto"/>
                        <w:bottom w:val="none" w:sz="0" w:space="0" w:color="auto"/>
                        <w:right w:val="none" w:sz="0" w:space="0" w:color="auto"/>
                      </w:divBdr>
                    </w:div>
                    <w:div w:id="1867060144">
                      <w:marLeft w:val="0"/>
                      <w:marRight w:val="0"/>
                      <w:marTop w:val="0"/>
                      <w:marBottom w:val="0"/>
                      <w:divBdr>
                        <w:top w:val="none" w:sz="0" w:space="0" w:color="auto"/>
                        <w:left w:val="none" w:sz="0" w:space="0" w:color="auto"/>
                        <w:bottom w:val="none" w:sz="0" w:space="0" w:color="auto"/>
                        <w:right w:val="none" w:sz="0" w:space="0" w:color="auto"/>
                      </w:divBdr>
                    </w:div>
                    <w:div w:id="864831969">
                      <w:marLeft w:val="0"/>
                      <w:marRight w:val="0"/>
                      <w:marTop w:val="0"/>
                      <w:marBottom w:val="0"/>
                      <w:divBdr>
                        <w:top w:val="none" w:sz="0" w:space="0" w:color="auto"/>
                        <w:left w:val="none" w:sz="0" w:space="0" w:color="auto"/>
                        <w:bottom w:val="none" w:sz="0" w:space="0" w:color="auto"/>
                        <w:right w:val="none" w:sz="0" w:space="0" w:color="auto"/>
                      </w:divBdr>
                      <w:divsChild>
                        <w:div w:id="904074439">
                          <w:marLeft w:val="0"/>
                          <w:marRight w:val="0"/>
                          <w:marTop w:val="0"/>
                          <w:marBottom w:val="0"/>
                          <w:divBdr>
                            <w:top w:val="none" w:sz="0" w:space="0" w:color="auto"/>
                            <w:left w:val="none" w:sz="0" w:space="0" w:color="auto"/>
                            <w:bottom w:val="none" w:sz="0" w:space="0" w:color="auto"/>
                            <w:right w:val="none" w:sz="0" w:space="0" w:color="auto"/>
                          </w:divBdr>
                          <w:divsChild>
                            <w:div w:id="16789956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96680002">
                      <w:marLeft w:val="0"/>
                      <w:marRight w:val="0"/>
                      <w:marTop w:val="0"/>
                      <w:marBottom w:val="0"/>
                      <w:divBdr>
                        <w:top w:val="none" w:sz="0" w:space="0" w:color="auto"/>
                        <w:left w:val="none" w:sz="0" w:space="0" w:color="auto"/>
                        <w:bottom w:val="none" w:sz="0" w:space="0" w:color="auto"/>
                        <w:right w:val="none" w:sz="0" w:space="0" w:color="auto"/>
                      </w:divBdr>
                    </w:div>
                    <w:div w:id="1586263947">
                      <w:marLeft w:val="0"/>
                      <w:marRight w:val="0"/>
                      <w:marTop w:val="0"/>
                      <w:marBottom w:val="0"/>
                      <w:divBdr>
                        <w:top w:val="none" w:sz="0" w:space="0" w:color="auto"/>
                        <w:left w:val="none" w:sz="0" w:space="0" w:color="auto"/>
                        <w:bottom w:val="none" w:sz="0" w:space="0" w:color="auto"/>
                        <w:right w:val="none" w:sz="0" w:space="0" w:color="auto"/>
                      </w:divBdr>
                    </w:div>
                    <w:div w:id="1226453653">
                      <w:marLeft w:val="0"/>
                      <w:marRight w:val="0"/>
                      <w:marTop w:val="0"/>
                      <w:marBottom w:val="0"/>
                      <w:divBdr>
                        <w:top w:val="none" w:sz="0" w:space="0" w:color="auto"/>
                        <w:left w:val="none" w:sz="0" w:space="0" w:color="auto"/>
                        <w:bottom w:val="none" w:sz="0" w:space="0" w:color="auto"/>
                        <w:right w:val="none" w:sz="0" w:space="0" w:color="auto"/>
                      </w:divBdr>
                      <w:divsChild>
                        <w:div w:id="983583241">
                          <w:marLeft w:val="0"/>
                          <w:marRight w:val="0"/>
                          <w:marTop w:val="0"/>
                          <w:marBottom w:val="0"/>
                          <w:divBdr>
                            <w:top w:val="none" w:sz="0" w:space="0" w:color="auto"/>
                            <w:left w:val="none" w:sz="0" w:space="0" w:color="auto"/>
                            <w:bottom w:val="none" w:sz="0" w:space="0" w:color="auto"/>
                            <w:right w:val="none" w:sz="0" w:space="0" w:color="auto"/>
                          </w:divBdr>
                          <w:divsChild>
                            <w:div w:id="87557837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47151757">
                      <w:marLeft w:val="0"/>
                      <w:marRight w:val="0"/>
                      <w:marTop w:val="0"/>
                      <w:marBottom w:val="0"/>
                      <w:divBdr>
                        <w:top w:val="none" w:sz="0" w:space="0" w:color="auto"/>
                        <w:left w:val="none" w:sz="0" w:space="0" w:color="auto"/>
                        <w:bottom w:val="none" w:sz="0" w:space="0" w:color="auto"/>
                        <w:right w:val="none" w:sz="0" w:space="0" w:color="auto"/>
                      </w:divBdr>
                    </w:div>
                    <w:div w:id="981541953">
                      <w:marLeft w:val="0"/>
                      <w:marRight w:val="0"/>
                      <w:marTop w:val="0"/>
                      <w:marBottom w:val="0"/>
                      <w:divBdr>
                        <w:top w:val="none" w:sz="0" w:space="0" w:color="auto"/>
                        <w:left w:val="none" w:sz="0" w:space="0" w:color="auto"/>
                        <w:bottom w:val="none" w:sz="0" w:space="0" w:color="auto"/>
                        <w:right w:val="none" w:sz="0" w:space="0" w:color="auto"/>
                      </w:divBdr>
                      <w:divsChild>
                        <w:div w:id="1307004104">
                          <w:marLeft w:val="0"/>
                          <w:marRight w:val="0"/>
                          <w:marTop w:val="0"/>
                          <w:marBottom w:val="0"/>
                          <w:divBdr>
                            <w:top w:val="none" w:sz="0" w:space="0" w:color="auto"/>
                            <w:left w:val="none" w:sz="0" w:space="0" w:color="auto"/>
                            <w:bottom w:val="none" w:sz="0" w:space="0" w:color="auto"/>
                            <w:right w:val="none" w:sz="0" w:space="0" w:color="auto"/>
                          </w:divBdr>
                          <w:divsChild>
                            <w:div w:id="198052687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49977508">
                      <w:marLeft w:val="0"/>
                      <w:marRight w:val="0"/>
                      <w:marTop w:val="0"/>
                      <w:marBottom w:val="0"/>
                      <w:divBdr>
                        <w:top w:val="none" w:sz="0" w:space="0" w:color="auto"/>
                        <w:left w:val="none" w:sz="0" w:space="0" w:color="auto"/>
                        <w:bottom w:val="none" w:sz="0" w:space="0" w:color="auto"/>
                        <w:right w:val="none" w:sz="0" w:space="0" w:color="auto"/>
                      </w:divBdr>
                    </w:div>
                    <w:div w:id="357465417">
                      <w:marLeft w:val="0"/>
                      <w:marRight w:val="0"/>
                      <w:marTop w:val="0"/>
                      <w:marBottom w:val="0"/>
                      <w:divBdr>
                        <w:top w:val="none" w:sz="0" w:space="0" w:color="auto"/>
                        <w:left w:val="none" w:sz="0" w:space="0" w:color="auto"/>
                        <w:bottom w:val="none" w:sz="0" w:space="0" w:color="auto"/>
                        <w:right w:val="none" w:sz="0" w:space="0" w:color="auto"/>
                      </w:divBdr>
                    </w:div>
                  </w:divsChild>
                </w:div>
                <w:div w:id="550845029">
                  <w:marLeft w:val="0"/>
                  <w:marRight w:val="0"/>
                  <w:marTop w:val="0"/>
                  <w:marBottom w:val="0"/>
                  <w:divBdr>
                    <w:top w:val="none" w:sz="0" w:space="0" w:color="auto"/>
                    <w:left w:val="none" w:sz="0" w:space="0" w:color="auto"/>
                    <w:bottom w:val="none" w:sz="0" w:space="0" w:color="auto"/>
                    <w:right w:val="none" w:sz="0" w:space="0" w:color="auto"/>
                  </w:divBdr>
                  <w:divsChild>
                    <w:div w:id="386924843">
                      <w:marLeft w:val="0"/>
                      <w:marRight w:val="0"/>
                      <w:marTop w:val="0"/>
                      <w:marBottom w:val="0"/>
                      <w:divBdr>
                        <w:top w:val="none" w:sz="0" w:space="0" w:color="auto"/>
                        <w:left w:val="none" w:sz="0" w:space="0" w:color="auto"/>
                        <w:bottom w:val="none" w:sz="0" w:space="0" w:color="auto"/>
                        <w:right w:val="none" w:sz="0" w:space="0" w:color="auto"/>
                      </w:divBdr>
                    </w:div>
                    <w:div w:id="1483539903">
                      <w:marLeft w:val="0"/>
                      <w:marRight w:val="0"/>
                      <w:marTop w:val="0"/>
                      <w:marBottom w:val="0"/>
                      <w:divBdr>
                        <w:top w:val="none" w:sz="0" w:space="0" w:color="auto"/>
                        <w:left w:val="none" w:sz="0" w:space="0" w:color="auto"/>
                        <w:bottom w:val="none" w:sz="0" w:space="0" w:color="auto"/>
                        <w:right w:val="none" w:sz="0" w:space="0" w:color="auto"/>
                      </w:divBdr>
                    </w:div>
                    <w:div w:id="1903711244">
                      <w:marLeft w:val="0"/>
                      <w:marRight w:val="0"/>
                      <w:marTop w:val="0"/>
                      <w:marBottom w:val="0"/>
                      <w:divBdr>
                        <w:top w:val="none" w:sz="0" w:space="0" w:color="auto"/>
                        <w:left w:val="none" w:sz="0" w:space="0" w:color="auto"/>
                        <w:bottom w:val="none" w:sz="0" w:space="0" w:color="auto"/>
                        <w:right w:val="none" w:sz="0" w:space="0" w:color="auto"/>
                      </w:divBdr>
                    </w:div>
                    <w:div w:id="1948147965">
                      <w:marLeft w:val="0"/>
                      <w:marRight w:val="0"/>
                      <w:marTop w:val="0"/>
                      <w:marBottom w:val="0"/>
                      <w:divBdr>
                        <w:top w:val="none" w:sz="0" w:space="0" w:color="auto"/>
                        <w:left w:val="none" w:sz="0" w:space="0" w:color="auto"/>
                        <w:bottom w:val="none" w:sz="0" w:space="0" w:color="auto"/>
                        <w:right w:val="none" w:sz="0" w:space="0" w:color="auto"/>
                      </w:divBdr>
                    </w:div>
                    <w:div w:id="1081098117">
                      <w:marLeft w:val="0"/>
                      <w:marRight w:val="0"/>
                      <w:marTop w:val="0"/>
                      <w:marBottom w:val="0"/>
                      <w:divBdr>
                        <w:top w:val="none" w:sz="0" w:space="0" w:color="auto"/>
                        <w:left w:val="none" w:sz="0" w:space="0" w:color="auto"/>
                        <w:bottom w:val="none" w:sz="0" w:space="0" w:color="auto"/>
                        <w:right w:val="none" w:sz="0" w:space="0" w:color="auto"/>
                      </w:divBdr>
                      <w:divsChild>
                        <w:div w:id="1582983537">
                          <w:marLeft w:val="0"/>
                          <w:marRight w:val="0"/>
                          <w:marTop w:val="0"/>
                          <w:marBottom w:val="0"/>
                          <w:divBdr>
                            <w:top w:val="none" w:sz="0" w:space="0" w:color="auto"/>
                            <w:left w:val="none" w:sz="0" w:space="0" w:color="auto"/>
                            <w:bottom w:val="none" w:sz="0" w:space="0" w:color="auto"/>
                            <w:right w:val="none" w:sz="0" w:space="0" w:color="auto"/>
                          </w:divBdr>
                          <w:divsChild>
                            <w:div w:id="156048116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72727426">
                      <w:marLeft w:val="0"/>
                      <w:marRight w:val="0"/>
                      <w:marTop w:val="0"/>
                      <w:marBottom w:val="0"/>
                      <w:divBdr>
                        <w:top w:val="none" w:sz="0" w:space="0" w:color="auto"/>
                        <w:left w:val="none" w:sz="0" w:space="0" w:color="auto"/>
                        <w:bottom w:val="none" w:sz="0" w:space="0" w:color="auto"/>
                        <w:right w:val="none" w:sz="0" w:space="0" w:color="auto"/>
                      </w:divBdr>
                    </w:div>
                    <w:div w:id="1015884837">
                      <w:marLeft w:val="0"/>
                      <w:marRight w:val="0"/>
                      <w:marTop w:val="0"/>
                      <w:marBottom w:val="0"/>
                      <w:divBdr>
                        <w:top w:val="none" w:sz="0" w:space="0" w:color="auto"/>
                        <w:left w:val="none" w:sz="0" w:space="0" w:color="auto"/>
                        <w:bottom w:val="none" w:sz="0" w:space="0" w:color="auto"/>
                        <w:right w:val="none" w:sz="0" w:space="0" w:color="auto"/>
                      </w:divBdr>
                    </w:div>
                    <w:div w:id="548615912">
                      <w:marLeft w:val="0"/>
                      <w:marRight w:val="0"/>
                      <w:marTop w:val="0"/>
                      <w:marBottom w:val="0"/>
                      <w:divBdr>
                        <w:top w:val="none" w:sz="0" w:space="0" w:color="auto"/>
                        <w:left w:val="none" w:sz="0" w:space="0" w:color="auto"/>
                        <w:bottom w:val="none" w:sz="0" w:space="0" w:color="auto"/>
                        <w:right w:val="none" w:sz="0" w:space="0" w:color="auto"/>
                      </w:divBdr>
                      <w:divsChild>
                        <w:div w:id="1366635938">
                          <w:marLeft w:val="0"/>
                          <w:marRight w:val="0"/>
                          <w:marTop w:val="0"/>
                          <w:marBottom w:val="0"/>
                          <w:divBdr>
                            <w:top w:val="none" w:sz="0" w:space="0" w:color="auto"/>
                            <w:left w:val="none" w:sz="0" w:space="0" w:color="auto"/>
                            <w:bottom w:val="none" w:sz="0" w:space="0" w:color="auto"/>
                            <w:right w:val="none" w:sz="0" w:space="0" w:color="auto"/>
                          </w:divBdr>
                          <w:divsChild>
                            <w:div w:id="44468959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8446373">
                      <w:marLeft w:val="0"/>
                      <w:marRight w:val="0"/>
                      <w:marTop w:val="0"/>
                      <w:marBottom w:val="0"/>
                      <w:divBdr>
                        <w:top w:val="none" w:sz="0" w:space="0" w:color="auto"/>
                        <w:left w:val="none" w:sz="0" w:space="0" w:color="auto"/>
                        <w:bottom w:val="none" w:sz="0" w:space="0" w:color="auto"/>
                        <w:right w:val="none" w:sz="0" w:space="0" w:color="auto"/>
                      </w:divBdr>
                    </w:div>
                    <w:div w:id="938293146">
                      <w:marLeft w:val="0"/>
                      <w:marRight w:val="0"/>
                      <w:marTop w:val="0"/>
                      <w:marBottom w:val="0"/>
                      <w:divBdr>
                        <w:top w:val="none" w:sz="0" w:space="0" w:color="auto"/>
                        <w:left w:val="none" w:sz="0" w:space="0" w:color="auto"/>
                        <w:bottom w:val="none" w:sz="0" w:space="0" w:color="auto"/>
                        <w:right w:val="none" w:sz="0" w:space="0" w:color="auto"/>
                      </w:divBdr>
                    </w:div>
                  </w:divsChild>
                </w:div>
                <w:div w:id="234247471">
                  <w:marLeft w:val="0"/>
                  <w:marRight w:val="0"/>
                  <w:marTop w:val="0"/>
                  <w:marBottom w:val="0"/>
                  <w:divBdr>
                    <w:top w:val="none" w:sz="0" w:space="0" w:color="auto"/>
                    <w:left w:val="none" w:sz="0" w:space="0" w:color="auto"/>
                    <w:bottom w:val="none" w:sz="0" w:space="0" w:color="auto"/>
                    <w:right w:val="none" w:sz="0" w:space="0" w:color="auto"/>
                  </w:divBdr>
                  <w:divsChild>
                    <w:div w:id="1353651430">
                      <w:marLeft w:val="0"/>
                      <w:marRight w:val="0"/>
                      <w:marTop w:val="0"/>
                      <w:marBottom w:val="0"/>
                      <w:divBdr>
                        <w:top w:val="none" w:sz="0" w:space="0" w:color="auto"/>
                        <w:left w:val="none" w:sz="0" w:space="0" w:color="auto"/>
                        <w:bottom w:val="none" w:sz="0" w:space="0" w:color="auto"/>
                        <w:right w:val="none" w:sz="0" w:space="0" w:color="auto"/>
                      </w:divBdr>
                    </w:div>
                    <w:div w:id="1035424355">
                      <w:marLeft w:val="0"/>
                      <w:marRight w:val="0"/>
                      <w:marTop w:val="0"/>
                      <w:marBottom w:val="0"/>
                      <w:divBdr>
                        <w:top w:val="none" w:sz="0" w:space="0" w:color="auto"/>
                        <w:left w:val="none" w:sz="0" w:space="0" w:color="auto"/>
                        <w:bottom w:val="none" w:sz="0" w:space="0" w:color="auto"/>
                        <w:right w:val="none" w:sz="0" w:space="0" w:color="auto"/>
                      </w:divBdr>
                    </w:div>
                    <w:div w:id="833642055">
                      <w:marLeft w:val="0"/>
                      <w:marRight w:val="0"/>
                      <w:marTop w:val="0"/>
                      <w:marBottom w:val="0"/>
                      <w:divBdr>
                        <w:top w:val="none" w:sz="0" w:space="0" w:color="auto"/>
                        <w:left w:val="none" w:sz="0" w:space="0" w:color="auto"/>
                        <w:bottom w:val="none" w:sz="0" w:space="0" w:color="auto"/>
                        <w:right w:val="none" w:sz="0" w:space="0" w:color="auto"/>
                      </w:divBdr>
                    </w:div>
                    <w:div w:id="482938370">
                      <w:marLeft w:val="0"/>
                      <w:marRight w:val="0"/>
                      <w:marTop w:val="0"/>
                      <w:marBottom w:val="0"/>
                      <w:divBdr>
                        <w:top w:val="none" w:sz="0" w:space="0" w:color="auto"/>
                        <w:left w:val="none" w:sz="0" w:space="0" w:color="auto"/>
                        <w:bottom w:val="none" w:sz="0" w:space="0" w:color="auto"/>
                        <w:right w:val="none" w:sz="0" w:space="0" w:color="auto"/>
                      </w:divBdr>
                      <w:divsChild>
                        <w:div w:id="514349473">
                          <w:marLeft w:val="0"/>
                          <w:marRight w:val="0"/>
                          <w:marTop w:val="0"/>
                          <w:marBottom w:val="0"/>
                          <w:divBdr>
                            <w:top w:val="none" w:sz="0" w:space="0" w:color="auto"/>
                            <w:left w:val="none" w:sz="0" w:space="0" w:color="auto"/>
                            <w:bottom w:val="none" w:sz="0" w:space="0" w:color="auto"/>
                            <w:right w:val="none" w:sz="0" w:space="0" w:color="auto"/>
                          </w:divBdr>
                          <w:divsChild>
                            <w:div w:id="21177490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73025553">
                      <w:marLeft w:val="0"/>
                      <w:marRight w:val="0"/>
                      <w:marTop w:val="0"/>
                      <w:marBottom w:val="0"/>
                      <w:divBdr>
                        <w:top w:val="none" w:sz="0" w:space="0" w:color="auto"/>
                        <w:left w:val="none" w:sz="0" w:space="0" w:color="auto"/>
                        <w:bottom w:val="none" w:sz="0" w:space="0" w:color="auto"/>
                        <w:right w:val="none" w:sz="0" w:space="0" w:color="auto"/>
                      </w:divBdr>
                    </w:div>
                    <w:div w:id="958488603">
                      <w:marLeft w:val="0"/>
                      <w:marRight w:val="0"/>
                      <w:marTop w:val="0"/>
                      <w:marBottom w:val="0"/>
                      <w:divBdr>
                        <w:top w:val="none" w:sz="0" w:space="0" w:color="auto"/>
                        <w:left w:val="none" w:sz="0" w:space="0" w:color="auto"/>
                        <w:bottom w:val="none" w:sz="0" w:space="0" w:color="auto"/>
                        <w:right w:val="none" w:sz="0" w:space="0" w:color="auto"/>
                      </w:divBdr>
                    </w:div>
                  </w:divsChild>
                </w:div>
                <w:div w:id="838231221">
                  <w:marLeft w:val="0"/>
                  <w:marRight w:val="0"/>
                  <w:marTop w:val="0"/>
                  <w:marBottom w:val="0"/>
                  <w:divBdr>
                    <w:top w:val="none" w:sz="0" w:space="0" w:color="auto"/>
                    <w:left w:val="none" w:sz="0" w:space="0" w:color="auto"/>
                    <w:bottom w:val="none" w:sz="0" w:space="0" w:color="auto"/>
                    <w:right w:val="none" w:sz="0" w:space="0" w:color="auto"/>
                  </w:divBdr>
                  <w:divsChild>
                    <w:div w:id="51471090">
                      <w:marLeft w:val="0"/>
                      <w:marRight w:val="0"/>
                      <w:marTop w:val="0"/>
                      <w:marBottom w:val="0"/>
                      <w:divBdr>
                        <w:top w:val="none" w:sz="0" w:space="0" w:color="auto"/>
                        <w:left w:val="none" w:sz="0" w:space="0" w:color="auto"/>
                        <w:bottom w:val="none" w:sz="0" w:space="0" w:color="auto"/>
                        <w:right w:val="none" w:sz="0" w:space="0" w:color="auto"/>
                      </w:divBdr>
                    </w:div>
                    <w:div w:id="377440663">
                      <w:marLeft w:val="0"/>
                      <w:marRight w:val="0"/>
                      <w:marTop w:val="0"/>
                      <w:marBottom w:val="0"/>
                      <w:divBdr>
                        <w:top w:val="none" w:sz="0" w:space="0" w:color="auto"/>
                        <w:left w:val="none" w:sz="0" w:space="0" w:color="auto"/>
                        <w:bottom w:val="none" w:sz="0" w:space="0" w:color="auto"/>
                        <w:right w:val="none" w:sz="0" w:space="0" w:color="auto"/>
                      </w:divBdr>
                    </w:div>
                  </w:divsChild>
                </w:div>
                <w:div w:id="1680430414">
                  <w:marLeft w:val="0"/>
                  <w:marRight w:val="0"/>
                  <w:marTop w:val="0"/>
                  <w:marBottom w:val="0"/>
                  <w:divBdr>
                    <w:top w:val="none" w:sz="0" w:space="0" w:color="auto"/>
                    <w:left w:val="none" w:sz="0" w:space="0" w:color="auto"/>
                    <w:bottom w:val="none" w:sz="0" w:space="0" w:color="auto"/>
                    <w:right w:val="none" w:sz="0" w:space="0" w:color="auto"/>
                  </w:divBdr>
                  <w:divsChild>
                    <w:div w:id="240797464">
                      <w:marLeft w:val="0"/>
                      <w:marRight w:val="0"/>
                      <w:marTop w:val="0"/>
                      <w:marBottom w:val="0"/>
                      <w:divBdr>
                        <w:top w:val="none" w:sz="0" w:space="0" w:color="auto"/>
                        <w:left w:val="none" w:sz="0" w:space="0" w:color="auto"/>
                        <w:bottom w:val="none" w:sz="0" w:space="0" w:color="auto"/>
                        <w:right w:val="none" w:sz="0" w:space="0" w:color="auto"/>
                      </w:divBdr>
                    </w:div>
                    <w:div w:id="1773163161">
                      <w:marLeft w:val="0"/>
                      <w:marRight w:val="0"/>
                      <w:marTop w:val="0"/>
                      <w:marBottom w:val="0"/>
                      <w:divBdr>
                        <w:top w:val="none" w:sz="0" w:space="0" w:color="auto"/>
                        <w:left w:val="none" w:sz="0" w:space="0" w:color="auto"/>
                        <w:bottom w:val="none" w:sz="0" w:space="0" w:color="auto"/>
                        <w:right w:val="none" w:sz="0" w:space="0" w:color="auto"/>
                      </w:divBdr>
                      <w:divsChild>
                        <w:div w:id="18455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40502">
                  <w:marLeft w:val="0"/>
                  <w:marRight w:val="0"/>
                  <w:marTop w:val="0"/>
                  <w:marBottom w:val="0"/>
                  <w:divBdr>
                    <w:top w:val="none" w:sz="0" w:space="0" w:color="auto"/>
                    <w:left w:val="none" w:sz="0" w:space="0" w:color="auto"/>
                    <w:bottom w:val="none" w:sz="0" w:space="0" w:color="auto"/>
                    <w:right w:val="none" w:sz="0" w:space="0" w:color="auto"/>
                  </w:divBdr>
                  <w:divsChild>
                    <w:div w:id="829173892">
                      <w:marLeft w:val="0"/>
                      <w:marRight w:val="0"/>
                      <w:marTop w:val="0"/>
                      <w:marBottom w:val="0"/>
                      <w:divBdr>
                        <w:top w:val="none" w:sz="0" w:space="0" w:color="auto"/>
                        <w:left w:val="none" w:sz="0" w:space="0" w:color="auto"/>
                        <w:bottom w:val="none" w:sz="0" w:space="0" w:color="auto"/>
                        <w:right w:val="none" w:sz="0" w:space="0" w:color="auto"/>
                      </w:divBdr>
                    </w:div>
                    <w:div w:id="1019159698">
                      <w:marLeft w:val="0"/>
                      <w:marRight w:val="0"/>
                      <w:marTop w:val="0"/>
                      <w:marBottom w:val="0"/>
                      <w:divBdr>
                        <w:top w:val="none" w:sz="0" w:space="0" w:color="auto"/>
                        <w:left w:val="none" w:sz="0" w:space="0" w:color="auto"/>
                        <w:bottom w:val="none" w:sz="0" w:space="0" w:color="auto"/>
                        <w:right w:val="none" w:sz="0" w:space="0" w:color="auto"/>
                      </w:divBdr>
                    </w:div>
                    <w:div w:id="2081783535">
                      <w:marLeft w:val="0"/>
                      <w:marRight w:val="0"/>
                      <w:marTop w:val="0"/>
                      <w:marBottom w:val="0"/>
                      <w:divBdr>
                        <w:top w:val="none" w:sz="0" w:space="0" w:color="auto"/>
                        <w:left w:val="none" w:sz="0" w:space="0" w:color="auto"/>
                        <w:bottom w:val="none" w:sz="0" w:space="0" w:color="auto"/>
                        <w:right w:val="none" w:sz="0" w:space="0" w:color="auto"/>
                      </w:divBdr>
                    </w:div>
                    <w:div w:id="933174186">
                      <w:marLeft w:val="0"/>
                      <w:marRight w:val="0"/>
                      <w:marTop w:val="0"/>
                      <w:marBottom w:val="0"/>
                      <w:divBdr>
                        <w:top w:val="none" w:sz="0" w:space="0" w:color="auto"/>
                        <w:left w:val="none" w:sz="0" w:space="0" w:color="auto"/>
                        <w:bottom w:val="none" w:sz="0" w:space="0" w:color="auto"/>
                        <w:right w:val="none" w:sz="0" w:space="0" w:color="auto"/>
                      </w:divBdr>
                    </w:div>
                    <w:div w:id="1308434972">
                      <w:marLeft w:val="0"/>
                      <w:marRight w:val="0"/>
                      <w:marTop w:val="0"/>
                      <w:marBottom w:val="0"/>
                      <w:divBdr>
                        <w:top w:val="none" w:sz="0" w:space="0" w:color="auto"/>
                        <w:left w:val="none" w:sz="0" w:space="0" w:color="auto"/>
                        <w:bottom w:val="none" w:sz="0" w:space="0" w:color="auto"/>
                        <w:right w:val="none" w:sz="0" w:space="0" w:color="auto"/>
                      </w:divBdr>
                    </w:div>
                    <w:div w:id="350030318">
                      <w:marLeft w:val="0"/>
                      <w:marRight w:val="0"/>
                      <w:marTop w:val="0"/>
                      <w:marBottom w:val="0"/>
                      <w:divBdr>
                        <w:top w:val="none" w:sz="0" w:space="0" w:color="auto"/>
                        <w:left w:val="none" w:sz="0" w:space="0" w:color="auto"/>
                        <w:bottom w:val="none" w:sz="0" w:space="0" w:color="auto"/>
                        <w:right w:val="none" w:sz="0" w:space="0" w:color="auto"/>
                      </w:divBdr>
                    </w:div>
                  </w:divsChild>
                </w:div>
                <w:div w:id="695740370">
                  <w:marLeft w:val="0"/>
                  <w:marRight w:val="0"/>
                  <w:marTop w:val="0"/>
                  <w:marBottom w:val="0"/>
                  <w:divBdr>
                    <w:top w:val="none" w:sz="0" w:space="0" w:color="auto"/>
                    <w:left w:val="none" w:sz="0" w:space="0" w:color="auto"/>
                    <w:bottom w:val="none" w:sz="0" w:space="0" w:color="auto"/>
                    <w:right w:val="none" w:sz="0" w:space="0" w:color="auto"/>
                  </w:divBdr>
                  <w:divsChild>
                    <w:div w:id="1606383529">
                      <w:marLeft w:val="0"/>
                      <w:marRight w:val="0"/>
                      <w:marTop w:val="0"/>
                      <w:marBottom w:val="0"/>
                      <w:divBdr>
                        <w:top w:val="none" w:sz="0" w:space="0" w:color="auto"/>
                        <w:left w:val="none" w:sz="0" w:space="0" w:color="auto"/>
                        <w:bottom w:val="none" w:sz="0" w:space="0" w:color="auto"/>
                        <w:right w:val="none" w:sz="0" w:space="0" w:color="auto"/>
                      </w:divBdr>
                    </w:div>
                  </w:divsChild>
                </w:div>
                <w:div w:id="451946840">
                  <w:marLeft w:val="0"/>
                  <w:marRight w:val="0"/>
                  <w:marTop w:val="0"/>
                  <w:marBottom w:val="0"/>
                  <w:divBdr>
                    <w:top w:val="none" w:sz="0" w:space="0" w:color="auto"/>
                    <w:left w:val="none" w:sz="0" w:space="0" w:color="auto"/>
                    <w:bottom w:val="none" w:sz="0" w:space="0" w:color="auto"/>
                    <w:right w:val="none" w:sz="0" w:space="0" w:color="auto"/>
                  </w:divBdr>
                  <w:divsChild>
                    <w:div w:id="656567506">
                      <w:marLeft w:val="0"/>
                      <w:marRight w:val="0"/>
                      <w:marTop w:val="0"/>
                      <w:marBottom w:val="0"/>
                      <w:divBdr>
                        <w:top w:val="none" w:sz="0" w:space="0" w:color="auto"/>
                        <w:left w:val="none" w:sz="0" w:space="0" w:color="auto"/>
                        <w:bottom w:val="none" w:sz="0" w:space="0" w:color="auto"/>
                        <w:right w:val="none" w:sz="0" w:space="0" w:color="auto"/>
                      </w:divBdr>
                    </w:div>
                    <w:div w:id="87895934">
                      <w:marLeft w:val="0"/>
                      <w:marRight w:val="0"/>
                      <w:marTop w:val="0"/>
                      <w:marBottom w:val="0"/>
                      <w:divBdr>
                        <w:top w:val="none" w:sz="0" w:space="0" w:color="auto"/>
                        <w:left w:val="none" w:sz="0" w:space="0" w:color="auto"/>
                        <w:bottom w:val="none" w:sz="0" w:space="0" w:color="auto"/>
                        <w:right w:val="none" w:sz="0" w:space="0" w:color="auto"/>
                      </w:divBdr>
                      <w:divsChild>
                        <w:div w:id="17991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710735">
      <w:bodyDiv w:val="1"/>
      <w:marLeft w:val="0"/>
      <w:marRight w:val="0"/>
      <w:marTop w:val="0"/>
      <w:marBottom w:val="0"/>
      <w:divBdr>
        <w:top w:val="none" w:sz="0" w:space="0" w:color="auto"/>
        <w:left w:val="none" w:sz="0" w:space="0" w:color="auto"/>
        <w:bottom w:val="none" w:sz="0" w:space="0" w:color="auto"/>
        <w:right w:val="none" w:sz="0" w:space="0" w:color="auto"/>
      </w:divBdr>
      <w:divsChild>
        <w:div w:id="2119182043">
          <w:marLeft w:val="0"/>
          <w:marRight w:val="0"/>
          <w:marTop w:val="0"/>
          <w:marBottom w:val="0"/>
          <w:divBdr>
            <w:top w:val="none" w:sz="0" w:space="0" w:color="auto"/>
            <w:left w:val="none" w:sz="0" w:space="0" w:color="auto"/>
            <w:bottom w:val="none" w:sz="0" w:space="0" w:color="auto"/>
            <w:right w:val="none" w:sz="0" w:space="0" w:color="auto"/>
          </w:divBdr>
          <w:divsChild>
            <w:div w:id="96904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2314">
      <w:bodyDiv w:val="1"/>
      <w:marLeft w:val="0"/>
      <w:marRight w:val="0"/>
      <w:marTop w:val="0"/>
      <w:marBottom w:val="0"/>
      <w:divBdr>
        <w:top w:val="none" w:sz="0" w:space="0" w:color="auto"/>
        <w:left w:val="none" w:sz="0" w:space="0" w:color="auto"/>
        <w:bottom w:val="none" w:sz="0" w:space="0" w:color="auto"/>
        <w:right w:val="none" w:sz="0" w:space="0" w:color="auto"/>
      </w:divBdr>
      <w:divsChild>
        <w:div w:id="1099450738">
          <w:marLeft w:val="0"/>
          <w:marRight w:val="0"/>
          <w:marTop w:val="0"/>
          <w:marBottom w:val="0"/>
          <w:divBdr>
            <w:top w:val="none" w:sz="0" w:space="0" w:color="auto"/>
            <w:left w:val="none" w:sz="0" w:space="0" w:color="auto"/>
            <w:bottom w:val="none" w:sz="0" w:space="0" w:color="auto"/>
            <w:right w:val="none" w:sz="0" w:space="0" w:color="auto"/>
          </w:divBdr>
          <w:divsChild>
            <w:div w:id="1949046819">
              <w:marLeft w:val="0"/>
              <w:marRight w:val="0"/>
              <w:marTop w:val="0"/>
              <w:marBottom w:val="0"/>
              <w:divBdr>
                <w:top w:val="none" w:sz="0" w:space="0" w:color="auto"/>
                <w:left w:val="none" w:sz="0" w:space="0" w:color="auto"/>
                <w:bottom w:val="none" w:sz="0" w:space="0" w:color="auto"/>
                <w:right w:val="none" w:sz="0" w:space="0" w:color="auto"/>
              </w:divBdr>
            </w:div>
            <w:div w:id="2075734021">
              <w:marLeft w:val="0"/>
              <w:marRight w:val="0"/>
              <w:marTop w:val="0"/>
              <w:marBottom w:val="0"/>
              <w:divBdr>
                <w:top w:val="none" w:sz="0" w:space="0" w:color="auto"/>
                <w:left w:val="none" w:sz="0" w:space="0" w:color="auto"/>
                <w:bottom w:val="none" w:sz="0" w:space="0" w:color="auto"/>
                <w:right w:val="none" w:sz="0" w:space="0" w:color="auto"/>
              </w:divBdr>
            </w:div>
            <w:div w:id="1185629652">
              <w:marLeft w:val="0"/>
              <w:marRight w:val="0"/>
              <w:marTop w:val="0"/>
              <w:marBottom w:val="0"/>
              <w:divBdr>
                <w:top w:val="none" w:sz="0" w:space="0" w:color="auto"/>
                <w:left w:val="none" w:sz="0" w:space="0" w:color="auto"/>
                <w:bottom w:val="none" w:sz="0" w:space="0" w:color="auto"/>
                <w:right w:val="none" w:sz="0" w:space="0" w:color="auto"/>
              </w:divBdr>
            </w:div>
            <w:div w:id="1747923125">
              <w:marLeft w:val="0"/>
              <w:marRight w:val="0"/>
              <w:marTop w:val="0"/>
              <w:marBottom w:val="0"/>
              <w:divBdr>
                <w:top w:val="none" w:sz="0" w:space="0" w:color="auto"/>
                <w:left w:val="none" w:sz="0" w:space="0" w:color="auto"/>
                <w:bottom w:val="none" w:sz="0" w:space="0" w:color="auto"/>
                <w:right w:val="none" w:sz="0" w:space="0" w:color="auto"/>
              </w:divBdr>
            </w:div>
            <w:div w:id="898709956">
              <w:marLeft w:val="0"/>
              <w:marRight w:val="0"/>
              <w:marTop w:val="0"/>
              <w:marBottom w:val="0"/>
              <w:divBdr>
                <w:top w:val="none" w:sz="0" w:space="0" w:color="auto"/>
                <w:left w:val="none" w:sz="0" w:space="0" w:color="auto"/>
                <w:bottom w:val="none" w:sz="0" w:space="0" w:color="auto"/>
                <w:right w:val="none" w:sz="0" w:space="0" w:color="auto"/>
              </w:divBdr>
            </w:div>
            <w:div w:id="1062601056">
              <w:marLeft w:val="0"/>
              <w:marRight w:val="0"/>
              <w:marTop w:val="0"/>
              <w:marBottom w:val="0"/>
              <w:divBdr>
                <w:top w:val="none" w:sz="0" w:space="0" w:color="auto"/>
                <w:left w:val="none" w:sz="0" w:space="0" w:color="auto"/>
                <w:bottom w:val="none" w:sz="0" w:space="0" w:color="auto"/>
                <w:right w:val="none" w:sz="0" w:space="0" w:color="auto"/>
              </w:divBdr>
            </w:div>
            <w:div w:id="1201624792">
              <w:marLeft w:val="0"/>
              <w:marRight w:val="0"/>
              <w:marTop w:val="0"/>
              <w:marBottom w:val="0"/>
              <w:divBdr>
                <w:top w:val="none" w:sz="0" w:space="0" w:color="auto"/>
                <w:left w:val="none" w:sz="0" w:space="0" w:color="auto"/>
                <w:bottom w:val="none" w:sz="0" w:space="0" w:color="auto"/>
                <w:right w:val="none" w:sz="0" w:space="0" w:color="auto"/>
              </w:divBdr>
            </w:div>
            <w:div w:id="1044409686">
              <w:marLeft w:val="0"/>
              <w:marRight w:val="0"/>
              <w:marTop w:val="0"/>
              <w:marBottom w:val="0"/>
              <w:divBdr>
                <w:top w:val="none" w:sz="0" w:space="0" w:color="auto"/>
                <w:left w:val="none" w:sz="0" w:space="0" w:color="auto"/>
                <w:bottom w:val="none" w:sz="0" w:space="0" w:color="auto"/>
                <w:right w:val="none" w:sz="0" w:space="0" w:color="auto"/>
              </w:divBdr>
            </w:div>
            <w:div w:id="366221239">
              <w:marLeft w:val="0"/>
              <w:marRight w:val="0"/>
              <w:marTop w:val="0"/>
              <w:marBottom w:val="0"/>
              <w:divBdr>
                <w:top w:val="none" w:sz="0" w:space="0" w:color="auto"/>
                <w:left w:val="none" w:sz="0" w:space="0" w:color="auto"/>
                <w:bottom w:val="none" w:sz="0" w:space="0" w:color="auto"/>
                <w:right w:val="none" w:sz="0" w:space="0" w:color="auto"/>
              </w:divBdr>
            </w:div>
            <w:div w:id="1149249894">
              <w:marLeft w:val="0"/>
              <w:marRight w:val="0"/>
              <w:marTop w:val="0"/>
              <w:marBottom w:val="0"/>
              <w:divBdr>
                <w:top w:val="none" w:sz="0" w:space="0" w:color="auto"/>
                <w:left w:val="none" w:sz="0" w:space="0" w:color="auto"/>
                <w:bottom w:val="none" w:sz="0" w:space="0" w:color="auto"/>
                <w:right w:val="none" w:sz="0" w:space="0" w:color="auto"/>
              </w:divBdr>
            </w:div>
            <w:div w:id="1366176177">
              <w:marLeft w:val="0"/>
              <w:marRight w:val="0"/>
              <w:marTop w:val="0"/>
              <w:marBottom w:val="0"/>
              <w:divBdr>
                <w:top w:val="none" w:sz="0" w:space="0" w:color="auto"/>
                <w:left w:val="none" w:sz="0" w:space="0" w:color="auto"/>
                <w:bottom w:val="none" w:sz="0" w:space="0" w:color="auto"/>
                <w:right w:val="none" w:sz="0" w:space="0" w:color="auto"/>
              </w:divBdr>
            </w:div>
            <w:div w:id="2067989520">
              <w:marLeft w:val="0"/>
              <w:marRight w:val="0"/>
              <w:marTop w:val="0"/>
              <w:marBottom w:val="0"/>
              <w:divBdr>
                <w:top w:val="none" w:sz="0" w:space="0" w:color="auto"/>
                <w:left w:val="none" w:sz="0" w:space="0" w:color="auto"/>
                <w:bottom w:val="none" w:sz="0" w:space="0" w:color="auto"/>
                <w:right w:val="none" w:sz="0" w:space="0" w:color="auto"/>
              </w:divBdr>
            </w:div>
            <w:div w:id="1753769439">
              <w:marLeft w:val="0"/>
              <w:marRight w:val="0"/>
              <w:marTop w:val="0"/>
              <w:marBottom w:val="0"/>
              <w:divBdr>
                <w:top w:val="none" w:sz="0" w:space="0" w:color="auto"/>
                <w:left w:val="none" w:sz="0" w:space="0" w:color="auto"/>
                <w:bottom w:val="none" w:sz="0" w:space="0" w:color="auto"/>
                <w:right w:val="none" w:sz="0" w:space="0" w:color="auto"/>
              </w:divBdr>
            </w:div>
            <w:div w:id="1134057069">
              <w:marLeft w:val="0"/>
              <w:marRight w:val="0"/>
              <w:marTop w:val="0"/>
              <w:marBottom w:val="0"/>
              <w:divBdr>
                <w:top w:val="none" w:sz="0" w:space="0" w:color="auto"/>
                <w:left w:val="none" w:sz="0" w:space="0" w:color="auto"/>
                <w:bottom w:val="none" w:sz="0" w:space="0" w:color="auto"/>
                <w:right w:val="none" w:sz="0" w:space="0" w:color="auto"/>
              </w:divBdr>
            </w:div>
            <w:div w:id="980886510">
              <w:marLeft w:val="0"/>
              <w:marRight w:val="0"/>
              <w:marTop w:val="0"/>
              <w:marBottom w:val="0"/>
              <w:divBdr>
                <w:top w:val="none" w:sz="0" w:space="0" w:color="auto"/>
                <w:left w:val="none" w:sz="0" w:space="0" w:color="auto"/>
                <w:bottom w:val="none" w:sz="0" w:space="0" w:color="auto"/>
                <w:right w:val="none" w:sz="0" w:space="0" w:color="auto"/>
              </w:divBdr>
            </w:div>
            <w:div w:id="1904296039">
              <w:marLeft w:val="0"/>
              <w:marRight w:val="0"/>
              <w:marTop w:val="0"/>
              <w:marBottom w:val="0"/>
              <w:divBdr>
                <w:top w:val="none" w:sz="0" w:space="0" w:color="auto"/>
                <w:left w:val="none" w:sz="0" w:space="0" w:color="auto"/>
                <w:bottom w:val="none" w:sz="0" w:space="0" w:color="auto"/>
                <w:right w:val="none" w:sz="0" w:space="0" w:color="auto"/>
              </w:divBdr>
            </w:div>
            <w:div w:id="1205170559">
              <w:marLeft w:val="0"/>
              <w:marRight w:val="0"/>
              <w:marTop w:val="0"/>
              <w:marBottom w:val="0"/>
              <w:divBdr>
                <w:top w:val="none" w:sz="0" w:space="0" w:color="auto"/>
                <w:left w:val="none" w:sz="0" w:space="0" w:color="auto"/>
                <w:bottom w:val="none" w:sz="0" w:space="0" w:color="auto"/>
                <w:right w:val="none" w:sz="0" w:space="0" w:color="auto"/>
              </w:divBdr>
            </w:div>
            <w:div w:id="948050708">
              <w:marLeft w:val="0"/>
              <w:marRight w:val="0"/>
              <w:marTop w:val="0"/>
              <w:marBottom w:val="0"/>
              <w:divBdr>
                <w:top w:val="none" w:sz="0" w:space="0" w:color="auto"/>
                <w:left w:val="none" w:sz="0" w:space="0" w:color="auto"/>
                <w:bottom w:val="none" w:sz="0" w:space="0" w:color="auto"/>
                <w:right w:val="none" w:sz="0" w:space="0" w:color="auto"/>
              </w:divBdr>
            </w:div>
            <w:div w:id="1752389348">
              <w:marLeft w:val="0"/>
              <w:marRight w:val="0"/>
              <w:marTop w:val="0"/>
              <w:marBottom w:val="0"/>
              <w:divBdr>
                <w:top w:val="none" w:sz="0" w:space="0" w:color="auto"/>
                <w:left w:val="none" w:sz="0" w:space="0" w:color="auto"/>
                <w:bottom w:val="none" w:sz="0" w:space="0" w:color="auto"/>
                <w:right w:val="none" w:sz="0" w:space="0" w:color="auto"/>
              </w:divBdr>
            </w:div>
            <w:div w:id="152918739">
              <w:marLeft w:val="0"/>
              <w:marRight w:val="0"/>
              <w:marTop w:val="0"/>
              <w:marBottom w:val="0"/>
              <w:divBdr>
                <w:top w:val="none" w:sz="0" w:space="0" w:color="auto"/>
                <w:left w:val="none" w:sz="0" w:space="0" w:color="auto"/>
                <w:bottom w:val="none" w:sz="0" w:space="0" w:color="auto"/>
                <w:right w:val="none" w:sz="0" w:space="0" w:color="auto"/>
              </w:divBdr>
            </w:div>
            <w:div w:id="1719237356">
              <w:marLeft w:val="0"/>
              <w:marRight w:val="0"/>
              <w:marTop w:val="0"/>
              <w:marBottom w:val="0"/>
              <w:divBdr>
                <w:top w:val="none" w:sz="0" w:space="0" w:color="auto"/>
                <w:left w:val="none" w:sz="0" w:space="0" w:color="auto"/>
                <w:bottom w:val="none" w:sz="0" w:space="0" w:color="auto"/>
                <w:right w:val="none" w:sz="0" w:space="0" w:color="auto"/>
              </w:divBdr>
            </w:div>
            <w:div w:id="1859466081">
              <w:marLeft w:val="0"/>
              <w:marRight w:val="0"/>
              <w:marTop w:val="0"/>
              <w:marBottom w:val="0"/>
              <w:divBdr>
                <w:top w:val="none" w:sz="0" w:space="0" w:color="auto"/>
                <w:left w:val="none" w:sz="0" w:space="0" w:color="auto"/>
                <w:bottom w:val="none" w:sz="0" w:space="0" w:color="auto"/>
                <w:right w:val="none" w:sz="0" w:space="0" w:color="auto"/>
              </w:divBdr>
            </w:div>
            <w:div w:id="585648440">
              <w:marLeft w:val="0"/>
              <w:marRight w:val="0"/>
              <w:marTop w:val="0"/>
              <w:marBottom w:val="0"/>
              <w:divBdr>
                <w:top w:val="none" w:sz="0" w:space="0" w:color="auto"/>
                <w:left w:val="none" w:sz="0" w:space="0" w:color="auto"/>
                <w:bottom w:val="none" w:sz="0" w:space="0" w:color="auto"/>
                <w:right w:val="none" w:sz="0" w:space="0" w:color="auto"/>
              </w:divBdr>
            </w:div>
            <w:div w:id="320888581">
              <w:marLeft w:val="0"/>
              <w:marRight w:val="0"/>
              <w:marTop w:val="0"/>
              <w:marBottom w:val="0"/>
              <w:divBdr>
                <w:top w:val="none" w:sz="0" w:space="0" w:color="auto"/>
                <w:left w:val="none" w:sz="0" w:space="0" w:color="auto"/>
                <w:bottom w:val="none" w:sz="0" w:space="0" w:color="auto"/>
                <w:right w:val="none" w:sz="0" w:space="0" w:color="auto"/>
              </w:divBdr>
            </w:div>
            <w:div w:id="1802726844">
              <w:marLeft w:val="0"/>
              <w:marRight w:val="0"/>
              <w:marTop w:val="0"/>
              <w:marBottom w:val="0"/>
              <w:divBdr>
                <w:top w:val="none" w:sz="0" w:space="0" w:color="auto"/>
                <w:left w:val="none" w:sz="0" w:space="0" w:color="auto"/>
                <w:bottom w:val="none" w:sz="0" w:space="0" w:color="auto"/>
                <w:right w:val="none" w:sz="0" w:space="0" w:color="auto"/>
              </w:divBdr>
            </w:div>
            <w:div w:id="2138835076">
              <w:marLeft w:val="0"/>
              <w:marRight w:val="0"/>
              <w:marTop w:val="0"/>
              <w:marBottom w:val="0"/>
              <w:divBdr>
                <w:top w:val="none" w:sz="0" w:space="0" w:color="auto"/>
                <w:left w:val="none" w:sz="0" w:space="0" w:color="auto"/>
                <w:bottom w:val="none" w:sz="0" w:space="0" w:color="auto"/>
                <w:right w:val="none" w:sz="0" w:space="0" w:color="auto"/>
              </w:divBdr>
            </w:div>
            <w:div w:id="1130396198">
              <w:marLeft w:val="0"/>
              <w:marRight w:val="0"/>
              <w:marTop w:val="0"/>
              <w:marBottom w:val="0"/>
              <w:divBdr>
                <w:top w:val="none" w:sz="0" w:space="0" w:color="auto"/>
                <w:left w:val="none" w:sz="0" w:space="0" w:color="auto"/>
                <w:bottom w:val="none" w:sz="0" w:space="0" w:color="auto"/>
                <w:right w:val="none" w:sz="0" w:space="0" w:color="auto"/>
              </w:divBdr>
            </w:div>
            <w:div w:id="715205510">
              <w:marLeft w:val="0"/>
              <w:marRight w:val="0"/>
              <w:marTop w:val="0"/>
              <w:marBottom w:val="0"/>
              <w:divBdr>
                <w:top w:val="none" w:sz="0" w:space="0" w:color="auto"/>
                <w:left w:val="none" w:sz="0" w:space="0" w:color="auto"/>
                <w:bottom w:val="none" w:sz="0" w:space="0" w:color="auto"/>
                <w:right w:val="none" w:sz="0" w:space="0" w:color="auto"/>
              </w:divBdr>
            </w:div>
            <w:div w:id="1092042720">
              <w:marLeft w:val="0"/>
              <w:marRight w:val="0"/>
              <w:marTop w:val="0"/>
              <w:marBottom w:val="0"/>
              <w:divBdr>
                <w:top w:val="none" w:sz="0" w:space="0" w:color="auto"/>
                <w:left w:val="none" w:sz="0" w:space="0" w:color="auto"/>
                <w:bottom w:val="none" w:sz="0" w:space="0" w:color="auto"/>
                <w:right w:val="none" w:sz="0" w:space="0" w:color="auto"/>
              </w:divBdr>
            </w:div>
            <w:div w:id="385955668">
              <w:marLeft w:val="0"/>
              <w:marRight w:val="0"/>
              <w:marTop w:val="0"/>
              <w:marBottom w:val="0"/>
              <w:divBdr>
                <w:top w:val="none" w:sz="0" w:space="0" w:color="auto"/>
                <w:left w:val="none" w:sz="0" w:space="0" w:color="auto"/>
                <w:bottom w:val="none" w:sz="0" w:space="0" w:color="auto"/>
                <w:right w:val="none" w:sz="0" w:space="0" w:color="auto"/>
              </w:divBdr>
            </w:div>
            <w:div w:id="809515241">
              <w:marLeft w:val="0"/>
              <w:marRight w:val="0"/>
              <w:marTop w:val="0"/>
              <w:marBottom w:val="0"/>
              <w:divBdr>
                <w:top w:val="none" w:sz="0" w:space="0" w:color="auto"/>
                <w:left w:val="none" w:sz="0" w:space="0" w:color="auto"/>
                <w:bottom w:val="none" w:sz="0" w:space="0" w:color="auto"/>
                <w:right w:val="none" w:sz="0" w:space="0" w:color="auto"/>
              </w:divBdr>
            </w:div>
            <w:div w:id="1479952718">
              <w:marLeft w:val="0"/>
              <w:marRight w:val="0"/>
              <w:marTop w:val="0"/>
              <w:marBottom w:val="0"/>
              <w:divBdr>
                <w:top w:val="none" w:sz="0" w:space="0" w:color="auto"/>
                <w:left w:val="none" w:sz="0" w:space="0" w:color="auto"/>
                <w:bottom w:val="none" w:sz="0" w:space="0" w:color="auto"/>
                <w:right w:val="none" w:sz="0" w:space="0" w:color="auto"/>
              </w:divBdr>
            </w:div>
            <w:div w:id="1449620245">
              <w:marLeft w:val="0"/>
              <w:marRight w:val="0"/>
              <w:marTop w:val="0"/>
              <w:marBottom w:val="0"/>
              <w:divBdr>
                <w:top w:val="none" w:sz="0" w:space="0" w:color="auto"/>
                <w:left w:val="none" w:sz="0" w:space="0" w:color="auto"/>
                <w:bottom w:val="none" w:sz="0" w:space="0" w:color="auto"/>
                <w:right w:val="none" w:sz="0" w:space="0" w:color="auto"/>
              </w:divBdr>
            </w:div>
            <w:div w:id="153255607">
              <w:marLeft w:val="0"/>
              <w:marRight w:val="0"/>
              <w:marTop w:val="0"/>
              <w:marBottom w:val="0"/>
              <w:divBdr>
                <w:top w:val="none" w:sz="0" w:space="0" w:color="auto"/>
                <w:left w:val="none" w:sz="0" w:space="0" w:color="auto"/>
                <w:bottom w:val="none" w:sz="0" w:space="0" w:color="auto"/>
                <w:right w:val="none" w:sz="0" w:space="0" w:color="auto"/>
              </w:divBdr>
            </w:div>
            <w:div w:id="1547981874">
              <w:marLeft w:val="0"/>
              <w:marRight w:val="0"/>
              <w:marTop w:val="0"/>
              <w:marBottom w:val="0"/>
              <w:divBdr>
                <w:top w:val="none" w:sz="0" w:space="0" w:color="auto"/>
                <w:left w:val="none" w:sz="0" w:space="0" w:color="auto"/>
                <w:bottom w:val="none" w:sz="0" w:space="0" w:color="auto"/>
                <w:right w:val="none" w:sz="0" w:space="0" w:color="auto"/>
              </w:divBdr>
            </w:div>
            <w:div w:id="814764057">
              <w:marLeft w:val="0"/>
              <w:marRight w:val="0"/>
              <w:marTop w:val="0"/>
              <w:marBottom w:val="0"/>
              <w:divBdr>
                <w:top w:val="none" w:sz="0" w:space="0" w:color="auto"/>
                <w:left w:val="none" w:sz="0" w:space="0" w:color="auto"/>
                <w:bottom w:val="none" w:sz="0" w:space="0" w:color="auto"/>
                <w:right w:val="none" w:sz="0" w:space="0" w:color="auto"/>
              </w:divBdr>
            </w:div>
            <w:div w:id="1581401796">
              <w:marLeft w:val="0"/>
              <w:marRight w:val="0"/>
              <w:marTop w:val="0"/>
              <w:marBottom w:val="0"/>
              <w:divBdr>
                <w:top w:val="none" w:sz="0" w:space="0" w:color="auto"/>
                <w:left w:val="none" w:sz="0" w:space="0" w:color="auto"/>
                <w:bottom w:val="none" w:sz="0" w:space="0" w:color="auto"/>
                <w:right w:val="none" w:sz="0" w:space="0" w:color="auto"/>
              </w:divBdr>
            </w:div>
            <w:div w:id="1746296071">
              <w:marLeft w:val="0"/>
              <w:marRight w:val="0"/>
              <w:marTop w:val="0"/>
              <w:marBottom w:val="0"/>
              <w:divBdr>
                <w:top w:val="none" w:sz="0" w:space="0" w:color="auto"/>
                <w:left w:val="none" w:sz="0" w:space="0" w:color="auto"/>
                <w:bottom w:val="none" w:sz="0" w:space="0" w:color="auto"/>
                <w:right w:val="none" w:sz="0" w:space="0" w:color="auto"/>
              </w:divBdr>
            </w:div>
            <w:div w:id="2137867442">
              <w:marLeft w:val="0"/>
              <w:marRight w:val="0"/>
              <w:marTop w:val="0"/>
              <w:marBottom w:val="0"/>
              <w:divBdr>
                <w:top w:val="none" w:sz="0" w:space="0" w:color="auto"/>
                <w:left w:val="none" w:sz="0" w:space="0" w:color="auto"/>
                <w:bottom w:val="none" w:sz="0" w:space="0" w:color="auto"/>
                <w:right w:val="none" w:sz="0" w:space="0" w:color="auto"/>
              </w:divBdr>
            </w:div>
            <w:div w:id="42021374">
              <w:marLeft w:val="0"/>
              <w:marRight w:val="0"/>
              <w:marTop w:val="0"/>
              <w:marBottom w:val="0"/>
              <w:divBdr>
                <w:top w:val="none" w:sz="0" w:space="0" w:color="auto"/>
                <w:left w:val="none" w:sz="0" w:space="0" w:color="auto"/>
                <w:bottom w:val="none" w:sz="0" w:space="0" w:color="auto"/>
                <w:right w:val="none" w:sz="0" w:space="0" w:color="auto"/>
              </w:divBdr>
            </w:div>
            <w:div w:id="1677338462">
              <w:marLeft w:val="0"/>
              <w:marRight w:val="0"/>
              <w:marTop w:val="0"/>
              <w:marBottom w:val="0"/>
              <w:divBdr>
                <w:top w:val="none" w:sz="0" w:space="0" w:color="auto"/>
                <w:left w:val="none" w:sz="0" w:space="0" w:color="auto"/>
                <w:bottom w:val="none" w:sz="0" w:space="0" w:color="auto"/>
                <w:right w:val="none" w:sz="0" w:space="0" w:color="auto"/>
              </w:divBdr>
            </w:div>
            <w:div w:id="1411850891">
              <w:marLeft w:val="0"/>
              <w:marRight w:val="0"/>
              <w:marTop w:val="0"/>
              <w:marBottom w:val="0"/>
              <w:divBdr>
                <w:top w:val="none" w:sz="0" w:space="0" w:color="auto"/>
                <w:left w:val="none" w:sz="0" w:space="0" w:color="auto"/>
                <w:bottom w:val="none" w:sz="0" w:space="0" w:color="auto"/>
                <w:right w:val="none" w:sz="0" w:space="0" w:color="auto"/>
              </w:divBdr>
            </w:div>
            <w:div w:id="1130317466">
              <w:marLeft w:val="0"/>
              <w:marRight w:val="0"/>
              <w:marTop w:val="0"/>
              <w:marBottom w:val="0"/>
              <w:divBdr>
                <w:top w:val="none" w:sz="0" w:space="0" w:color="auto"/>
                <w:left w:val="none" w:sz="0" w:space="0" w:color="auto"/>
                <w:bottom w:val="none" w:sz="0" w:space="0" w:color="auto"/>
                <w:right w:val="none" w:sz="0" w:space="0" w:color="auto"/>
              </w:divBdr>
            </w:div>
            <w:div w:id="296572259">
              <w:marLeft w:val="0"/>
              <w:marRight w:val="0"/>
              <w:marTop w:val="0"/>
              <w:marBottom w:val="0"/>
              <w:divBdr>
                <w:top w:val="none" w:sz="0" w:space="0" w:color="auto"/>
                <w:left w:val="none" w:sz="0" w:space="0" w:color="auto"/>
                <w:bottom w:val="none" w:sz="0" w:space="0" w:color="auto"/>
                <w:right w:val="none" w:sz="0" w:space="0" w:color="auto"/>
              </w:divBdr>
            </w:div>
            <w:div w:id="1511486713">
              <w:marLeft w:val="0"/>
              <w:marRight w:val="0"/>
              <w:marTop w:val="0"/>
              <w:marBottom w:val="0"/>
              <w:divBdr>
                <w:top w:val="none" w:sz="0" w:space="0" w:color="auto"/>
                <w:left w:val="none" w:sz="0" w:space="0" w:color="auto"/>
                <w:bottom w:val="none" w:sz="0" w:space="0" w:color="auto"/>
                <w:right w:val="none" w:sz="0" w:space="0" w:color="auto"/>
              </w:divBdr>
            </w:div>
            <w:div w:id="546910976">
              <w:marLeft w:val="0"/>
              <w:marRight w:val="0"/>
              <w:marTop w:val="0"/>
              <w:marBottom w:val="0"/>
              <w:divBdr>
                <w:top w:val="none" w:sz="0" w:space="0" w:color="auto"/>
                <w:left w:val="none" w:sz="0" w:space="0" w:color="auto"/>
                <w:bottom w:val="none" w:sz="0" w:space="0" w:color="auto"/>
                <w:right w:val="none" w:sz="0" w:space="0" w:color="auto"/>
              </w:divBdr>
            </w:div>
            <w:div w:id="276841514">
              <w:marLeft w:val="0"/>
              <w:marRight w:val="0"/>
              <w:marTop w:val="0"/>
              <w:marBottom w:val="0"/>
              <w:divBdr>
                <w:top w:val="none" w:sz="0" w:space="0" w:color="auto"/>
                <w:left w:val="none" w:sz="0" w:space="0" w:color="auto"/>
                <w:bottom w:val="none" w:sz="0" w:space="0" w:color="auto"/>
                <w:right w:val="none" w:sz="0" w:space="0" w:color="auto"/>
              </w:divBdr>
            </w:div>
            <w:div w:id="25968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6829">
      <w:bodyDiv w:val="1"/>
      <w:marLeft w:val="0"/>
      <w:marRight w:val="0"/>
      <w:marTop w:val="0"/>
      <w:marBottom w:val="0"/>
      <w:divBdr>
        <w:top w:val="none" w:sz="0" w:space="0" w:color="auto"/>
        <w:left w:val="none" w:sz="0" w:space="0" w:color="auto"/>
        <w:bottom w:val="none" w:sz="0" w:space="0" w:color="auto"/>
        <w:right w:val="none" w:sz="0" w:space="0" w:color="auto"/>
      </w:divBdr>
    </w:div>
    <w:div w:id="1182620659">
      <w:bodyDiv w:val="1"/>
      <w:marLeft w:val="0"/>
      <w:marRight w:val="0"/>
      <w:marTop w:val="0"/>
      <w:marBottom w:val="0"/>
      <w:divBdr>
        <w:top w:val="none" w:sz="0" w:space="0" w:color="auto"/>
        <w:left w:val="none" w:sz="0" w:space="0" w:color="auto"/>
        <w:bottom w:val="none" w:sz="0" w:space="0" w:color="auto"/>
        <w:right w:val="none" w:sz="0" w:space="0" w:color="auto"/>
      </w:divBdr>
      <w:divsChild>
        <w:div w:id="1381243971">
          <w:marLeft w:val="0"/>
          <w:marRight w:val="0"/>
          <w:marTop w:val="0"/>
          <w:marBottom w:val="0"/>
          <w:divBdr>
            <w:top w:val="none" w:sz="0" w:space="0" w:color="auto"/>
            <w:left w:val="none" w:sz="0" w:space="0" w:color="auto"/>
            <w:bottom w:val="none" w:sz="0" w:space="0" w:color="auto"/>
            <w:right w:val="none" w:sz="0" w:space="0" w:color="auto"/>
          </w:divBdr>
          <w:divsChild>
            <w:div w:id="1370254604">
              <w:marLeft w:val="0"/>
              <w:marRight w:val="0"/>
              <w:marTop w:val="0"/>
              <w:marBottom w:val="0"/>
              <w:divBdr>
                <w:top w:val="none" w:sz="0" w:space="0" w:color="auto"/>
                <w:left w:val="none" w:sz="0" w:space="0" w:color="auto"/>
                <w:bottom w:val="none" w:sz="0" w:space="0" w:color="auto"/>
                <w:right w:val="none" w:sz="0" w:space="0" w:color="auto"/>
              </w:divBdr>
            </w:div>
            <w:div w:id="1350522601">
              <w:marLeft w:val="0"/>
              <w:marRight w:val="0"/>
              <w:marTop w:val="0"/>
              <w:marBottom w:val="0"/>
              <w:divBdr>
                <w:top w:val="none" w:sz="0" w:space="0" w:color="auto"/>
                <w:left w:val="none" w:sz="0" w:space="0" w:color="auto"/>
                <w:bottom w:val="none" w:sz="0" w:space="0" w:color="auto"/>
                <w:right w:val="none" w:sz="0" w:space="0" w:color="auto"/>
              </w:divBdr>
            </w:div>
          </w:divsChild>
        </w:div>
        <w:div w:id="1068649132">
          <w:marLeft w:val="0"/>
          <w:marRight w:val="0"/>
          <w:marTop w:val="0"/>
          <w:marBottom w:val="0"/>
          <w:divBdr>
            <w:top w:val="none" w:sz="0" w:space="0" w:color="auto"/>
            <w:left w:val="none" w:sz="0" w:space="0" w:color="auto"/>
            <w:bottom w:val="none" w:sz="0" w:space="0" w:color="auto"/>
            <w:right w:val="none" w:sz="0" w:space="0" w:color="auto"/>
          </w:divBdr>
          <w:divsChild>
            <w:div w:id="1245381539">
              <w:marLeft w:val="0"/>
              <w:marRight w:val="0"/>
              <w:marTop w:val="0"/>
              <w:marBottom w:val="0"/>
              <w:divBdr>
                <w:top w:val="none" w:sz="0" w:space="0" w:color="auto"/>
                <w:left w:val="none" w:sz="0" w:space="0" w:color="auto"/>
                <w:bottom w:val="none" w:sz="0" w:space="0" w:color="auto"/>
                <w:right w:val="none" w:sz="0" w:space="0" w:color="auto"/>
              </w:divBdr>
            </w:div>
            <w:div w:id="826942868">
              <w:marLeft w:val="0"/>
              <w:marRight w:val="0"/>
              <w:marTop w:val="0"/>
              <w:marBottom w:val="0"/>
              <w:divBdr>
                <w:top w:val="none" w:sz="0" w:space="0" w:color="auto"/>
                <w:left w:val="none" w:sz="0" w:space="0" w:color="auto"/>
                <w:bottom w:val="none" w:sz="0" w:space="0" w:color="auto"/>
                <w:right w:val="none" w:sz="0" w:space="0" w:color="auto"/>
              </w:divBdr>
              <w:divsChild>
                <w:div w:id="36047129">
                  <w:marLeft w:val="0"/>
                  <w:marRight w:val="0"/>
                  <w:marTop w:val="0"/>
                  <w:marBottom w:val="0"/>
                  <w:divBdr>
                    <w:top w:val="none" w:sz="0" w:space="0" w:color="auto"/>
                    <w:left w:val="none" w:sz="0" w:space="0" w:color="auto"/>
                    <w:bottom w:val="none" w:sz="0" w:space="0" w:color="auto"/>
                    <w:right w:val="none" w:sz="0" w:space="0" w:color="auto"/>
                  </w:divBdr>
                </w:div>
                <w:div w:id="1396051810">
                  <w:marLeft w:val="0"/>
                  <w:marRight w:val="0"/>
                  <w:marTop w:val="0"/>
                  <w:marBottom w:val="0"/>
                  <w:divBdr>
                    <w:top w:val="none" w:sz="0" w:space="0" w:color="auto"/>
                    <w:left w:val="none" w:sz="0" w:space="0" w:color="auto"/>
                    <w:bottom w:val="none" w:sz="0" w:space="0" w:color="auto"/>
                    <w:right w:val="none" w:sz="0" w:space="0" w:color="auto"/>
                  </w:divBdr>
                  <w:divsChild>
                    <w:div w:id="41362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3913">
              <w:marLeft w:val="0"/>
              <w:marRight w:val="0"/>
              <w:marTop w:val="0"/>
              <w:marBottom w:val="0"/>
              <w:divBdr>
                <w:top w:val="none" w:sz="0" w:space="0" w:color="auto"/>
                <w:left w:val="none" w:sz="0" w:space="0" w:color="auto"/>
                <w:bottom w:val="none" w:sz="0" w:space="0" w:color="auto"/>
                <w:right w:val="none" w:sz="0" w:space="0" w:color="auto"/>
              </w:divBdr>
              <w:divsChild>
                <w:div w:id="1146581082">
                  <w:marLeft w:val="0"/>
                  <w:marRight w:val="0"/>
                  <w:marTop w:val="0"/>
                  <w:marBottom w:val="0"/>
                  <w:divBdr>
                    <w:top w:val="none" w:sz="0" w:space="0" w:color="auto"/>
                    <w:left w:val="none" w:sz="0" w:space="0" w:color="auto"/>
                    <w:bottom w:val="none" w:sz="0" w:space="0" w:color="auto"/>
                    <w:right w:val="none" w:sz="0" w:space="0" w:color="auto"/>
                  </w:divBdr>
                </w:div>
                <w:div w:id="1786727781">
                  <w:marLeft w:val="0"/>
                  <w:marRight w:val="0"/>
                  <w:marTop w:val="0"/>
                  <w:marBottom w:val="0"/>
                  <w:divBdr>
                    <w:top w:val="none" w:sz="0" w:space="0" w:color="auto"/>
                    <w:left w:val="none" w:sz="0" w:space="0" w:color="auto"/>
                    <w:bottom w:val="none" w:sz="0" w:space="0" w:color="auto"/>
                    <w:right w:val="none" w:sz="0" w:space="0" w:color="auto"/>
                  </w:divBdr>
                  <w:divsChild>
                    <w:div w:id="12618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0378">
              <w:marLeft w:val="0"/>
              <w:marRight w:val="0"/>
              <w:marTop w:val="0"/>
              <w:marBottom w:val="0"/>
              <w:divBdr>
                <w:top w:val="none" w:sz="0" w:space="0" w:color="auto"/>
                <w:left w:val="none" w:sz="0" w:space="0" w:color="auto"/>
                <w:bottom w:val="none" w:sz="0" w:space="0" w:color="auto"/>
                <w:right w:val="none" w:sz="0" w:space="0" w:color="auto"/>
              </w:divBdr>
              <w:divsChild>
                <w:div w:id="1941259389">
                  <w:marLeft w:val="0"/>
                  <w:marRight w:val="0"/>
                  <w:marTop w:val="0"/>
                  <w:marBottom w:val="0"/>
                  <w:divBdr>
                    <w:top w:val="none" w:sz="0" w:space="0" w:color="auto"/>
                    <w:left w:val="none" w:sz="0" w:space="0" w:color="auto"/>
                    <w:bottom w:val="none" w:sz="0" w:space="0" w:color="auto"/>
                    <w:right w:val="none" w:sz="0" w:space="0" w:color="auto"/>
                  </w:divBdr>
                </w:div>
                <w:div w:id="2053113653">
                  <w:marLeft w:val="0"/>
                  <w:marRight w:val="0"/>
                  <w:marTop w:val="0"/>
                  <w:marBottom w:val="0"/>
                  <w:divBdr>
                    <w:top w:val="none" w:sz="0" w:space="0" w:color="auto"/>
                    <w:left w:val="none" w:sz="0" w:space="0" w:color="auto"/>
                    <w:bottom w:val="none" w:sz="0" w:space="0" w:color="auto"/>
                    <w:right w:val="none" w:sz="0" w:space="0" w:color="auto"/>
                  </w:divBdr>
                  <w:divsChild>
                    <w:div w:id="1227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5014">
              <w:marLeft w:val="0"/>
              <w:marRight w:val="0"/>
              <w:marTop w:val="0"/>
              <w:marBottom w:val="0"/>
              <w:divBdr>
                <w:top w:val="none" w:sz="0" w:space="0" w:color="auto"/>
                <w:left w:val="none" w:sz="0" w:space="0" w:color="auto"/>
                <w:bottom w:val="none" w:sz="0" w:space="0" w:color="auto"/>
                <w:right w:val="none" w:sz="0" w:space="0" w:color="auto"/>
              </w:divBdr>
              <w:divsChild>
                <w:div w:id="1538158484">
                  <w:marLeft w:val="0"/>
                  <w:marRight w:val="0"/>
                  <w:marTop w:val="0"/>
                  <w:marBottom w:val="0"/>
                  <w:divBdr>
                    <w:top w:val="none" w:sz="0" w:space="0" w:color="auto"/>
                    <w:left w:val="none" w:sz="0" w:space="0" w:color="auto"/>
                    <w:bottom w:val="none" w:sz="0" w:space="0" w:color="auto"/>
                    <w:right w:val="none" w:sz="0" w:space="0" w:color="auto"/>
                  </w:divBdr>
                </w:div>
                <w:div w:id="763649956">
                  <w:marLeft w:val="0"/>
                  <w:marRight w:val="0"/>
                  <w:marTop w:val="0"/>
                  <w:marBottom w:val="0"/>
                  <w:divBdr>
                    <w:top w:val="none" w:sz="0" w:space="0" w:color="auto"/>
                    <w:left w:val="none" w:sz="0" w:space="0" w:color="auto"/>
                    <w:bottom w:val="none" w:sz="0" w:space="0" w:color="auto"/>
                    <w:right w:val="none" w:sz="0" w:space="0" w:color="auto"/>
                  </w:divBdr>
                  <w:divsChild>
                    <w:div w:id="548499522">
                      <w:marLeft w:val="0"/>
                      <w:marRight w:val="0"/>
                      <w:marTop w:val="0"/>
                      <w:marBottom w:val="0"/>
                      <w:divBdr>
                        <w:top w:val="none" w:sz="0" w:space="0" w:color="auto"/>
                        <w:left w:val="none" w:sz="0" w:space="0" w:color="auto"/>
                        <w:bottom w:val="none" w:sz="0" w:space="0" w:color="auto"/>
                        <w:right w:val="none" w:sz="0" w:space="0" w:color="auto"/>
                      </w:divBdr>
                    </w:div>
                  </w:divsChild>
                </w:div>
                <w:div w:id="1213467847">
                  <w:marLeft w:val="0"/>
                  <w:marRight w:val="0"/>
                  <w:marTop w:val="0"/>
                  <w:marBottom w:val="0"/>
                  <w:divBdr>
                    <w:top w:val="none" w:sz="0" w:space="0" w:color="auto"/>
                    <w:left w:val="none" w:sz="0" w:space="0" w:color="auto"/>
                    <w:bottom w:val="none" w:sz="0" w:space="0" w:color="auto"/>
                    <w:right w:val="none" w:sz="0" w:space="0" w:color="auto"/>
                  </w:divBdr>
                  <w:divsChild>
                    <w:div w:id="12156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5984">
              <w:marLeft w:val="0"/>
              <w:marRight w:val="0"/>
              <w:marTop w:val="0"/>
              <w:marBottom w:val="0"/>
              <w:divBdr>
                <w:top w:val="none" w:sz="0" w:space="0" w:color="auto"/>
                <w:left w:val="none" w:sz="0" w:space="0" w:color="auto"/>
                <w:bottom w:val="none" w:sz="0" w:space="0" w:color="auto"/>
                <w:right w:val="none" w:sz="0" w:space="0" w:color="auto"/>
              </w:divBdr>
              <w:divsChild>
                <w:div w:id="1643579262">
                  <w:marLeft w:val="0"/>
                  <w:marRight w:val="0"/>
                  <w:marTop w:val="0"/>
                  <w:marBottom w:val="0"/>
                  <w:divBdr>
                    <w:top w:val="none" w:sz="0" w:space="0" w:color="auto"/>
                    <w:left w:val="none" w:sz="0" w:space="0" w:color="auto"/>
                    <w:bottom w:val="none" w:sz="0" w:space="0" w:color="auto"/>
                    <w:right w:val="none" w:sz="0" w:space="0" w:color="auto"/>
                  </w:divBdr>
                </w:div>
                <w:div w:id="2100519983">
                  <w:marLeft w:val="0"/>
                  <w:marRight w:val="0"/>
                  <w:marTop w:val="0"/>
                  <w:marBottom w:val="0"/>
                  <w:divBdr>
                    <w:top w:val="none" w:sz="0" w:space="0" w:color="auto"/>
                    <w:left w:val="none" w:sz="0" w:space="0" w:color="auto"/>
                    <w:bottom w:val="none" w:sz="0" w:space="0" w:color="auto"/>
                    <w:right w:val="none" w:sz="0" w:space="0" w:color="auto"/>
                  </w:divBdr>
                  <w:divsChild>
                    <w:div w:id="174078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39460">
              <w:marLeft w:val="0"/>
              <w:marRight w:val="0"/>
              <w:marTop w:val="0"/>
              <w:marBottom w:val="0"/>
              <w:divBdr>
                <w:top w:val="none" w:sz="0" w:space="0" w:color="auto"/>
                <w:left w:val="none" w:sz="0" w:space="0" w:color="auto"/>
                <w:bottom w:val="none" w:sz="0" w:space="0" w:color="auto"/>
                <w:right w:val="none" w:sz="0" w:space="0" w:color="auto"/>
              </w:divBdr>
              <w:divsChild>
                <w:div w:id="1861506699">
                  <w:marLeft w:val="0"/>
                  <w:marRight w:val="0"/>
                  <w:marTop w:val="0"/>
                  <w:marBottom w:val="0"/>
                  <w:divBdr>
                    <w:top w:val="none" w:sz="0" w:space="0" w:color="auto"/>
                    <w:left w:val="none" w:sz="0" w:space="0" w:color="auto"/>
                    <w:bottom w:val="none" w:sz="0" w:space="0" w:color="auto"/>
                    <w:right w:val="none" w:sz="0" w:space="0" w:color="auto"/>
                  </w:divBdr>
                </w:div>
                <w:div w:id="1150445846">
                  <w:marLeft w:val="0"/>
                  <w:marRight w:val="0"/>
                  <w:marTop w:val="0"/>
                  <w:marBottom w:val="0"/>
                  <w:divBdr>
                    <w:top w:val="none" w:sz="0" w:space="0" w:color="auto"/>
                    <w:left w:val="none" w:sz="0" w:space="0" w:color="auto"/>
                    <w:bottom w:val="none" w:sz="0" w:space="0" w:color="auto"/>
                    <w:right w:val="none" w:sz="0" w:space="0" w:color="auto"/>
                  </w:divBdr>
                </w:div>
                <w:div w:id="2121490663">
                  <w:marLeft w:val="0"/>
                  <w:marRight w:val="0"/>
                  <w:marTop w:val="0"/>
                  <w:marBottom w:val="0"/>
                  <w:divBdr>
                    <w:top w:val="none" w:sz="0" w:space="0" w:color="auto"/>
                    <w:left w:val="none" w:sz="0" w:space="0" w:color="auto"/>
                    <w:bottom w:val="none" w:sz="0" w:space="0" w:color="auto"/>
                    <w:right w:val="none" w:sz="0" w:space="0" w:color="auto"/>
                  </w:divBdr>
                  <w:divsChild>
                    <w:div w:id="544488632">
                      <w:marLeft w:val="0"/>
                      <w:marRight w:val="0"/>
                      <w:marTop w:val="0"/>
                      <w:marBottom w:val="0"/>
                      <w:divBdr>
                        <w:top w:val="none" w:sz="0" w:space="0" w:color="auto"/>
                        <w:left w:val="none" w:sz="0" w:space="0" w:color="auto"/>
                        <w:bottom w:val="none" w:sz="0" w:space="0" w:color="auto"/>
                        <w:right w:val="none" w:sz="0" w:space="0" w:color="auto"/>
                      </w:divBdr>
                    </w:div>
                  </w:divsChild>
                </w:div>
                <w:div w:id="444420618">
                  <w:marLeft w:val="0"/>
                  <w:marRight w:val="0"/>
                  <w:marTop w:val="0"/>
                  <w:marBottom w:val="0"/>
                  <w:divBdr>
                    <w:top w:val="none" w:sz="0" w:space="0" w:color="auto"/>
                    <w:left w:val="none" w:sz="0" w:space="0" w:color="auto"/>
                    <w:bottom w:val="none" w:sz="0" w:space="0" w:color="auto"/>
                    <w:right w:val="none" w:sz="0" w:space="0" w:color="auto"/>
                  </w:divBdr>
                </w:div>
              </w:divsChild>
            </w:div>
            <w:div w:id="662121356">
              <w:marLeft w:val="0"/>
              <w:marRight w:val="0"/>
              <w:marTop w:val="0"/>
              <w:marBottom w:val="0"/>
              <w:divBdr>
                <w:top w:val="none" w:sz="0" w:space="0" w:color="auto"/>
                <w:left w:val="none" w:sz="0" w:space="0" w:color="auto"/>
                <w:bottom w:val="none" w:sz="0" w:space="0" w:color="auto"/>
                <w:right w:val="none" w:sz="0" w:space="0" w:color="auto"/>
              </w:divBdr>
              <w:divsChild>
                <w:div w:id="1850752354">
                  <w:marLeft w:val="0"/>
                  <w:marRight w:val="0"/>
                  <w:marTop w:val="0"/>
                  <w:marBottom w:val="0"/>
                  <w:divBdr>
                    <w:top w:val="none" w:sz="0" w:space="0" w:color="auto"/>
                    <w:left w:val="none" w:sz="0" w:space="0" w:color="auto"/>
                    <w:bottom w:val="none" w:sz="0" w:space="0" w:color="auto"/>
                    <w:right w:val="none" w:sz="0" w:space="0" w:color="auto"/>
                  </w:divBdr>
                </w:div>
                <w:div w:id="2040623553">
                  <w:marLeft w:val="0"/>
                  <w:marRight w:val="0"/>
                  <w:marTop w:val="0"/>
                  <w:marBottom w:val="0"/>
                  <w:divBdr>
                    <w:top w:val="none" w:sz="0" w:space="0" w:color="auto"/>
                    <w:left w:val="none" w:sz="0" w:space="0" w:color="auto"/>
                    <w:bottom w:val="none" w:sz="0" w:space="0" w:color="auto"/>
                    <w:right w:val="none" w:sz="0" w:space="0" w:color="auto"/>
                  </w:divBdr>
                </w:div>
                <w:div w:id="599528268">
                  <w:marLeft w:val="0"/>
                  <w:marRight w:val="0"/>
                  <w:marTop w:val="0"/>
                  <w:marBottom w:val="0"/>
                  <w:divBdr>
                    <w:top w:val="none" w:sz="0" w:space="0" w:color="auto"/>
                    <w:left w:val="none" w:sz="0" w:space="0" w:color="auto"/>
                    <w:bottom w:val="none" w:sz="0" w:space="0" w:color="auto"/>
                    <w:right w:val="none" w:sz="0" w:space="0" w:color="auto"/>
                  </w:divBdr>
                </w:div>
                <w:div w:id="988437118">
                  <w:marLeft w:val="0"/>
                  <w:marRight w:val="0"/>
                  <w:marTop w:val="0"/>
                  <w:marBottom w:val="0"/>
                  <w:divBdr>
                    <w:top w:val="none" w:sz="0" w:space="0" w:color="auto"/>
                    <w:left w:val="none" w:sz="0" w:space="0" w:color="auto"/>
                    <w:bottom w:val="none" w:sz="0" w:space="0" w:color="auto"/>
                    <w:right w:val="none" w:sz="0" w:space="0" w:color="auto"/>
                  </w:divBdr>
                  <w:divsChild>
                    <w:div w:id="161115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05453">
      <w:bodyDiv w:val="1"/>
      <w:marLeft w:val="0"/>
      <w:marRight w:val="0"/>
      <w:marTop w:val="0"/>
      <w:marBottom w:val="0"/>
      <w:divBdr>
        <w:top w:val="none" w:sz="0" w:space="0" w:color="auto"/>
        <w:left w:val="none" w:sz="0" w:space="0" w:color="auto"/>
        <w:bottom w:val="none" w:sz="0" w:space="0" w:color="auto"/>
        <w:right w:val="none" w:sz="0" w:space="0" w:color="auto"/>
      </w:divBdr>
      <w:divsChild>
        <w:div w:id="1119766355">
          <w:marLeft w:val="0"/>
          <w:marRight w:val="0"/>
          <w:marTop w:val="0"/>
          <w:marBottom w:val="0"/>
          <w:divBdr>
            <w:top w:val="none" w:sz="0" w:space="0" w:color="auto"/>
            <w:left w:val="none" w:sz="0" w:space="0" w:color="auto"/>
            <w:bottom w:val="none" w:sz="0" w:space="0" w:color="auto"/>
            <w:right w:val="none" w:sz="0" w:space="0" w:color="auto"/>
          </w:divBdr>
          <w:divsChild>
            <w:div w:id="1863980021">
              <w:marLeft w:val="0"/>
              <w:marRight w:val="0"/>
              <w:marTop w:val="0"/>
              <w:marBottom w:val="0"/>
              <w:divBdr>
                <w:top w:val="none" w:sz="0" w:space="0" w:color="auto"/>
                <w:left w:val="none" w:sz="0" w:space="0" w:color="auto"/>
                <w:bottom w:val="none" w:sz="0" w:space="0" w:color="auto"/>
                <w:right w:val="none" w:sz="0" w:space="0" w:color="auto"/>
              </w:divBdr>
            </w:div>
            <w:div w:id="1007950385">
              <w:marLeft w:val="0"/>
              <w:marRight w:val="0"/>
              <w:marTop w:val="0"/>
              <w:marBottom w:val="0"/>
              <w:divBdr>
                <w:top w:val="none" w:sz="0" w:space="0" w:color="auto"/>
                <w:left w:val="none" w:sz="0" w:space="0" w:color="auto"/>
                <w:bottom w:val="none" w:sz="0" w:space="0" w:color="auto"/>
                <w:right w:val="none" w:sz="0" w:space="0" w:color="auto"/>
              </w:divBdr>
            </w:div>
            <w:div w:id="1761832923">
              <w:marLeft w:val="0"/>
              <w:marRight w:val="0"/>
              <w:marTop w:val="0"/>
              <w:marBottom w:val="0"/>
              <w:divBdr>
                <w:top w:val="none" w:sz="0" w:space="0" w:color="auto"/>
                <w:left w:val="none" w:sz="0" w:space="0" w:color="auto"/>
                <w:bottom w:val="none" w:sz="0" w:space="0" w:color="auto"/>
                <w:right w:val="none" w:sz="0" w:space="0" w:color="auto"/>
              </w:divBdr>
            </w:div>
            <w:div w:id="1193422467">
              <w:marLeft w:val="0"/>
              <w:marRight w:val="0"/>
              <w:marTop w:val="0"/>
              <w:marBottom w:val="0"/>
              <w:divBdr>
                <w:top w:val="none" w:sz="0" w:space="0" w:color="auto"/>
                <w:left w:val="none" w:sz="0" w:space="0" w:color="auto"/>
                <w:bottom w:val="none" w:sz="0" w:space="0" w:color="auto"/>
                <w:right w:val="none" w:sz="0" w:space="0" w:color="auto"/>
              </w:divBdr>
            </w:div>
            <w:div w:id="1557619956">
              <w:marLeft w:val="0"/>
              <w:marRight w:val="0"/>
              <w:marTop w:val="0"/>
              <w:marBottom w:val="0"/>
              <w:divBdr>
                <w:top w:val="none" w:sz="0" w:space="0" w:color="auto"/>
                <w:left w:val="none" w:sz="0" w:space="0" w:color="auto"/>
                <w:bottom w:val="none" w:sz="0" w:space="0" w:color="auto"/>
                <w:right w:val="none" w:sz="0" w:space="0" w:color="auto"/>
              </w:divBdr>
            </w:div>
            <w:div w:id="38090324">
              <w:marLeft w:val="0"/>
              <w:marRight w:val="0"/>
              <w:marTop w:val="0"/>
              <w:marBottom w:val="0"/>
              <w:divBdr>
                <w:top w:val="none" w:sz="0" w:space="0" w:color="auto"/>
                <w:left w:val="none" w:sz="0" w:space="0" w:color="auto"/>
                <w:bottom w:val="none" w:sz="0" w:space="0" w:color="auto"/>
                <w:right w:val="none" w:sz="0" w:space="0" w:color="auto"/>
              </w:divBdr>
            </w:div>
            <w:div w:id="1413116595">
              <w:marLeft w:val="0"/>
              <w:marRight w:val="0"/>
              <w:marTop w:val="0"/>
              <w:marBottom w:val="0"/>
              <w:divBdr>
                <w:top w:val="none" w:sz="0" w:space="0" w:color="auto"/>
                <w:left w:val="none" w:sz="0" w:space="0" w:color="auto"/>
                <w:bottom w:val="none" w:sz="0" w:space="0" w:color="auto"/>
                <w:right w:val="none" w:sz="0" w:space="0" w:color="auto"/>
              </w:divBdr>
            </w:div>
            <w:div w:id="1419518364">
              <w:marLeft w:val="0"/>
              <w:marRight w:val="0"/>
              <w:marTop w:val="0"/>
              <w:marBottom w:val="0"/>
              <w:divBdr>
                <w:top w:val="none" w:sz="0" w:space="0" w:color="auto"/>
                <w:left w:val="none" w:sz="0" w:space="0" w:color="auto"/>
                <w:bottom w:val="none" w:sz="0" w:space="0" w:color="auto"/>
                <w:right w:val="none" w:sz="0" w:space="0" w:color="auto"/>
              </w:divBdr>
            </w:div>
            <w:div w:id="1717973623">
              <w:marLeft w:val="0"/>
              <w:marRight w:val="0"/>
              <w:marTop w:val="0"/>
              <w:marBottom w:val="0"/>
              <w:divBdr>
                <w:top w:val="none" w:sz="0" w:space="0" w:color="auto"/>
                <w:left w:val="none" w:sz="0" w:space="0" w:color="auto"/>
                <w:bottom w:val="none" w:sz="0" w:space="0" w:color="auto"/>
                <w:right w:val="none" w:sz="0" w:space="0" w:color="auto"/>
              </w:divBdr>
            </w:div>
            <w:div w:id="592977181">
              <w:marLeft w:val="0"/>
              <w:marRight w:val="0"/>
              <w:marTop w:val="0"/>
              <w:marBottom w:val="0"/>
              <w:divBdr>
                <w:top w:val="none" w:sz="0" w:space="0" w:color="auto"/>
                <w:left w:val="none" w:sz="0" w:space="0" w:color="auto"/>
                <w:bottom w:val="none" w:sz="0" w:space="0" w:color="auto"/>
                <w:right w:val="none" w:sz="0" w:space="0" w:color="auto"/>
              </w:divBdr>
            </w:div>
            <w:div w:id="1903368195">
              <w:marLeft w:val="0"/>
              <w:marRight w:val="0"/>
              <w:marTop w:val="0"/>
              <w:marBottom w:val="0"/>
              <w:divBdr>
                <w:top w:val="none" w:sz="0" w:space="0" w:color="auto"/>
                <w:left w:val="none" w:sz="0" w:space="0" w:color="auto"/>
                <w:bottom w:val="none" w:sz="0" w:space="0" w:color="auto"/>
                <w:right w:val="none" w:sz="0" w:space="0" w:color="auto"/>
              </w:divBdr>
            </w:div>
            <w:div w:id="824585345">
              <w:marLeft w:val="0"/>
              <w:marRight w:val="0"/>
              <w:marTop w:val="0"/>
              <w:marBottom w:val="0"/>
              <w:divBdr>
                <w:top w:val="none" w:sz="0" w:space="0" w:color="auto"/>
                <w:left w:val="none" w:sz="0" w:space="0" w:color="auto"/>
                <w:bottom w:val="none" w:sz="0" w:space="0" w:color="auto"/>
                <w:right w:val="none" w:sz="0" w:space="0" w:color="auto"/>
              </w:divBdr>
            </w:div>
            <w:div w:id="1985894085">
              <w:marLeft w:val="0"/>
              <w:marRight w:val="0"/>
              <w:marTop w:val="0"/>
              <w:marBottom w:val="0"/>
              <w:divBdr>
                <w:top w:val="none" w:sz="0" w:space="0" w:color="auto"/>
                <w:left w:val="none" w:sz="0" w:space="0" w:color="auto"/>
                <w:bottom w:val="none" w:sz="0" w:space="0" w:color="auto"/>
                <w:right w:val="none" w:sz="0" w:space="0" w:color="auto"/>
              </w:divBdr>
            </w:div>
            <w:div w:id="1831485054">
              <w:marLeft w:val="0"/>
              <w:marRight w:val="0"/>
              <w:marTop w:val="0"/>
              <w:marBottom w:val="0"/>
              <w:divBdr>
                <w:top w:val="none" w:sz="0" w:space="0" w:color="auto"/>
                <w:left w:val="none" w:sz="0" w:space="0" w:color="auto"/>
                <w:bottom w:val="none" w:sz="0" w:space="0" w:color="auto"/>
                <w:right w:val="none" w:sz="0" w:space="0" w:color="auto"/>
              </w:divBdr>
            </w:div>
            <w:div w:id="1978337026">
              <w:marLeft w:val="0"/>
              <w:marRight w:val="0"/>
              <w:marTop w:val="0"/>
              <w:marBottom w:val="0"/>
              <w:divBdr>
                <w:top w:val="none" w:sz="0" w:space="0" w:color="auto"/>
                <w:left w:val="none" w:sz="0" w:space="0" w:color="auto"/>
                <w:bottom w:val="none" w:sz="0" w:space="0" w:color="auto"/>
                <w:right w:val="none" w:sz="0" w:space="0" w:color="auto"/>
              </w:divBdr>
            </w:div>
            <w:div w:id="1913007984">
              <w:marLeft w:val="0"/>
              <w:marRight w:val="0"/>
              <w:marTop w:val="0"/>
              <w:marBottom w:val="0"/>
              <w:divBdr>
                <w:top w:val="none" w:sz="0" w:space="0" w:color="auto"/>
                <w:left w:val="none" w:sz="0" w:space="0" w:color="auto"/>
                <w:bottom w:val="none" w:sz="0" w:space="0" w:color="auto"/>
                <w:right w:val="none" w:sz="0" w:space="0" w:color="auto"/>
              </w:divBdr>
            </w:div>
            <w:div w:id="2095785375">
              <w:marLeft w:val="0"/>
              <w:marRight w:val="0"/>
              <w:marTop w:val="0"/>
              <w:marBottom w:val="0"/>
              <w:divBdr>
                <w:top w:val="none" w:sz="0" w:space="0" w:color="auto"/>
                <w:left w:val="none" w:sz="0" w:space="0" w:color="auto"/>
                <w:bottom w:val="none" w:sz="0" w:space="0" w:color="auto"/>
                <w:right w:val="none" w:sz="0" w:space="0" w:color="auto"/>
              </w:divBdr>
            </w:div>
            <w:div w:id="1533415102">
              <w:marLeft w:val="0"/>
              <w:marRight w:val="0"/>
              <w:marTop w:val="0"/>
              <w:marBottom w:val="0"/>
              <w:divBdr>
                <w:top w:val="none" w:sz="0" w:space="0" w:color="auto"/>
                <w:left w:val="none" w:sz="0" w:space="0" w:color="auto"/>
                <w:bottom w:val="none" w:sz="0" w:space="0" w:color="auto"/>
                <w:right w:val="none" w:sz="0" w:space="0" w:color="auto"/>
              </w:divBdr>
            </w:div>
            <w:div w:id="219484587">
              <w:marLeft w:val="0"/>
              <w:marRight w:val="0"/>
              <w:marTop w:val="0"/>
              <w:marBottom w:val="0"/>
              <w:divBdr>
                <w:top w:val="none" w:sz="0" w:space="0" w:color="auto"/>
                <w:left w:val="none" w:sz="0" w:space="0" w:color="auto"/>
                <w:bottom w:val="none" w:sz="0" w:space="0" w:color="auto"/>
                <w:right w:val="none" w:sz="0" w:space="0" w:color="auto"/>
              </w:divBdr>
            </w:div>
            <w:div w:id="1825462791">
              <w:marLeft w:val="0"/>
              <w:marRight w:val="0"/>
              <w:marTop w:val="0"/>
              <w:marBottom w:val="0"/>
              <w:divBdr>
                <w:top w:val="none" w:sz="0" w:space="0" w:color="auto"/>
                <w:left w:val="none" w:sz="0" w:space="0" w:color="auto"/>
                <w:bottom w:val="none" w:sz="0" w:space="0" w:color="auto"/>
                <w:right w:val="none" w:sz="0" w:space="0" w:color="auto"/>
              </w:divBdr>
            </w:div>
            <w:div w:id="1475027794">
              <w:marLeft w:val="0"/>
              <w:marRight w:val="0"/>
              <w:marTop w:val="0"/>
              <w:marBottom w:val="0"/>
              <w:divBdr>
                <w:top w:val="none" w:sz="0" w:space="0" w:color="auto"/>
                <w:left w:val="none" w:sz="0" w:space="0" w:color="auto"/>
                <w:bottom w:val="none" w:sz="0" w:space="0" w:color="auto"/>
                <w:right w:val="none" w:sz="0" w:space="0" w:color="auto"/>
              </w:divBdr>
            </w:div>
            <w:div w:id="557060474">
              <w:marLeft w:val="0"/>
              <w:marRight w:val="0"/>
              <w:marTop w:val="0"/>
              <w:marBottom w:val="0"/>
              <w:divBdr>
                <w:top w:val="none" w:sz="0" w:space="0" w:color="auto"/>
                <w:left w:val="none" w:sz="0" w:space="0" w:color="auto"/>
                <w:bottom w:val="none" w:sz="0" w:space="0" w:color="auto"/>
                <w:right w:val="none" w:sz="0" w:space="0" w:color="auto"/>
              </w:divBdr>
            </w:div>
            <w:div w:id="260262961">
              <w:marLeft w:val="0"/>
              <w:marRight w:val="0"/>
              <w:marTop w:val="0"/>
              <w:marBottom w:val="0"/>
              <w:divBdr>
                <w:top w:val="none" w:sz="0" w:space="0" w:color="auto"/>
                <w:left w:val="none" w:sz="0" w:space="0" w:color="auto"/>
                <w:bottom w:val="none" w:sz="0" w:space="0" w:color="auto"/>
                <w:right w:val="none" w:sz="0" w:space="0" w:color="auto"/>
              </w:divBdr>
            </w:div>
            <w:div w:id="279578026">
              <w:marLeft w:val="0"/>
              <w:marRight w:val="0"/>
              <w:marTop w:val="0"/>
              <w:marBottom w:val="0"/>
              <w:divBdr>
                <w:top w:val="none" w:sz="0" w:space="0" w:color="auto"/>
                <w:left w:val="none" w:sz="0" w:space="0" w:color="auto"/>
                <w:bottom w:val="none" w:sz="0" w:space="0" w:color="auto"/>
                <w:right w:val="none" w:sz="0" w:space="0" w:color="auto"/>
              </w:divBdr>
            </w:div>
            <w:div w:id="1722710454">
              <w:marLeft w:val="0"/>
              <w:marRight w:val="0"/>
              <w:marTop w:val="0"/>
              <w:marBottom w:val="0"/>
              <w:divBdr>
                <w:top w:val="none" w:sz="0" w:space="0" w:color="auto"/>
                <w:left w:val="none" w:sz="0" w:space="0" w:color="auto"/>
                <w:bottom w:val="none" w:sz="0" w:space="0" w:color="auto"/>
                <w:right w:val="none" w:sz="0" w:space="0" w:color="auto"/>
              </w:divBdr>
            </w:div>
            <w:div w:id="1736006376">
              <w:marLeft w:val="0"/>
              <w:marRight w:val="0"/>
              <w:marTop w:val="0"/>
              <w:marBottom w:val="0"/>
              <w:divBdr>
                <w:top w:val="none" w:sz="0" w:space="0" w:color="auto"/>
                <w:left w:val="none" w:sz="0" w:space="0" w:color="auto"/>
                <w:bottom w:val="none" w:sz="0" w:space="0" w:color="auto"/>
                <w:right w:val="none" w:sz="0" w:space="0" w:color="auto"/>
              </w:divBdr>
            </w:div>
            <w:div w:id="557133047">
              <w:marLeft w:val="0"/>
              <w:marRight w:val="0"/>
              <w:marTop w:val="0"/>
              <w:marBottom w:val="0"/>
              <w:divBdr>
                <w:top w:val="none" w:sz="0" w:space="0" w:color="auto"/>
                <w:left w:val="none" w:sz="0" w:space="0" w:color="auto"/>
                <w:bottom w:val="none" w:sz="0" w:space="0" w:color="auto"/>
                <w:right w:val="none" w:sz="0" w:space="0" w:color="auto"/>
              </w:divBdr>
            </w:div>
            <w:div w:id="409737625">
              <w:marLeft w:val="0"/>
              <w:marRight w:val="0"/>
              <w:marTop w:val="0"/>
              <w:marBottom w:val="0"/>
              <w:divBdr>
                <w:top w:val="none" w:sz="0" w:space="0" w:color="auto"/>
                <w:left w:val="none" w:sz="0" w:space="0" w:color="auto"/>
                <w:bottom w:val="none" w:sz="0" w:space="0" w:color="auto"/>
                <w:right w:val="none" w:sz="0" w:space="0" w:color="auto"/>
              </w:divBdr>
            </w:div>
            <w:div w:id="61953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47913">
      <w:bodyDiv w:val="1"/>
      <w:marLeft w:val="0"/>
      <w:marRight w:val="0"/>
      <w:marTop w:val="0"/>
      <w:marBottom w:val="0"/>
      <w:divBdr>
        <w:top w:val="none" w:sz="0" w:space="0" w:color="auto"/>
        <w:left w:val="none" w:sz="0" w:space="0" w:color="auto"/>
        <w:bottom w:val="none" w:sz="0" w:space="0" w:color="auto"/>
        <w:right w:val="none" w:sz="0" w:space="0" w:color="auto"/>
      </w:divBdr>
    </w:div>
    <w:div w:id="1303193482">
      <w:bodyDiv w:val="1"/>
      <w:marLeft w:val="0"/>
      <w:marRight w:val="0"/>
      <w:marTop w:val="0"/>
      <w:marBottom w:val="0"/>
      <w:divBdr>
        <w:top w:val="none" w:sz="0" w:space="0" w:color="auto"/>
        <w:left w:val="none" w:sz="0" w:space="0" w:color="auto"/>
        <w:bottom w:val="none" w:sz="0" w:space="0" w:color="auto"/>
        <w:right w:val="none" w:sz="0" w:space="0" w:color="auto"/>
      </w:divBdr>
      <w:divsChild>
        <w:div w:id="1945649189">
          <w:marLeft w:val="0"/>
          <w:marRight w:val="0"/>
          <w:marTop w:val="0"/>
          <w:marBottom w:val="0"/>
          <w:divBdr>
            <w:top w:val="none" w:sz="0" w:space="0" w:color="auto"/>
            <w:left w:val="none" w:sz="0" w:space="0" w:color="auto"/>
            <w:bottom w:val="none" w:sz="0" w:space="0" w:color="auto"/>
            <w:right w:val="none" w:sz="0" w:space="0" w:color="auto"/>
          </w:divBdr>
          <w:divsChild>
            <w:div w:id="68817036">
              <w:marLeft w:val="0"/>
              <w:marRight w:val="0"/>
              <w:marTop w:val="0"/>
              <w:marBottom w:val="0"/>
              <w:divBdr>
                <w:top w:val="none" w:sz="0" w:space="0" w:color="auto"/>
                <w:left w:val="none" w:sz="0" w:space="0" w:color="auto"/>
                <w:bottom w:val="none" w:sz="0" w:space="0" w:color="auto"/>
                <w:right w:val="none" w:sz="0" w:space="0" w:color="auto"/>
              </w:divBdr>
            </w:div>
            <w:div w:id="1125853681">
              <w:marLeft w:val="0"/>
              <w:marRight w:val="0"/>
              <w:marTop w:val="0"/>
              <w:marBottom w:val="0"/>
              <w:divBdr>
                <w:top w:val="none" w:sz="0" w:space="0" w:color="auto"/>
                <w:left w:val="none" w:sz="0" w:space="0" w:color="auto"/>
                <w:bottom w:val="none" w:sz="0" w:space="0" w:color="auto"/>
                <w:right w:val="none" w:sz="0" w:space="0" w:color="auto"/>
              </w:divBdr>
              <w:divsChild>
                <w:div w:id="1567378617">
                  <w:marLeft w:val="0"/>
                  <w:marRight w:val="0"/>
                  <w:marTop w:val="0"/>
                  <w:marBottom w:val="0"/>
                  <w:divBdr>
                    <w:top w:val="none" w:sz="0" w:space="0" w:color="auto"/>
                    <w:left w:val="none" w:sz="0" w:space="0" w:color="auto"/>
                    <w:bottom w:val="none" w:sz="0" w:space="0" w:color="auto"/>
                    <w:right w:val="none" w:sz="0" w:space="0" w:color="auto"/>
                  </w:divBdr>
                </w:div>
                <w:div w:id="382020530">
                  <w:marLeft w:val="0"/>
                  <w:marRight w:val="0"/>
                  <w:marTop w:val="0"/>
                  <w:marBottom w:val="0"/>
                  <w:divBdr>
                    <w:top w:val="none" w:sz="0" w:space="0" w:color="auto"/>
                    <w:left w:val="none" w:sz="0" w:space="0" w:color="auto"/>
                    <w:bottom w:val="none" w:sz="0" w:space="0" w:color="auto"/>
                    <w:right w:val="none" w:sz="0" w:space="0" w:color="auto"/>
                  </w:divBdr>
                  <w:divsChild>
                    <w:div w:id="1636594707">
                      <w:marLeft w:val="0"/>
                      <w:marRight w:val="0"/>
                      <w:marTop w:val="0"/>
                      <w:marBottom w:val="0"/>
                      <w:divBdr>
                        <w:top w:val="none" w:sz="0" w:space="0" w:color="auto"/>
                        <w:left w:val="none" w:sz="0" w:space="0" w:color="auto"/>
                        <w:bottom w:val="none" w:sz="0" w:space="0" w:color="auto"/>
                        <w:right w:val="none" w:sz="0" w:space="0" w:color="auto"/>
                      </w:divBdr>
                    </w:div>
                  </w:divsChild>
                </w:div>
                <w:div w:id="1539200852">
                  <w:marLeft w:val="0"/>
                  <w:marRight w:val="0"/>
                  <w:marTop w:val="0"/>
                  <w:marBottom w:val="0"/>
                  <w:divBdr>
                    <w:top w:val="none" w:sz="0" w:space="0" w:color="auto"/>
                    <w:left w:val="none" w:sz="0" w:space="0" w:color="auto"/>
                    <w:bottom w:val="none" w:sz="0" w:space="0" w:color="auto"/>
                    <w:right w:val="none" w:sz="0" w:space="0" w:color="auto"/>
                  </w:divBdr>
                </w:div>
              </w:divsChild>
            </w:div>
            <w:div w:id="1338001393">
              <w:marLeft w:val="0"/>
              <w:marRight w:val="0"/>
              <w:marTop w:val="0"/>
              <w:marBottom w:val="0"/>
              <w:divBdr>
                <w:top w:val="none" w:sz="0" w:space="0" w:color="auto"/>
                <w:left w:val="none" w:sz="0" w:space="0" w:color="auto"/>
                <w:bottom w:val="none" w:sz="0" w:space="0" w:color="auto"/>
                <w:right w:val="none" w:sz="0" w:space="0" w:color="auto"/>
              </w:divBdr>
              <w:divsChild>
                <w:div w:id="88160034">
                  <w:marLeft w:val="0"/>
                  <w:marRight w:val="0"/>
                  <w:marTop w:val="0"/>
                  <w:marBottom w:val="0"/>
                  <w:divBdr>
                    <w:top w:val="none" w:sz="0" w:space="0" w:color="auto"/>
                    <w:left w:val="none" w:sz="0" w:space="0" w:color="auto"/>
                    <w:bottom w:val="none" w:sz="0" w:space="0" w:color="auto"/>
                    <w:right w:val="none" w:sz="0" w:space="0" w:color="auto"/>
                  </w:divBdr>
                </w:div>
                <w:div w:id="2033146040">
                  <w:marLeft w:val="0"/>
                  <w:marRight w:val="0"/>
                  <w:marTop w:val="0"/>
                  <w:marBottom w:val="0"/>
                  <w:divBdr>
                    <w:top w:val="none" w:sz="0" w:space="0" w:color="auto"/>
                    <w:left w:val="none" w:sz="0" w:space="0" w:color="auto"/>
                    <w:bottom w:val="none" w:sz="0" w:space="0" w:color="auto"/>
                    <w:right w:val="none" w:sz="0" w:space="0" w:color="auto"/>
                  </w:divBdr>
                  <w:divsChild>
                    <w:div w:id="946235754">
                      <w:marLeft w:val="0"/>
                      <w:marRight w:val="0"/>
                      <w:marTop w:val="0"/>
                      <w:marBottom w:val="0"/>
                      <w:divBdr>
                        <w:top w:val="none" w:sz="0" w:space="0" w:color="auto"/>
                        <w:left w:val="none" w:sz="0" w:space="0" w:color="auto"/>
                        <w:bottom w:val="none" w:sz="0" w:space="0" w:color="auto"/>
                        <w:right w:val="none" w:sz="0" w:space="0" w:color="auto"/>
                      </w:divBdr>
                    </w:div>
                    <w:div w:id="1962881554">
                      <w:marLeft w:val="0"/>
                      <w:marRight w:val="0"/>
                      <w:marTop w:val="0"/>
                      <w:marBottom w:val="0"/>
                      <w:divBdr>
                        <w:top w:val="none" w:sz="0" w:space="0" w:color="auto"/>
                        <w:left w:val="none" w:sz="0" w:space="0" w:color="auto"/>
                        <w:bottom w:val="none" w:sz="0" w:space="0" w:color="auto"/>
                        <w:right w:val="none" w:sz="0" w:space="0" w:color="auto"/>
                      </w:divBdr>
                      <w:divsChild>
                        <w:div w:id="9835059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86867859">
                  <w:marLeft w:val="0"/>
                  <w:marRight w:val="0"/>
                  <w:marTop w:val="0"/>
                  <w:marBottom w:val="0"/>
                  <w:divBdr>
                    <w:top w:val="none" w:sz="0" w:space="0" w:color="auto"/>
                    <w:left w:val="none" w:sz="0" w:space="0" w:color="auto"/>
                    <w:bottom w:val="none" w:sz="0" w:space="0" w:color="auto"/>
                    <w:right w:val="none" w:sz="0" w:space="0" w:color="auto"/>
                  </w:divBdr>
                  <w:divsChild>
                    <w:div w:id="1044789073">
                      <w:marLeft w:val="0"/>
                      <w:marRight w:val="0"/>
                      <w:marTop w:val="0"/>
                      <w:marBottom w:val="0"/>
                      <w:divBdr>
                        <w:top w:val="none" w:sz="0" w:space="0" w:color="auto"/>
                        <w:left w:val="none" w:sz="0" w:space="0" w:color="auto"/>
                        <w:bottom w:val="none" w:sz="0" w:space="0" w:color="auto"/>
                        <w:right w:val="none" w:sz="0" w:space="0" w:color="auto"/>
                      </w:divBdr>
                    </w:div>
                    <w:div w:id="499539241">
                      <w:marLeft w:val="0"/>
                      <w:marRight w:val="0"/>
                      <w:marTop w:val="0"/>
                      <w:marBottom w:val="0"/>
                      <w:divBdr>
                        <w:top w:val="none" w:sz="0" w:space="0" w:color="auto"/>
                        <w:left w:val="none" w:sz="0" w:space="0" w:color="auto"/>
                        <w:bottom w:val="none" w:sz="0" w:space="0" w:color="auto"/>
                        <w:right w:val="none" w:sz="0" w:space="0" w:color="auto"/>
                      </w:divBdr>
                      <w:divsChild>
                        <w:div w:id="100204715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070499621">
                  <w:marLeft w:val="0"/>
                  <w:marRight w:val="0"/>
                  <w:marTop w:val="0"/>
                  <w:marBottom w:val="0"/>
                  <w:divBdr>
                    <w:top w:val="none" w:sz="0" w:space="0" w:color="auto"/>
                    <w:left w:val="none" w:sz="0" w:space="0" w:color="auto"/>
                    <w:bottom w:val="none" w:sz="0" w:space="0" w:color="auto"/>
                    <w:right w:val="none" w:sz="0" w:space="0" w:color="auto"/>
                  </w:divBdr>
                  <w:divsChild>
                    <w:div w:id="350227561">
                      <w:marLeft w:val="0"/>
                      <w:marRight w:val="0"/>
                      <w:marTop w:val="0"/>
                      <w:marBottom w:val="0"/>
                      <w:divBdr>
                        <w:top w:val="none" w:sz="0" w:space="0" w:color="auto"/>
                        <w:left w:val="none" w:sz="0" w:space="0" w:color="auto"/>
                        <w:bottom w:val="none" w:sz="0" w:space="0" w:color="auto"/>
                        <w:right w:val="none" w:sz="0" w:space="0" w:color="auto"/>
                      </w:divBdr>
                    </w:div>
                    <w:div w:id="1904288914">
                      <w:marLeft w:val="0"/>
                      <w:marRight w:val="0"/>
                      <w:marTop w:val="0"/>
                      <w:marBottom w:val="0"/>
                      <w:divBdr>
                        <w:top w:val="none" w:sz="0" w:space="0" w:color="auto"/>
                        <w:left w:val="none" w:sz="0" w:space="0" w:color="auto"/>
                        <w:bottom w:val="none" w:sz="0" w:space="0" w:color="auto"/>
                        <w:right w:val="none" w:sz="0" w:space="0" w:color="auto"/>
                      </w:divBdr>
                      <w:divsChild>
                        <w:div w:id="9064945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0141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669952">
          <w:marLeft w:val="0"/>
          <w:marRight w:val="0"/>
          <w:marTop w:val="0"/>
          <w:marBottom w:val="0"/>
          <w:divBdr>
            <w:top w:val="none" w:sz="0" w:space="0" w:color="auto"/>
            <w:left w:val="none" w:sz="0" w:space="0" w:color="auto"/>
            <w:bottom w:val="none" w:sz="0" w:space="0" w:color="auto"/>
            <w:right w:val="none" w:sz="0" w:space="0" w:color="auto"/>
          </w:divBdr>
          <w:divsChild>
            <w:div w:id="2013296178">
              <w:marLeft w:val="0"/>
              <w:marRight w:val="0"/>
              <w:marTop w:val="0"/>
              <w:marBottom w:val="0"/>
              <w:divBdr>
                <w:top w:val="none" w:sz="0" w:space="0" w:color="auto"/>
                <w:left w:val="none" w:sz="0" w:space="0" w:color="auto"/>
                <w:bottom w:val="none" w:sz="0" w:space="0" w:color="auto"/>
                <w:right w:val="none" w:sz="0" w:space="0" w:color="auto"/>
              </w:divBdr>
            </w:div>
            <w:div w:id="1128335">
              <w:marLeft w:val="0"/>
              <w:marRight w:val="0"/>
              <w:marTop w:val="0"/>
              <w:marBottom w:val="0"/>
              <w:divBdr>
                <w:top w:val="none" w:sz="0" w:space="0" w:color="auto"/>
                <w:left w:val="none" w:sz="0" w:space="0" w:color="auto"/>
                <w:bottom w:val="none" w:sz="0" w:space="0" w:color="auto"/>
                <w:right w:val="none" w:sz="0" w:space="0" w:color="auto"/>
              </w:divBdr>
            </w:div>
            <w:div w:id="451093838">
              <w:marLeft w:val="0"/>
              <w:marRight w:val="0"/>
              <w:marTop w:val="0"/>
              <w:marBottom w:val="0"/>
              <w:divBdr>
                <w:top w:val="none" w:sz="0" w:space="0" w:color="auto"/>
                <w:left w:val="none" w:sz="0" w:space="0" w:color="auto"/>
                <w:bottom w:val="none" w:sz="0" w:space="0" w:color="auto"/>
                <w:right w:val="none" w:sz="0" w:space="0" w:color="auto"/>
              </w:divBdr>
              <w:divsChild>
                <w:div w:id="2146043176">
                  <w:marLeft w:val="0"/>
                  <w:marRight w:val="0"/>
                  <w:marTop w:val="0"/>
                  <w:marBottom w:val="0"/>
                  <w:divBdr>
                    <w:top w:val="none" w:sz="0" w:space="0" w:color="auto"/>
                    <w:left w:val="none" w:sz="0" w:space="0" w:color="auto"/>
                    <w:bottom w:val="none" w:sz="0" w:space="0" w:color="auto"/>
                    <w:right w:val="none" w:sz="0" w:space="0" w:color="auto"/>
                  </w:divBdr>
                </w:div>
                <w:div w:id="1539853261">
                  <w:marLeft w:val="0"/>
                  <w:marRight w:val="0"/>
                  <w:marTop w:val="0"/>
                  <w:marBottom w:val="0"/>
                  <w:divBdr>
                    <w:top w:val="none" w:sz="0" w:space="0" w:color="auto"/>
                    <w:left w:val="none" w:sz="0" w:space="0" w:color="auto"/>
                    <w:bottom w:val="none" w:sz="0" w:space="0" w:color="auto"/>
                    <w:right w:val="none" w:sz="0" w:space="0" w:color="auto"/>
                  </w:divBdr>
                  <w:divsChild>
                    <w:div w:id="130439190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29812742">
              <w:marLeft w:val="0"/>
              <w:marRight w:val="0"/>
              <w:marTop w:val="0"/>
              <w:marBottom w:val="0"/>
              <w:divBdr>
                <w:top w:val="none" w:sz="0" w:space="0" w:color="auto"/>
                <w:left w:val="none" w:sz="0" w:space="0" w:color="auto"/>
                <w:bottom w:val="none" w:sz="0" w:space="0" w:color="auto"/>
                <w:right w:val="none" w:sz="0" w:space="0" w:color="auto"/>
              </w:divBdr>
            </w:div>
            <w:div w:id="1862668607">
              <w:marLeft w:val="0"/>
              <w:marRight w:val="0"/>
              <w:marTop w:val="0"/>
              <w:marBottom w:val="0"/>
              <w:divBdr>
                <w:top w:val="none" w:sz="0" w:space="0" w:color="auto"/>
                <w:left w:val="none" w:sz="0" w:space="0" w:color="auto"/>
                <w:bottom w:val="none" w:sz="0" w:space="0" w:color="auto"/>
                <w:right w:val="none" w:sz="0" w:space="0" w:color="auto"/>
              </w:divBdr>
              <w:divsChild>
                <w:div w:id="1020620027">
                  <w:marLeft w:val="0"/>
                  <w:marRight w:val="0"/>
                  <w:marTop w:val="0"/>
                  <w:marBottom w:val="0"/>
                  <w:divBdr>
                    <w:top w:val="none" w:sz="0" w:space="0" w:color="auto"/>
                    <w:left w:val="none" w:sz="0" w:space="0" w:color="auto"/>
                    <w:bottom w:val="none" w:sz="0" w:space="0" w:color="auto"/>
                    <w:right w:val="none" w:sz="0" w:space="0" w:color="auto"/>
                  </w:divBdr>
                </w:div>
                <w:div w:id="1807623190">
                  <w:marLeft w:val="0"/>
                  <w:marRight w:val="0"/>
                  <w:marTop w:val="0"/>
                  <w:marBottom w:val="0"/>
                  <w:divBdr>
                    <w:top w:val="none" w:sz="0" w:space="0" w:color="auto"/>
                    <w:left w:val="none" w:sz="0" w:space="0" w:color="auto"/>
                    <w:bottom w:val="none" w:sz="0" w:space="0" w:color="auto"/>
                    <w:right w:val="none" w:sz="0" w:space="0" w:color="auto"/>
                  </w:divBdr>
                  <w:divsChild>
                    <w:div w:id="3462566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17760212">
              <w:marLeft w:val="0"/>
              <w:marRight w:val="0"/>
              <w:marTop w:val="0"/>
              <w:marBottom w:val="0"/>
              <w:divBdr>
                <w:top w:val="none" w:sz="0" w:space="0" w:color="auto"/>
                <w:left w:val="none" w:sz="0" w:space="0" w:color="auto"/>
                <w:bottom w:val="none" w:sz="0" w:space="0" w:color="auto"/>
                <w:right w:val="none" w:sz="0" w:space="0" w:color="auto"/>
              </w:divBdr>
            </w:div>
          </w:divsChild>
        </w:div>
        <w:div w:id="1603147763">
          <w:marLeft w:val="0"/>
          <w:marRight w:val="0"/>
          <w:marTop w:val="0"/>
          <w:marBottom w:val="0"/>
          <w:divBdr>
            <w:top w:val="none" w:sz="0" w:space="0" w:color="auto"/>
            <w:left w:val="none" w:sz="0" w:space="0" w:color="auto"/>
            <w:bottom w:val="none" w:sz="0" w:space="0" w:color="auto"/>
            <w:right w:val="none" w:sz="0" w:space="0" w:color="auto"/>
          </w:divBdr>
          <w:divsChild>
            <w:div w:id="1878276973">
              <w:marLeft w:val="0"/>
              <w:marRight w:val="0"/>
              <w:marTop w:val="0"/>
              <w:marBottom w:val="0"/>
              <w:divBdr>
                <w:top w:val="none" w:sz="0" w:space="0" w:color="auto"/>
                <w:left w:val="none" w:sz="0" w:space="0" w:color="auto"/>
                <w:bottom w:val="none" w:sz="0" w:space="0" w:color="auto"/>
                <w:right w:val="none" w:sz="0" w:space="0" w:color="auto"/>
              </w:divBdr>
            </w:div>
            <w:div w:id="235752831">
              <w:marLeft w:val="0"/>
              <w:marRight w:val="0"/>
              <w:marTop w:val="0"/>
              <w:marBottom w:val="0"/>
              <w:divBdr>
                <w:top w:val="none" w:sz="0" w:space="0" w:color="auto"/>
                <w:left w:val="none" w:sz="0" w:space="0" w:color="auto"/>
                <w:bottom w:val="none" w:sz="0" w:space="0" w:color="auto"/>
                <w:right w:val="none" w:sz="0" w:space="0" w:color="auto"/>
              </w:divBdr>
              <w:divsChild>
                <w:div w:id="1753579256">
                  <w:marLeft w:val="0"/>
                  <w:marRight w:val="0"/>
                  <w:marTop w:val="0"/>
                  <w:marBottom w:val="0"/>
                  <w:divBdr>
                    <w:top w:val="none" w:sz="0" w:space="0" w:color="auto"/>
                    <w:left w:val="none" w:sz="0" w:space="0" w:color="auto"/>
                    <w:bottom w:val="none" w:sz="0" w:space="0" w:color="auto"/>
                    <w:right w:val="none" w:sz="0" w:space="0" w:color="auto"/>
                  </w:divBdr>
                </w:div>
              </w:divsChild>
            </w:div>
            <w:div w:id="1339693068">
              <w:marLeft w:val="0"/>
              <w:marRight w:val="0"/>
              <w:marTop w:val="0"/>
              <w:marBottom w:val="0"/>
              <w:divBdr>
                <w:top w:val="none" w:sz="0" w:space="0" w:color="auto"/>
                <w:left w:val="none" w:sz="0" w:space="0" w:color="auto"/>
                <w:bottom w:val="none" w:sz="0" w:space="0" w:color="auto"/>
                <w:right w:val="none" w:sz="0" w:space="0" w:color="auto"/>
              </w:divBdr>
            </w:div>
            <w:div w:id="878082809">
              <w:marLeft w:val="0"/>
              <w:marRight w:val="0"/>
              <w:marTop w:val="0"/>
              <w:marBottom w:val="0"/>
              <w:divBdr>
                <w:top w:val="none" w:sz="0" w:space="0" w:color="auto"/>
                <w:left w:val="none" w:sz="0" w:space="0" w:color="auto"/>
                <w:bottom w:val="none" w:sz="0" w:space="0" w:color="auto"/>
                <w:right w:val="none" w:sz="0" w:space="0" w:color="auto"/>
              </w:divBdr>
              <w:divsChild>
                <w:div w:id="60295840">
                  <w:marLeft w:val="0"/>
                  <w:marRight w:val="0"/>
                  <w:marTop w:val="0"/>
                  <w:marBottom w:val="0"/>
                  <w:divBdr>
                    <w:top w:val="none" w:sz="0" w:space="0" w:color="auto"/>
                    <w:left w:val="none" w:sz="0" w:space="0" w:color="auto"/>
                    <w:bottom w:val="none" w:sz="0" w:space="0" w:color="auto"/>
                    <w:right w:val="none" w:sz="0" w:space="0" w:color="auto"/>
                  </w:divBdr>
                  <w:divsChild>
                    <w:div w:id="21289284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54488931">
              <w:marLeft w:val="0"/>
              <w:marRight w:val="0"/>
              <w:marTop w:val="0"/>
              <w:marBottom w:val="0"/>
              <w:divBdr>
                <w:top w:val="none" w:sz="0" w:space="0" w:color="auto"/>
                <w:left w:val="none" w:sz="0" w:space="0" w:color="auto"/>
                <w:bottom w:val="none" w:sz="0" w:space="0" w:color="auto"/>
                <w:right w:val="none" w:sz="0" w:space="0" w:color="auto"/>
              </w:divBdr>
            </w:div>
            <w:div w:id="42992800">
              <w:marLeft w:val="0"/>
              <w:marRight w:val="0"/>
              <w:marTop w:val="0"/>
              <w:marBottom w:val="0"/>
              <w:divBdr>
                <w:top w:val="none" w:sz="0" w:space="0" w:color="auto"/>
                <w:left w:val="none" w:sz="0" w:space="0" w:color="auto"/>
                <w:bottom w:val="none" w:sz="0" w:space="0" w:color="auto"/>
                <w:right w:val="none" w:sz="0" w:space="0" w:color="auto"/>
              </w:divBdr>
              <w:divsChild>
                <w:div w:id="163519300">
                  <w:marLeft w:val="0"/>
                  <w:marRight w:val="0"/>
                  <w:marTop w:val="0"/>
                  <w:marBottom w:val="0"/>
                  <w:divBdr>
                    <w:top w:val="none" w:sz="0" w:space="0" w:color="auto"/>
                    <w:left w:val="none" w:sz="0" w:space="0" w:color="auto"/>
                    <w:bottom w:val="none" w:sz="0" w:space="0" w:color="auto"/>
                    <w:right w:val="none" w:sz="0" w:space="0" w:color="auto"/>
                  </w:divBdr>
                  <w:divsChild>
                    <w:div w:id="11554167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224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0866">
      <w:bodyDiv w:val="1"/>
      <w:marLeft w:val="0"/>
      <w:marRight w:val="0"/>
      <w:marTop w:val="0"/>
      <w:marBottom w:val="0"/>
      <w:divBdr>
        <w:top w:val="none" w:sz="0" w:space="0" w:color="auto"/>
        <w:left w:val="none" w:sz="0" w:space="0" w:color="auto"/>
        <w:bottom w:val="none" w:sz="0" w:space="0" w:color="auto"/>
        <w:right w:val="none" w:sz="0" w:space="0" w:color="auto"/>
      </w:divBdr>
      <w:divsChild>
        <w:div w:id="217595326">
          <w:marLeft w:val="-480"/>
          <w:marRight w:val="-480"/>
          <w:marTop w:val="360"/>
          <w:marBottom w:val="360"/>
          <w:divBdr>
            <w:top w:val="none" w:sz="0" w:space="0" w:color="auto"/>
            <w:left w:val="none" w:sz="0" w:space="0" w:color="auto"/>
            <w:bottom w:val="none" w:sz="0" w:space="0" w:color="auto"/>
            <w:right w:val="none" w:sz="0" w:space="0" w:color="auto"/>
          </w:divBdr>
        </w:div>
        <w:div w:id="1735346884">
          <w:marLeft w:val="-300"/>
          <w:marRight w:val="-300"/>
          <w:marTop w:val="360"/>
          <w:marBottom w:val="360"/>
          <w:divBdr>
            <w:top w:val="none" w:sz="0" w:space="0" w:color="auto"/>
            <w:left w:val="none" w:sz="0" w:space="0" w:color="auto"/>
            <w:bottom w:val="none" w:sz="0" w:space="0" w:color="auto"/>
            <w:right w:val="none" w:sz="0" w:space="0" w:color="auto"/>
          </w:divBdr>
          <w:divsChild>
            <w:div w:id="1205750758">
              <w:marLeft w:val="0"/>
              <w:marRight w:val="0"/>
              <w:marTop w:val="240"/>
              <w:marBottom w:val="240"/>
              <w:divBdr>
                <w:top w:val="none" w:sz="0" w:space="0" w:color="auto"/>
                <w:left w:val="single" w:sz="24" w:space="9" w:color="04AA6D"/>
                <w:bottom w:val="none" w:sz="0" w:space="0" w:color="auto"/>
                <w:right w:val="none" w:sz="0" w:space="0" w:color="auto"/>
              </w:divBdr>
            </w:div>
          </w:divsChild>
        </w:div>
        <w:div w:id="1759254940">
          <w:marLeft w:val="-480"/>
          <w:marRight w:val="-480"/>
          <w:marTop w:val="360"/>
          <w:marBottom w:val="360"/>
          <w:divBdr>
            <w:top w:val="none" w:sz="0" w:space="0" w:color="auto"/>
            <w:left w:val="none" w:sz="0" w:space="0" w:color="auto"/>
            <w:bottom w:val="none" w:sz="0" w:space="0" w:color="auto"/>
            <w:right w:val="none" w:sz="0" w:space="0" w:color="auto"/>
          </w:divBdr>
        </w:div>
        <w:div w:id="2118329547">
          <w:marLeft w:val="-300"/>
          <w:marRight w:val="-300"/>
          <w:marTop w:val="360"/>
          <w:marBottom w:val="360"/>
          <w:divBdr>
            <w:top w:val="none" w:sz="0" w:space="0" w:color="auto"/>
            <w:left w:val="none" w:sz="0" w:space="0" w:color="auto"/>
            <w:bottom w:val="none" w:sz="0" w:space="0" w:color="auto"/>
            <w:right w:val="none" w:sz="0" w:space="0" w:color="auto"/>
          </w:divBdr>
          <w:divsChild>
            <w:div w:id="205218022">
              <w:marLeft w:val="0"/>
              <w:marRight w:val="0"/>
              <w:marTop w:val="240"/>
              <w:marBottom w:val="240"/>
              <w:divBdr>
                <w:top w:val="none" w:sz="0" w:space="0" w:color="auto"/>
                <w:left w:val="single" w:sz="24" w:space="9" w:color="04AA6D"/>
                <w:bottom w:val="none" w:sz="0" w:space="0" w:color="auto"/>
                <w:right w:val="none" w:sz="0" w:space="0" w:color="auto"/>
              </w:divBdr>
            </w:div>
          </w:divsChild>
        </w:div>
        <w:div w:id="480074575">
          <w:marLeft w:val="-240"/>
          <w:marRight w:val="-240"/>
          <w:marTop w:val="0"/>
          <w:marBottom w:val="0"/>
          <w:divBdr>
            <w:top w:val="none" w:sz="0" w:space="0" w:color="auto"/>
            <w:left w:val="none" w:sz="0" w:space="0" w:color="auto"/>
            <w:bottom w:val="none" w:sz="0" w:space="0" w:color="auto"/>
            <w:right w:val="none" w:sz="0" w:space="0" w:color="auto"/>
          </w:divBdr>
          <w:divsChild>
            <w:div w:id="472256000">
              <w:marLeft w:val="0"/>
              <w:marRight w:val="0"/>
              <w:marTop w:val="0"/>
              <w:marBottom w:val="0"/>
              <w:divBdr>
                <w:top w:val="none" w:sz="0" w:space="0" w:color="auto"/>
                <w:left w:val="none" w:sz="0" w:space="0" w:color="auto"/>
                <w:bottom w:val="none" w:sz="0" w:space="0" w:color="auto"/>
                <w:right w:val="none" w:sz="0" w:space="0" w:color="auto"/>
              </w:divBdr>
            </w:div>
          </w:divsChild>
        </w:div>
        <w:div w:id="1486357617">
          <w:marLeft w:val="-300"/>
          <w:marRight w:val="-300"/>
          <w:marTop w:val="360"/>
          <w:marBottom w:val="360"/>
          <w:divBdr>
            <w:top w:val="none" w:sz="0" w:space="0" w:color="auto"/>
            <w:left w:val="none" w:sz="0" w:space="0" w:color="auto"/>
            <w:bottom w:val="none" w:sz="0" w:space="0" w:color="auto"/>
            <w:right w:val="none" w:sz="0" w:space="0" w:color="auto"/>
          </w:divBdr>
          <w:divsChild>
            <w:div w:id="614990003">
              <w:marLeft w:val="0"/>
              <w:marRight w:val="0"/>
              <w:marTop w:val="240"/>
              <w:marBottom w:val="240"/>
              <w:divBdr>
                <w:top w:val="none" w:sz="0" w:space="0" w:color="auto"/>
                <w:left w:val="single" w:sz="24" w:space="9" w:color="04AA6D"/>
                <w:bottom w:val="none" w:sz="0" w:space="0" w:color="auto"/>
                <w:right w:val="none" w:sz="0" w:space="0" w:color="auto"/>
              </w:divBdr>
            </w:div>
          </w:divsChild>
        </w:div>
        <w:div w:id="238834048">
          <w:marLeft w:val="-300"/>
          <w:marRight w:val="-300"/>
          <w:marTop w:val="360"/>
          <w:marBottom w:val="360"/>
          <w:divBdr>
            <w:top w:val="none" w:sz="0" w:space="0" w:color="auto"/>
            <w:left w:val="none" w:sz="0" w:space="0" w:color="auto"/>
            <w:bottom w:val="none" w:sz="0" w:space="0" w:color="auto"/>
            <w:right w:val="none" w:sz="0" w:space="0" w:color="auto"/>
          </w:divBdr>
          <w:divsChild>
            <w:div w:id="167457601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397627751">
      <w:bodyDiv w:val="1"/>
      <w:marLeft w:val="0"/>
      <w:marRight w:val="0"/>
      <w:marTop w:val="0"/>
      <w:marBottom w:val="0"/>
      <w:divBdr>
        <w:top w:val="none" w:sz="0" w:space="0" w:color="auto"/>
        <w:left w:val="none" w:sz="0" w:space="0" w:color="auto"/>
        <w:bottom w:val="none" w:sz="0" w:space="0" w:color="auto"/>
        <w:right w:val="none" w:sz="0" w:space="0" w:color="auto"/>
      </w:divBdr>
      <w:divsChild>
        <w:div w:id="1591811010">
          <w:marLeft w:val="0"/>
          <w:marRight w:val="0"/>
          <w:marTop w:val="0"/>
          <w:marBottom w:val="0"/>
          <w:divBdr>
            <w:top w:val="none" w:sz="0" w:space="0" w:color="auto"/>
            <w:left w:val="none" w:sz="0" w:space="0" w:color="auto"/>
            <w:bottom w:val="none" w:sz="0" w:space="0" w:color="auto"/>
            <w:right w:val="none" w:sz="0" w:space="0" w:color="auto"/>
          </w:divBdr>
        </w:div>
      </w:divsChild>
    </w:div>
    <w:div w:id="1420323233">
      <w:bodyDiv w:val="1"/>
      <w:marLeft w:val="0"/>
      <w:marRight w:val="0"/>
      <w:marTop w:val="0"/>
      <w:marBottom w:val="0"/>
      <w:divBdr>
        <w:top w:val="none" w:sz="0" w:space="0" w:color="auto"/>
        <w:left w:val="none" w:sz="0" w:space="0" w:color="auto"/>
        <w:bottom w:val="none" w:sz="0" w:space="0" w:color="auto"/>
        <w:right w:val="none" w:sz="0" w:space="0" w:color="auto"/>
      </w:divBdr>
    </w:div>
    <w:div w:id="1444300409">
      <w:bodyDiv w:val="1"/>
      <w:marLeft w:val="0"/>
      <w:marRight w:val="0"/>
      <w:marTop w:val="0"/>
      <w:marBottom w:val="0"/>
      <w:divBdr>
        <w:top w:val="none" w:sz="0" w:space="0" w:color="auto"/>
        <w:left w:val="none" w:sz="0" w:space="0" w:color="auto"/>
        <w:bottom w:val="none" w:sz="0" w:space="0" w:color="auto"/>
        <w:right w:val="none" w:sz="0" w:space="0" w:color="auto"/>
      </w:divBdr>
      <w:divsChild>
        <w:div w:id="2120711739">
          <w:marLeft w:val="-300"/>
          <w:marRight w:val="-300"/>
          <w:marTop w:val="360"/>
          <w:marBottom w:val="360"/>
          <w:divBdr>
            <w:top w:val="none" w:sz="0" w:space="0" w:color="auto"/>
            <w:left w:val="none" w:sz="0" w:space="0" w:color="auto"/>
            <w:bottom w:val="none" w:sz="0" w:space="0" w:color="auto"/>
            <w:right w:val="none" w:sz="0" w:space="0" w:color="auto"/>
          </w:divBdr>
        </w:div>
      </w:divsChild>
    </w:div>
    <w:div w:id="1446774892">
      <w:bodyDiv w:val="1"/>
      <w:marLeft w:val="0"/>
      <w:marRight w:val="0"/>
      <w:marTop w:val="0"/>
      <w:marBottom w:val="0"/>
      <w:divBdr>
        <w:top w:val="none" w:sz="0" w:space="0" w:color="auto"/>
        <w:left w:val="none" w:sz="0" w:space="0" w:color="auto"/>
        <w:bottom w:val="none" w:sz="0" w:space="0" w:color="auto"/>
        <w:right w:val="none" w:sz="0" w:space="0" w:color="auto"/>
      </w:divBdr>
      <w:divsChild>
        <w:div w:id="1248461490">
          <w:marLeft w:val="-480"/>
          <w:marRight w:val="-480"/>
          <w:marTop w:val="360"/>
          <w:marBottom w:val="360"/>
          <w:divBdr>
            <w:top w:val="none" w:sz="0" w:space="0" w:color="auto"/>
            <w:left w:val="none" w:sz="0" w:space="0" w:color="auto"/>
            <w:bottom w:val="none" w:sz="0" w:space="0" w:color="auto"/>
            <w:right w:val="none" w:sz="0" w:space="0" w:color="auto"/>
          </w:divBdr>
        </w:div>
        <w:div w:id="164976739">
          <w:marLeft w:val="-300"/>
          <w:marRight w:val="-300"/>
          <w:marTop w:val="360"/>
          <w:marBottom w:val="360"/>
          <w:divBdr>
            <w:top w:val="none" w:sz="0" w:space="0" w:color="auto"/>
            <w:left w:val="none" w:sz="0" w:space="0" w:color="auto"/>
            <w:bottom w:val="none" w:sz="0" w:space="0" w:color="auto"/>
            <w:right w:val="none" w:sz="0" w:space="0" w:color="auto"/>
          </w:divBdr>
          <w:divsChild>
            <w:div w:id="2095277347">
              <w:marLeft w:val="0"/>
              <w:marRight w:val="0"/>
              <w:marTop w:val="240"/>
              <w:marBottom w:val="240"/>
              <w:divBdr>
                <w:top w:val="none" w:sz="0" w:space="0" w:color="auto"/>
                <w:left w:val="single" w:sz="24" w:space="9" w:color="04AA6D"/>
                <w:bottom w:val="none" w:sz="0" w:space="0" w:color="auto"/>
                <w:right w:val="none" w:sz="0" w:space="0" w:color="auto"/>
              </w:divBdr>
            </w:div>
          </w:divsChild>
        </w:div>
        <w:div w:id="2111118463">
          <w:marLeft w:val="-480"/>
          <w:marRight w:val="-480"/>
          <w:marTop w:val="360"/>
          <w:marBottom w:val="360"/>
          <w:divBdr>
            <w:top w:val="none" w:sz="0" w:space="0" w:color="auto"/>
            <w:left w:val="none" w:sz="0" w:space="0" w:color="auto"/>
            <w:bottom w:val="none" w:sz="0" w:space="0" w:color="auto"/>
            <w:right w:val="none" w:sz="0" w:space="0" w:color="auto"/>
          </w:divBdr>
        </w:div>
        <w:div w:id="1827550270">
          <w:marLeft w:val="-300"/>
          <w:marRight w:val="-300"/>
          <w:marTop w:val="360"/>
          <w:marBottom w:val="360"/>
          <w:divBdr>
            <w:top w:val="none" w:sz="0" w:space="0" w:color="auto"/>
            <w:left w:val="none" w:sz="0" w:space="0" w:color="auto"/>
            <w:bottom w:val="none" w:sz="0" w:space="0" w:color="auto"/>
            <w:right w:val="none" w:sz="0" w:space="0" w:color="auto"/>
          </w:divBdr>
          <w:divsChild>
            <w:div w:id="10107943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56412265">
      <w:bodyDiv w:val="1"/>
      <w:marLeft w:val="0"/>
      <w:marRight w:val="0"/>
      <w:marTop w:val="0"/>
      <w:marBottom w:val="0"/>
      <w:divBdr>
        <w:top w:val="none" w:sz="0" w:space="0" w:color="auto"/>
        <w:left w:val="none" w:sz="0" w:space="0" w:color="auto"/>
        <w:bottom w:val="none" w:sz="0" w:space="0" w:color="auto"/>
        <w:right w:val="none" w:sz="0" w:space="0" w:color="auto"/>
      </w:divBdr>
      <w:divsChild>
        <w:div w:id="500967724">
          <w:marLeft w:val="0"/>
          <w:marRight w:val="0"/>
          <w:marTop w:val="0"/>
          <w:marBottom w:val="0"/>
          <w:divBdr>
            <w:top w:val="none" w:sz="0" w:space="0" w:color="auto"/>
            <w:left w:val="none" w:sz="0" w:space="0" w:color="auto"/>
            <w:bottom w:val="none" w:sz="0" w:space="0" w:color="auto"/>
            <w:right w:val="none" w:sz="0" w:space="0" w:color="auto"/>
          </w:divBdr>
          <w:divsChild>
            <w:div w:id="139615905">
              <w:marLeft w:val="0"/>
              <w:marRight w:val="0"/>
              <w:marTop w:val="0"/>
              <w:marBottom w:val="0"/>
              <w:divBdr>
                <w:top w:val="none" w:sz="0" w:space="0" w:color="auto"/>
                <w:left w:val="none" w:sz="0" w:space="0" w:color="auto"/>
                <w:bottom w:val="none" w:sz="0" w:space="0" w:color="auto"/>
                <w:right w:val="none" w:sz="0" w:space="0" w:color="auto"/>
              </w:divBdr>
            </w:div>
            <w:div w:id="1776250959">
              <w:marLeft w:val="0"/>
              <w:marRight w:val="0"/>
              <w:marTop w:val="0"/>
              <w:marBottom w:val="0"/>
              <w:divBdr>
                <w:top w:val="none" w:sz="0" w:space="0" w:color="auto"/>
                <w:left w:val="none" w:sz="0" w:space="0" w:color="auto"/>
                <w:bottom w:val="none" w:sz="0" w:space="0" w:color="auto"/>
                <w:right w:val="none" w:sz="0" w:space="0" w:color="auto"/>
              </w:divBdr>
            </w:div>
            <w:div w:id="1321275755">
              <w:marLeft w:val="0"/>
              <w:marRight w:val="0"/>
              <w:marTop w:val="0"/>
              <w:marBottom w:val="0"/>
              <w:divBdr>
                <w:top w:val="none" w:sz="0" w:space="0" w:color="auto"/>
                <w:left w:val="none" w:sz="0" w:space="0" w:color="auto"/>
                <w:bottom w:val="none" w:sz="0" w:space="0" w:color="auto"/>
                <w:right w:val="none" w:sz="0" w:space="0" w:color="auto"/>
              </w:divBdr>
              <w:divsChild>
                <w:div w:id="1208448290">
                  <w:marLeft w:val="0"/>
                  <w:marRight w:val="0"/>
                  <w:marTop w:val="0"/>
                  <w:marBottom w:val="0"/>
                  <w:divBdr>
                    <w:top w:val="none" w:sz="0" w:space="0" w:color="auto"/>
                    <w:left w:val="none" w:sz="0" w:space="0" w:color="auto"/>
                    <w:bottom w:val="none" w:sz="0" w:space="0" w:color="auto"/>
                    <w:right w:val="none" w:sz="0" w:space="0" w:color="auto"/>
                  </w:divBdr>
                  <w:divsChild>
                    <w:div w:id="77498184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04258510">
              <w:marLeft w:val="0"/>
              <w:marRight w:val="0"/>
              <w:marTop w:val="0"/>
              <w:marBottom w:val="0"/>
              <w:divBdr>
                <w:top w:val="none" w:sz="0" w:space="0" w:color="auto"/>
                <w:left w:val="none" w:sz="0" w:space="0" w:color="auto"/>
                <w:bottom w:val="none" w:sz="0" w:space="0" w:color="auto"/>
                <w:right w:val="none" w:sz="0" w:space="0" w:color="auto"/>
              </w:divBdr>
            </w:div>
            <w:div w:id="672613154">
              <w:marLeft w:val="0"/>
              <w:marRight w:val="0"/>
              <w:marTop w:val="0"/>
              <w:marBottom w:val="0"/>
              <w:divBdr>
                <w:top w:val="none" w:sz="0" w:space="0" w:color="auto"/>
                <w:left w:val="none" w:sz="0" w:space="0" w:color="auto"/>
                <w:bottom w:val="none" w:sz="0" w:space="0" w:color="auto"/>
                <w:right w:val="none" w:sz="0" w:space="0" w:color="auto"/>
              </w:divBdr>
            </w:div>
            <w:div w:id="182980183">
              <w:marLeft w:val="0"/>
              <w:marRight w:val="0"/>
              <w:marTop w:val="0"/>
              <w:marBottom w:val="0"/>
              <w:divBdr>
                <w:top w:val="none" w:sz="0" w:space="0" w:color="auto"/>
                <w:left w:val="none" w:sz="0" w:space="0" w:color="auto"/>
                <w:bottom w:val="none" w:sz="0" w:space="0" w:color="auto"/>
                <w:right w:val="none" w:sz="0" w:space="0" w:color="auto"/>
              </w:divBdr>
            </w:div>
          </w:divsChild>
        </w:div>
        <w:div w:id="1268079858">
          <w:marLeft w:val="0"/>
          <w:marRight w:val="0"/>
          <w:marTop w:val="0"/>
          <w:marBottom w:val="0"/>
          <w:divBdr>
            <w:top w:val="none" w:sz="0" w:space="0" w:color="auto"/>
            <w:left w:val="none" w:sz="0" w:space="0" w:color="auto"/>
            <w:bottom w:val="none" w:sz="0" w:space="0" w:color="auto"/>
            <w:right w:val="none" w:sz="0" w:space="0" w:color="auto"/>
          </w:divBdr>
          <w:divsChild>
            <w:div w:id="198248879">
              <w:marLeft w:val="0"/>
              <w:marRight w:val="0"/>
              <w:marTop w:val="0"/>
              <w:marBottom w:val="0"/>
              <w:divBdr>
                <w:top w:val="none" w:sz="0" w:space="0" w:color="auto"/>
                <w:left w:val="none" w:sz="0" w:space="0" w:color="auto"/>
                <w:bottom w:val="none" w:sz="0" w:space="0" w:color="auto"/>
                <w:right w:val="none" w:sz="0" w:space="0" w:color="auto"/>
              </w:divBdr>
            </w:div>
            <w:div w:id="149758167">
              <w:marLeft w:val="0"/>
              <w:marRight w:val="0"/>
              <w:marTop w:val="0"/>
              <w:marBottom w:val="0"/>
              <w:divBdr>
                <w:top w:val="none" w:sz="0" w:space="0" w:color="auto"/>
                <w:left w:val="none" w:sz="0" w:space="0" w:color="auto"/>
                <w:bottom w:val="none" w:sz="0" w:space="0" w:color="auto"/>
                <w:right w:val="none" w:sz="0" w:space="0" w:color="auto"/>
              </w:divBdr>
            </w:div>
            <w:div w:id="2068337300">
              <w:marLeft w:val="0"/>
              <w:marRight w:val="0"/>
              <w:marTop w:val="0"/>
              <w:marBottom w:val="0"/>
              <w:divBdr>
                <w:top w:val="none" w:sz="0" w:space="0" w:color="auto"/>
                <w:left w:val="none" w:sz="0" w:space="0" w:color="auto"/>
                <w:bottom w:val="none" w:sz="0" w:space="0" w:color="auto"/>
                <w:right w:val="none" w:sz="0" w:space="0" w:color="auto"/>
              </w:divBdr>
            </w:div>
            <w:div w:id="198014744">
              <w:marLeft w:val="0"/>
              <w:marRight w:val="0"/>
              <w:marTop w:val="0"/>
              <w:marBottom w:val="0"/>
              <w:divBdr>
                <w:top w:val="none" w:sz="0" w:space="0" w:color="auto"/>
                <w:left w:val="none" w:sz="0" w:space="0" w:color="auto"/>
                <w:bottom w:val="none" w:sz="0" w:space="0" w:color="auto"/>
                <w:right w:val="none" w:sz="0" w:space="0" w:color="auto"/>
              </w:divBdr>
              <w:divsChild>
                <w:div w:id="1471090883">
                  <w:marLeft w:val="0"/>
                  <w:marRight w:val="0"/>
                  <w:marTop w:val="0"/>
                  <w:marBottom w:val="0"/>
                  <w:divBdr>
                    <w:top w:val="none" w:sz="0" w:space="0" w:color="auto"/>
                    <w:left w:val="none" w:sz="0" w:space="0" w:color="auto"/>
                    <w:bottom w:val="none" w:sz="0" w:space="0" w:color="auto"/>
                    <w:right w:val="none" w:sz="0" w:space="0" w:color="auto"/>
                  </w:divBdr>
                  <w:divsChild>
                    <w:div w:id="70918419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74629667">
              <w:marLeft w:val="0"/>
              <w:marRight w:val="0"/>
              <w:marTop w:val="0"/>
              <w:marBottom w:val="0"/>
              <w:divBdr>
                <w:top w:val="none" w:sz="0" w:space="0" w:color="auto"/>
                <w:left w:val="none" w:sz="0" w:space="0" w:color="auto"/>
                <w:bottom w:val="none" w:sz="0" w:space="0" w:color="auto"/>
                <w:right w:val="none" w:sz="0" w:space="0" w:color="auto"/>
              </w:divBdr>
            </w:div>
            <w:div w:id="16352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50315">
      <w:bodyDiv w:val="1"/>
      <w:marLeft w:val="0"/>
      <w:marRight w:val="0"/>
      <w:marTop w:val="0"/>
      <w:marBottom w:val="0"/>
      <w:divBdr>
        <w:top w:val="none" w:sz="0" w:space="0" w:color="auto"/>
        <w:left w:val="none" w:sz="0" w:space="0" w:color="auto"/>
        <w:bottom w:val="none" w:sz="0" w:space="0" w:color="auto"/>
        <w:right w:val="none" w:sz="0" w:space="0" w:color="auto"/>
      </w:divBdr>
      <w:divsChild>
        <w:div w:id="1906716774">
          <w:marLeft w:val="0"/>
          <w:marRight w:val="0"/>
          <w:marTop w:val="0"/>
          <w:marBottom w:val="0"/>
          <w:divBdr>
            <w:top w:val="none" w:sz="0" w:space="0" w:color="auto"/>
            <w:left w:val="none" w:sz="0" w:space="0" w:color="auto"/>
            <w:bottom w:val="none" w:sz="0" w:space="0" w:color="auto"/>
            <w:right w:val="none" w:sz="0" w:space="0" w:color="auto"/>
          </w:divBdr>
          <w:divsChild>
            <w:div w:id="118567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76088">
      <w:bodyDiv w:val="1"/>
      <w:marLeft w:val="0"/>
      <w:marRight w:val="0"/>
      <w:marTop w:val="0"/>
      <w:marBottom w:val="0"/>
      <w:divBdr>
        <w:top w:val="none" w:sz="0" w:space="0" w:color="auto"/>
        <w:left w:val="none" w:sz="0" w:space="0" w:color="auto"/>
        <w:bottom w:val="none" w:sz="0" w:space="0" w:color="auto"/>
        <w:right w:val="none" w:sz="0" w:space="0" w:color="auto"/>
      </w:divBdr>
    </w:div>
    <w:div w:id="1668629968">
      <w:bodyDiv w:val="1"/>
      <w:marLeft w:val="0"/>
      <w:marRight w:val="0"/>
      <w:marTop w:val="0"/>
      <w:marBottom w:val="0"/>
      <w:divBdr>
        <w:top w:val="none" w:sz="0" w:space="0" w:color="auto"/>
        <w:left w:val="none" w:sz="0" w:space="0" w:color="auto"/>
        <w:bottom w:val="none" w:sz="0" w:space="0" w:color="auto"/>
        <w:right w:val="none" w:sz="0" w:space="0" w:color="auto"/>
      </w:divBdr>
      <w:divsChild>
        <w:div w:id="176965503">
          <w:marLeft w:val="0"/>
          <w:marRight w:val="0"/>
          <w:marTop w:val="0"/>
          <w:marBottom w:val="0"/>
          <w:divBdr>
            <w:top w:val="none" w:sz="0" w:space="0" w:color="auto"/>
            <w:left w:val="none" w:sz="0" w:space="0" w:color="auto"/>
            <w:bottom w:val="none" w:sz="0" w:space="0" w:color="auto"/>
            <w:right w:val="none" w:sz="0" w:space="0" w:color="auto"/>
          </w:divBdr>
          <w:divsChild>
            <w:div w:id="1578056773">
              <w:marLeft w:val="0"/>
              <w:marRight w:val="0"/>
              <w:marTop w:val="0"/>
              <w:marBottom w:val="0"/>
              <w:divBdr>
                <w:top w:val="none" w:sz="0" w:space="0" w:color="auto"/>
                <w:left w:val="none" w:sz="0" w:space="0" w:color="auto"/>
                <w:bottom w:val="none" w:sz="0" w:space="0" w:color="auto"/>
                <w:right w:val="none" w:sz="0" w:space="0" w:color="auto"/>
              </w:divBdr>
            </w:div>
            <w:div w:id="1321808620">
              <w:marLeft w:val="0"/>
              <w:marRight w:val="0"/>
              <w:marTop w:val="0"/>
              <w:marBottom w:val="0"/>
              <w:divBdr>
                <w:top w:val="none" w:sz="0" w:space="0" w:color="auto"/>
                <w:left w:val="none" w:sz="0" w:space="0" w:color="auto"/>
                <w:bottom w:val="none" w:sz="0" w:space="0" w:color="auto"/>
                <w:right w:val="none" w:sz="0" w:space="0" w:color="auto"/>
              </w:divBdr>
            </w:div>
            <w:div w:id="2063095806">
              <w:marLeft w:val="0"/>
              <w:marRight w:val="0"/>
              <w:marTop w:val="0"/>
              <w:marBottom w:val="0"/>
              <w:divBdr>
                <w:top w:val="none" w:sz="0" w:space="0" w:color="auto"/>
                <w:left w:val="none" w:sz="0" w:space="0" w:color="auto"/>
                <w:bottom w:val="none" w:sz="0" w:space="0" w:color="auto"/>
                <w:right w:val="none" w:sz="0" w:space="0" w:color="auto"/>
              </w:divBdr>
            </w:div>
            <w:div w:id="639270225">
              <w:marLeft w:val="0"/>
              <w:marRight w:val="0"/>
              <w:marTop w:val="0"/>
              <w:marBottom w:val="0"/>
              <w:divBdr>
                <w:top w:val="none" w:sz="0" w:space="0" w:color="auto"/>
                <w:left w:val="none" w:sz="0" w:space="0" w:color="auto"/>
                <w:bottom w:val="none" w:sz="0" w:space="0" w:color="auto"/>
                <w:right w:val="none" w:sz="0" w:space="0" w:color="auto"/>
              </w:divBdr>
              <w:divsChild>
                <w:div w:id="1948926932">
                  <w:marLeft w:val="0"/>
                  <w:marRight w:val="0"/>
                  <w:marTop w:val="0"/>
                  <w:marBottom w:val="0"/>
                  <w:divBdr>
                    <w:top w:val="none" w:sz="0" w:space="0" w:color="auto"/>
                    <w:left w:val="none" w:sz="0" w:space="0" w:color="auto"/>
                    <w:bottom w:val="none" w:sz="0" w:space="0" w:color="auto"/>
                    <w:right w:val="none" w:sz="0" w:space="0" w:color="auto"/>
                  </w:divBdr>
                  <w:divsChild>
                    <w:div w:id="99484269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7069065">
              <w:marLeft w:val="0"/>
              <w:marRight w:val="0"/>
              <w:marTop w:val="0"/>
              <w:marBottom w:val="0"/>
              <w:divBdr>
                <w:top w:val="none" w:sz="0" w:space="0" w:color="auto"/>
                <w:left w:val="none" w:sz="0" w:space="0" w:color="auto"/>
                <w:bottom w:val="none" w:sz="0" w:space="0" w:color="auto"/>
                <w:right w:val="none" w:sz="0" w:space="0" w:color="auto"/>
              </w:divBdr>
            </w:div>
            <w:div w:id="1699315221">
              <w:marLeft w:val="0"/>
              <w:marRight w:val="0"/>
              <w:marTop w:val="0"/>
              <w:marBottom w:val="0"/>
              <w:divBdr>
                <w:top w:val="none" w:sz="0" w:space="0" w:color="auto"/>
                <w:left w:val="none" w:sz="0" w:space="0" w:color="auto"/>
                <w:bottom w:val="none" w:sz="0" w:space="0" w:color="auto"/>
                <w:right w:val="none" w:sz="0" w:space="0" w:color="auto"/>
              </w:divBdr>
              <w:divsChild>
                <w:div w:id="1388994629">
                  <w:marLeft w:val="0"/>
                  <w:marRight w:val="0"/>
                  <w:marTop w:val="0"/>
                  <w:marBottom w:val="0"/>
                  <w:divBdr>
                    <w:top w:val="none" w:sz="0" w:space="0" w:color="auto"/>
                    <w:left w:val="none" w:sz="0" w:space="0" w:color="auto"/>
                    <w:bottom w:val="none" w:sz="0" w:space="0" w:color="auto"/>
                    <w:right w:val="none" w:sz="0" w:space="0" w:color="auto"/>
                  </w:divBdr>
                  <w:divsChild>
                    <w:div w:id="180060515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58690430">
              <w:marLeft w:val="0"/>
              <w:marRight w:val="0"/>
              <w:marTop w:val="0"/>
              <w:marBottom w:val="0"/>
              <w:divBdr>
                <w:top w:val="none" w:sz="0" w:space="0" w:color="auto"/>
                <w:left w:val="none" w:sz="0" w:space="0" w:color="auto"/>
                <w:bottom w:val="none" w:sz="0" w:space="0" w:color="auto"/>
                <w:right w:val="none" w:sz="0" w:space="0" w:color="auto"/>
              </w:divBdr>
            </w:div>
            <w:div w:id="1127818990">
              <w:marLeft w:val="0"/>
              <w:marRight w:val="0"/>
              <w:marTop w:val="0"/>
              <w:marBottom w:val="0"/>
              <w:divBdr>
                <w:top w:val="none" w:sz="0" w:space="0" w:color="auto"/>
                <w:left w:val="none" w:sz="0" w:space="0" w:color="auto"/>
                <w:bottom w:val="none" w:sz="0" w:space="0" w:color="auto"/>
                <w:right w:val="none" w:sz="0" w:space="0" w:color="auto"/>
              </w:divBdr>
              <w:divsChild>
                <w:div w:id="747653917">
                  <w:marLeft w:val="0"/>
                  <w:marRight w:val="0"/>
                  <w:marTop w:val="0"/>
                  <w:marBottom w:val="0"/>
                  <w:divBdr>
                    <w:top w:val="none" w:sz="0" w:space="0" w:color="auto"/>
                    <w:left w:val="none" w:sz="0" w:space="0" w:color="auto"/>
                    <w:bottom w:val="none" w:sz="0" w:space="0" w:color="auto"/>
                    <w:right w:val="none" w:sz="0" w:space="0" w:color="auto"/>
                  </w:divBdr>
                  <w:divsChild>
                    <w:div w:id="34452477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35581958">
              <w:marLeft w:val="0"/>
              <w:marRight w:val="0"/>
              <w:marTop w:val="0"/>
              <w:marBottom w:val="0"/>
              <w:divBdr>
                <w:top w:val="none" w:sz="0" w:space="0" w:color="auto"/>
                <w:left w:val="none" w:sz="0" w:space="0" w:color="auto"/>
                <w:bottom w:val="none" w:sz="0" w:space="0" w:color="auto"/>
                <w:right w:val="none" w:sz="0" w:space="0" w:color="auto"/>
              </w:divBdr>
            </w:div>
            <w:div w:id="812600898">
              <w:marLeft w:val="0"/>
              <w:marRight w:val="0"/>
              <w:marTop w:val="0"/>
              <w:marBottom w:val="0"/>
              <w:divBdr>
                <w:top w:val="none" w:sz="0" w:space="0" w:color="auto"/>
                <w:left w:val="none" w:sz="0" w:space="0" w:color="auto"/>
                <w:bottom w:val="none" w:sz="0" w:space="0" w:color="auto"/>
                <w:right w:val="none" w:sz="0" w:space="0" w:color="auto"/>
              </w:divBdr>
              <w:divsChild>
                <w:div w:id="918053019">
                  <w:marLeft w:val="0"/>
                  <w:marRight w:val="0"/>
                  <w:marTop w:val="0"/>
                  <w:marBottom w:val="0"/>
                  <w:divBdr>
                    <w:top w:val="none" w:sz="0" w:space="0" w:color="auto"/>
                    <w:left w:val="none" w:sz="0" w:space="0" w:color="auto"/>
                    <w:bottom w:val="none" w:sz="0" w:space="0" w:color="auto"/>
                    <w:right w:val="none" w:sz="0" w:space="0" w:color="auto"/>
                  </w:divBdr>
                  <w:divsChild>
                    <w:div w:id="98123581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85072176">
              <w:marLeft w:val="0"/>
              <w:marRight w:val="0"/>
              <w:marTop w:val="0"/>
              <w:marBottom w:val="0"/>
              <w:divBdr>
                <w:top w:val="none" w:sz="0" w:space="0" w:color="auto"/>
                <w:left w:val="none" w:sz="0" w:space="0" w:color="auto"/>
                <w:bottom w:val="none" w:sz="0" w:space="0" w:color="auto"/>
                <w:right w:val="none" w:sz="0" w:space="0" w:color="auto"/>
              </w:divBdr>
            </w:div>
            <w:div w:id="1693914372">
              <w:marLeft w:val="0"/>
              <w:marRight w:val="0"/>
              <w:marTop w:val="0"/>
              <w:marBottom w:val="0"/>
              <w:divBdr>
                <w:top w:val="none" w:sz="0" w:space="0" w:color="auto"/>
                <w:left w:val="none" w:sz="0" w:space="0" w:color="auto"/>
                <w:bottom w:val="none" w:sz="0" w:space="0" w:color="auto"/>
                <w:right w:val="none" w:sz="0" w:space="0" w:color="auto"/>
              </w:divBdr>
              <w:divsChild>
                <w:div w:id="2123184795">
                  <w:marLeft w:val="0"/>
                  <w:marRight w:val="0"/>
                  <w:marTop w:val="0"/>
                  <w:marBottom w:val="0"/>
                  <w:divBdr>
                    <w:top w:val="none" w:sz="0" w:space="0" w:color="auto"/>
                    <w:left w:val="none" w:sz="0" w:space="0" w:color="auto"/>
                    <w:bottom w:val="none" w:sz="0" w:space="0" w:color="auto"/>
                    <w:right w:val="none" w:sz="0" w:space="0" w:color="auto"/>
                  </w:divBdr>
                  <w:divsChild>
                    <w:div w:id="64802443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46123491">
              <w:marLeft w:val="0"/>
              <w:marRight w:val="0"/>
              <w:marTop w:val="0"/>
              <w:marBottom w:val="0"/>
              <w:divBdr>
                <w:top w:val="none" w:sz="0" w:space="0" w:color="auto"/>
                <w:left w:val="none" w:sz="0" w:space="0" w:color="auto"/>
                <w:bottom w:val="none" w:sz="0" w:space="0" w:color="auto"/>
                <w:right w:val="none" w:sz="0" w:space="0" w:color="auto"/>
              </w:divBdr>
            </w:div>
            <w:div w:id="930771736">
              <w:marLeft w:val="0"/>
              <w:marRight w:val="0"/>
              <w:marTop w:val="0"/>
              <w:marBottom w:val="0"/>
              <w:divBdr>
                <w:top w:val="none" w:sz="0" w:space="0" w:color="auto"/>
                <w:left w:val="none" w:sz="0" w:space="0" w:color="auto"/>
                <w:bottom w:val="none" w:sz="0" w:space="0" w:color="auto"/>
                <w:right w:val="none" w:sz="0" w:space="0" w:color="auto"/>
              </w:divBdr>
              <w:divsChild>
                <w:div w:id="210268303">
                  <w:marLeft w:val="0"/>
                  <w:marRight w:val="0"/>
                  <w:marTop w:val="0"/>
                  <w:marBottom w:val="0"/>
                  <w:divBdr>
                    <w:top w:val="none" w:sz="0" w:space="0" w:color="auto"/>
                    <w:left w:val="none" w:sz="0" w:space="0" w:color="auto"/>
                    <w:bottom w:val="none" w:sz="0" w:space="0" w:color="auto"/>
                    <w:right w:val="none" w:sz="0" w:space="0" w:color="auto"/>
                  </w:divBdr>
                  <w:divsChild>
                    <w:div w:id="110730770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23998660">
              <w:marLeft w:val="0"/>
              <w:marRight w:val="0"/>
              <w:marTop w:val="0"/>
              <w:marBottom w:val="0"/>
              <w:divBdr>
                <w:top w:val="none" w:sz="0" w:space="0" w:color="auto"/>
                <w:left w:val="none" w:sz="0" w:space="0" w:color="auto"/>
                <w:bottom w:val="none" w:sz="0" w:space="0" w:color="auto"/>
                <w:right w:val="none" w:sz="0" w:space="0" w:color="auto"/>
              </w:divBdr>
            </w:div>
            <w:div w:id="167722410">
              <w:marLeft w:val="0"/>
              <w:marRight w:val="0"/>
              <w:marTop w:val="0"/>
              <w:marBottom w:val="0"/>
              <w:divBdr>
                <w:top w:val="none" w:sz="0" w:space="0" w:color="auto"/>
                <w:left w:val="none" w:sz="0" w:space="0" w:color="auto"/>
                <w:bottom w:val="none" w:sz="0" w:space="0" w:color="auto"/>
                <w:right w:val="none" w:sz="0" w:space="0" w:color="auto"/>
              </w:divBdr>
              <w:divsChild>
                <w:div w:id="2113547771">
                  <w:marLeft w:val="0"/>
                  <w:marRight w:val="0"/>
                  <w:marTop w:val="0"/>
                  <w:marBottom w:val="0"/>
                  <w:divBdr>
                    <w:top w:val="none" w:sz="0" w:space="0" w:color="auto"/>
                    <w:left w:val="none" w:sz="0" w:space="0" w:color="auto"/>
                    <w:bottom w:val="none" w:sz="0" w:space="0" w:color="auto"/>
                    <w:right w:val="none" w:sz="0" w:space="0" w:color="auto"/>
                  </w:divBdr>
                  <w:divsChild>
                    <w:div w:id="107442755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797987229">
              <w:marLeft w:val="0"/>
              <w:marRight w:val="0"/>
              <w:marTop w:val="0"/>
              <w:marBottom w:val="0"/>
              <w:divBdr>
                <w:top w:val="none" w:sz="0" w:space="0" w:color="auto"/>
                <w:left w:val="none" w:sz="0" w:space="0" w:color="auto"/>
                <w:bottom w:val="none" w:sz="0" w:space="0" w:color="auto"/>
                <w:right w:val="none" w:sz="0" w:space="0" w:color="auto"/>
              </w:divBdr>
            </w:div>
          </w:divsChild>
        </w:div>
        <w:div w:id="564338695">
          <w:marLeft w:val="0"/>
          <w:marRight w:val="0"/>
          <w:marTop w:val="0"/>
          <w:marBottom w:val="0"/>
          <w:divBdr>
            <w:top w:val="none" w:sz="0" w:space="0" w:color="auto"/>
            <w:left w:val="none" w:sz="0" w:space="0" w:color="auto"/>
            <w:bottom w:val="none" w:sz="0" w:space="0" w:color="auto"/>
            <w:right w:val="none" w:sz="0" w:space="0" w:color="auto"/>
          </w:divBdr>
          <w:divsChild>
            <w:div w:id="34624188">
              <w:marLeft w:val="0"/>
              <w:marRight w:val="0"/>
              <w:marTop w:val="0"/>
              <w:marBottom w:val="0"/>
              <w:divBdr>
                <w:top w:val="none" w:sz="0" w:space="0" w:color="auto"/>
                <w:left w:val="none" w:sz="0" w:space="0" w:color="auto"/>
                <w:bottom w:val="none" w:sz="0" w:space="0" w:color="auto"/>
                <w:right w:val="none" w:sz="0" w:space="0" w:color="auto"/>
              </w:divBdr>
            </w:div>
          </w:divsChild>
        </w:div>
        <w:div w:id="1040471917">
          <w:marLeft w:val="0"/>
          <w:marRight w:val="0"/>
          <w:marTop w:val="0"/>
          <w:marBottom w:val="0"/>
          <w:divBdr>
            <w:top w:val="none" w:sz="0" w:space="0" w:color="auto"/>
            <w:left w:val="none" w:sz="0" w:space="0" w:color="auto"/>
            <w:bottom w:val="none" w:sz="0" w:space="0" w:color="auto"/>
            <w:right w:val="none" w:sz="0" w:space="0" w:color="auto"/>
          </w:divBdr>
          <w:divsChild>
            <w:div w:id="942540848">
              <w:marLeft w:val="0"/>
              <w:marRight w:val="0"/>
              <w:marTop w:val="0"/>
              <w:marBottom w:val="0"/>
              <w:divBdr>
                <w:top w:val="none" w:sz="0" w:space="0" w:color="auto"/>
                <w:left w:val="none" w:sz="0" w:space="0" w:color="auto"/>
                <w:bottom w:val="none" w:sz="0" w:space="0" w:color="auto"/>
                <w:right w:val="none" w:sz="0" w:space="0" w:color="auto"/>
              </w:divBdr>
            </w:div>
            <w:div w:id="1310476771">
              <w:marLeft w:val="0"/>
              <w:marRight w:val="0"/>
              <w:marTop w:val="0"/>
              <w:marBottom w:val="0"/>
              <w:divBdr>
                <w:top w:val="none" w:sz="0" w:space="0" w:color="auto"/>
                <w:left w:val="none" w:sz="0" w:space="0" w:color="auto"/>
                <w:bottom w:val="none" w:sz="0" w:space="0" w:color="auto"/>
                <w:right w:val="none" w:sz="0" w:space="0" w:color="auto"/>
              </w:divBdr>
              <w:divsChild>
                <w:div w:id="614600527">
                  <w:marLeft w:val="0"/>
                  <w:marRight w:val="0"/>
                  <w:marTop w:val="0"/>
                  <w:marBottom w:val="0"/>
                  <w:divBdr>
                    <w:top w:val="none" w:sz="0" w:space="0" w:color="auto"/>
                    <w:left w:val="none" w:sz="0" w:space="0" w:color="auto"/>
                    <w:bottom w:val="none" w:sz="0" w:space="0" w:color="auto"/>
                    <w:right w:val="none" w:sz="0" w:space="0" w:color="auto"/>
                  </w:divBdr>
                </w:div>
              </w:divsChild>
            </w:div>
            <w:div w:id="2118022572">
              <w:marLeft w:val="0"/>
              <w:marRight w:val="0"/>
              <w:marTop w:val="0"/>
              <w:marBottom w:val="0"/>
              <w:divBdr>
                <w:top w:val="none" w:sz="0" w:space="0" w:color="auto"/>
                <w:left w:val="none" w:sz="0" w:space="0" w:color="auto"/>
                <w:bottom w:val="none" w:sz="0" w:space="0" w:color="auto"/>
                <w:right w:val="none" w:sz="0" w:space="0" w:color="auto"/>
              </w:divBdr>
              <w:divsChild>
                <w:div w:id="366294450">
                  <w:marLeft w:val="0"/>
                  <w:marRight w:val="0"/>
                  <w:marTop w:val="0"/>
                  <w:marBottom w:val="0"/>
                  <w:divBdr>
                    <w:top w:val="none" w:sz="0" w:space="0" w:color="auto"/>
                    <w:left w:val="none" w:sz="0" w:space="0" w:color="auto"/>
                    <w:bottom w:val="none" w:sz="0" w:space="0" w:color="auto"/>
                    <w:right w:val="none" w:sz="0" w:space="0" w:color="auto"/>
                  </w:divBdr>
                </w:div>
                <w:div w:id="841285839">
                  <w:marLeft w:val="0"/>
                  <w:marRight w:val="0"/>
                  <w:marTop w:val="0"/>
                  <w:marBottom w:val="0"/>
                  <w:divBdr>
                    <w:top w:val="none" w:sz="0" w:space="0" w:color="auto"/>
                    <w:left w:val="none" w:sz="0" w:space="0" w:color="auto"/>
                    <w:bottom w:val="none" w:sz="0" w:space="0" w:color="auto"/>
                    <w:right w:val="none" w:sz="0" w:space="0" w:color="auto"/>
                  </w:divBdr>
                  <w:divsChild>
                    <w:div w:id="20442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4268">
              <w:marLeft w:val="0"/>
              <w:marRight w:val="0"/>
              <w:marTop w:val="0"/>
              <w:marBottom w:val="0"/>
              <w:divBdr>
                <w:top w:val="none" w:sz="0" w:space="0" w:color="auto"/>
                <w:left w:val="none" w:sz="0" w:space="0" w:color="auto"/>
                <w:bottom w:val="none" w:sz="0" w:space="0" w:color="auto"/>
                <w:right w:val="none" w:sz="0" w:space="0" w:color="auto"/>
              </w:divBdr>
              <w:divsChild>
                <w:div w:id="2003391223">
                  <w:marLeft w:val="0"/>
                  <w:marRight w:val="0"/>
                  <w:marTop w:val="0"/>
                  <w:marBottom w:val="0"/>
                  <w:divBdr>
                    <w:top w:val="none" w:sz="0" w:space="0" w:color="auto"/>
                    <w:left w:val="none" w:sz="0" w:space="0" w:color="auto"/>
                    <w:bottom w:val="none" w:sz="0" w:space="0" w:color="auto"/>
                    <w:right w:val="none" w:sz="0" w:space="0" w:color="auto"/>
                  </w:divBdr>
                </w:div>
                <w:div w:id="1959100209">
                  <w:marLeft w:val="0"/>
                  <w:marRight w:val="0"/>
                  <w:marTop w:val="0"/>
                  <w:marBottom w:val="0"/>
                  <w:divBdr>
                    <w:top w:val="none" w:sz="0" w:space="0" w:color="auto"/>
                    <w:left w:val="none" w:sz="0" w:space="0" w:color="auto"/>
                    <w:bottom w:val="none" w:sz="0" w:space="0" w:color="auto"/>
                    <w:right w:val="none" w:sz="0" w:space="0" w:color="auto"/>
                  </w:divBdr>
                  <w:divsChild>
                    <w:div w:id="19059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26832">
          <w:marLeft w:val="0"/>
          <w:marRight w:val="0"/>
          <w:marTop w:val="0"/>
          <w:marBottom w:val="0"/>
          <w:divBdr>
            <w:top w:val="none" w:sz="0" w:space="0" w:color="auto"/>
            <w:left w:val="none" w:sz="0" w:space="0" w:color="auto"/>
            <w:bottom w:val="none" w:sz="0" w:space="0" w:color="auto"/>
            <w:right w:val="none" w:sz="0" w:space="0" w:color="auto"/>
          </w:divBdr>
          <w:divsChild>
            <w:div w:id="56708390">
              <w:marLeft w:val="0"/>
              <w:marRight w:val="0"/>
              <w:marTop w:val="0"/>
              <w:marBottom w:val="0"/>
              <w:divBdr>
                <w:top w:val="none" w:sz="0" w:space="0" w:color="auto"/>
                <w:left w:val="none" w:sz="0" w:space="0" w:color="auto"/>
                <w:bottom w:val="none" w:sz="0" w:space="0" w:color="auto"/>
                <w:right w:val="none" w:sz="0" w:space="0" w:color="auto"/>
              </w:divBdr>
            </w:div>
            <w:div w:id="174005236">
              <w:marLeft w:val="0"/>
              <w:marRight w:val="0"/>
              <w:marTop w:val="0"/>
              <w:marBottom w:val="0"/>
              <w:divBdr>
                <w:top w:val="none" w:sz="0" w:space="0" w:color="auto"/>
                <w:left w:val="none" w:sz="0" w:space="0" w:color="auto"/>
                <w:bottom w:val="none" w:sz="0" w:space="0" w:color="auto"/>
                <w:right w:val="none" w:sz="0" w:space="0" w:color="auto"/>
              </w:divBdr>
              <w:divsChild>
                <w:div w:id="1246912566">
                  <w:marLeft w:val="0"/>
                  <w:marRight w:val="0"/>
                  <w:marTop w:val="0"/>
                  <w:marBottom w:val="0"/>
                  <w:divBdr>
                    <w:top w:val="none" w:sz="0" w:space="0" w:color="auto"/>
                    <w:left w:val="none" w:sz="0" w:space="0" w:color="auto"/>
                    <w:bottom w:val="none" w:sz="0" w:space="0" w:color="auto"/>
                    <w:right w:val="none" w:sz="0" w:space="0" w:color="auto"/>
                  </w:divBdr>
                </w:div>
              </w:divsChild>
            </w:div>
            <w:div w:id="724722214">
              <w:marLeft w:val="0"/>
              <w:marRight w:val="0"/>
              <w:marTop w:val="0"/>
              <w:marBottom w:val="0"/>
              <w:divBdr>
                <w:top w:val="none" w:sz="0" w:space="0" w:color="auto"/>
                <w:left w:val="none" w:sz="0" w:space="0" w:color="auto"/>
                <w:bottom w:val="none" w:sz="0" w:space="0" w:color="auto"/>
                <w:right w:val="none" w:sz="0" w:space="0" w:color="auto"/>
              </w:divBdr>
              <w:divsChild>
                <w:div w:id="20292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080267">
      <w:bodyDiv w:val="1"/>
      <w:marLeft w:val="0"/>
      <w:marRight w:val="0"/>
      <w:marTop w:val="0"/>
      <w:marBottom w:val="0"/>
      <w:divBdr>
        <w:top w:val="none" w:sz="0" w:space="0" w:color="auto"/>
        <w:left w:val="none" w:sz="0" w:space="0" w:color="auto"/>
        <w:bottom w:val="none" w:sz="0" w:space="0" w:color="auto"/>
        <w:right w:val="none" w:sz="0" w:space="0" w:color="auto"/>
      </w:divBdr>
      <w:divsChild>
        <w:div w:id="835462953">
          <w:marLeft w:val="0"/>
          <w:marRight w:val="0"/>
          <w:marTop w:val="0"/>
          <w:marBottom w:val="0"/>
          <w:divBdr>
            <w:top w:val="none" w:sz="0" w:space="0" w:color="auto"/>
            <w:left w:val="none" w:sz="0" w:space="0" w:color="auto"/>
            <w:bottom w:val="none" w:sz="0" w:space="0" w:color="auto"/>
            <w:right w:val="none" w:sz="0" w:space="0" w:color="auto"/>
          </w:divBdr>
          <w:divsChild>
            <w:div w:id="1161387601">
              <w:marLeft w:val="0"/>
              <w:marRight w:val="0"/>
              <w:marTop w:val="0"/>
              <w:marBottom w:val="0"/>
              <w:divBdr>
                <w:top w:val="none" w:sz="0" w:space="0" w:color="auto"/>
                <w:left w:val="none" w:sz="0" w:space="0" w:color="auto"/>
                <w:bottom w:val="none" w:sz="0" w:space="0" w:color="auto"/>
                <w:right w:val="none" w:sz="0" w:space="0" w:color="auto"/>
              </w:divBdr>
            </w:div>
            <w:div w:id="1710717839">
              <w:marLeft w:val="0"/>
              <w:marRight w:val="0"/>
              <w:marTop w:val="0"/>
              <w:marBottom w:val="0"/>
              <w:divBdr>
                <w:top w:val="none" w:sz="0" w:space="0" w:color="auto"/>
                <w:left w:val="none" w:sz="0" w:space="0" w:color="auto"/>
                <w:bottom w:val="none" w:sz="0" w:space="0" w:color="auto"/>
                <w:right w:val="none" w:sz="0" w:space="0" w:color="auto"/>
              </w:divBdr>
            </w:div>
            <w:div w:id="1205947040">
              <w:marLeft w:val="0"/>
              <w:marRight w:val="0"/>
              <w:marTop w:val="0"/>
              <w:marBottom w:val="0"/>
              <w:divBdr>
                <w:top w:val="none" w:sz="0" w:space="0" w:color="auto"/>
                <w:left w:val="none" w:sz="0" w:space="0" w:color="auto"/>
                <w:bottom w:val="none" w:sz="0" w:space="0" w:color="auto"/>
                <w:right w:val="none" w:sz="0" w:space="0" w:color="auto"/>
              </w:divBdr>
            </w:div>
            <w:div w:id="206068643">
              <w:marLeft w:val="0"/>
              <w:marRight w:val="0"/>
              <w:marTop w:val="0"/>
              <w:marBottom w:val="0"/>
              <w:divBdr>
                <w:top w:val="none" w:sz="0" w:space="0" w:color="auto"/>
                <w:left w:val="none" w:sz="0" w:space="0" w:color="auto"/>
                <w:bottom w:val="none" w:sz="0" w:space="0" w:color="auto"/>
                <w:right w:val="none" w:sz="0" w:space="0" w:color="auto"/>
              </w:divBdr>
            </w:div>
            <w:div w:id="709569153">
              <w:marLeft w:val="0"/>
              <w:marRight w:val="0"/>
              <w:marTop w:val="0"/>
              <w:marBottom w:val="0"/>
              <w:divBdr>
                <w:top w:val="none" w:sz="0" w:space="0" w:color="auto"/>
                <w:left w:val="none" w:sz="0" w:space="0" w:color="auto"/>
                <w:bottom w:val="none" w:sz="0" w:space="0" w:color="auto"/>
                <w:right w:val="none" w:sz="0" w:space="0" w:color="auto"/>
              </w:divBdr>
            </w:div>
            <w:div w:id="795877317">
              <w:marLeft w:val="0"/>
              <w:marRight w:val="0"/>
              <w:marTop w:val="0"/>
              <w:marBottom w:val="0"/>
              <w:divBdr>
                <w:top w:val="none" w:sz="0" w:space="0" w:color="auto"/>
                <w:left w:val="none" w:sz="0" w:space="0" w:color="auto"/>
                <w:bottom w:val="none" w:sz="0" w:space="0" w:color="auto"/>
                <w:right w:val="none" w:sz="0" w:space="0" w:color="auto"/>
              </w:divBdr>
            </w:div>
            <w:div w:id="1782458666">
              <w:marLeft w:val="0"/>
              <w:marRight w:val="0"/>
              <w:marTop w:val="0"/>
              <w:marBottom w:val="0"/>
              <w:divBdr>
                <w:top w:val="none" w:sz="0" w:space="0" w:color="auto"/>
                <w:left w:val="none" w:sz="0" w:space="0" w:color="auto"/>
                <w:bottom w:val="none" w:sz="0" w:space="0" w:color="auto"/>
                <w:right w:val="none" w:sz="0" w:space="0" w:color="auto"/>
              </w:divBdr>
            </w:div>
            <w:div w:id="1423601781">
              <w:marLeft w:val="0"/>
              <w:marRight w:val="0"/>
              <w:marTop w:val="0"/>
              <w:marBottom w:val="0"/>
              <w:divBdr>
                <w:top w:val="none" w:sz="0" w:space="0" w:color="auto"/>
                <w:left w:val="none" w:sz="0" w:space="0" w:color="auto"/>
                <w:bottom w:val="none" w:sz="0" w:space="0" w:color="auto"/>
                <w:right w:val="none" w:sz="0" w:space="0" w:color="auto"/>
              </w:divBdr>
            </w:div>
            <w:div w:id="1345279462">
              <w:marLeft w:val="0"/>
              <w:marRight w:val="0"/>
              <w:marTop w:val="0"/>
              <w:marBottom w:val="0"/>
              <w:divBdr>
                <w:top w:val="none" w:sz="0" w:space="0" w:color="auto"/>
                <w:left w:val="none" w:sz="0" w:space="0" w:color="auto"/>
                <w:bottom w:val="none" w:sz="0" w:space="0" w:color="auto"/>
                <w:right w:val="none" w:sz="0" w:space="0" w:color="auto"/>
              </w:divBdr>
            </w:div>
            <w:div w:id="1998879907">
              <w:marLeft w:val="0"/>
              <w:marRight w:val="0"/>
              <w:marTop w:val="0"/>
              <w:marBottom w:val="0"/>
              <w:divBdr>
                <w:top w:val="none" w:sz="0" w:space="0" w:color="auto"/>
                <w:left w:val="none" w:sz="0" w:space="0" w:color="auto"/>
                <w:bottom w:val="none" w:sz="0" w:space="0" w:color="auto"/>
                <w:right w:val="none" w:sz="0" w:space="0" w:color="auto"/>
              </w:divBdr>
            </w:div>
            <w:div w:id="832181013">
              <w:marLeft w:val="0"/>
              <w:marRight w:val="0"/>
              <w:marTop w:val="0"/>
              <w:marBottom w:val="0"/>
              <w:divBdr>
                <w:top w:val="none" w:sz="0" w:space="0" w:color="auto"/>
                <w:left w:val="none" w:sz="0" w:space="0" w:color="auto"/>
                <w:bottom w:val="none" w:sz="0" w:space="0" w:color="auto"/>
                <w:right w:val="none" w:sz="0" w:space="0" w:color="auto"/>
              </w:divBdr>
            </w:div>
            <w:div w:id="729813289">
              <w:marLeft w:val="0"/>
              <w:marRight w:val="0"/>
              <w:marTop w:val="0"/>
              <w:marBottom w:val="0"/>
              <w:divBdr>
                <w:top w:val="none" w:sz="0" w:space="0" w:color="auto"/>
                <w:left w:val="none" w:sz="0" w:space="0" w:color="auto"/>
                <w:bottom w:val="none" w:sz="0" w:space="0" w:color="auto"/>
                <w:right w:val="none" w:sz="0" w:space="0" w:color="auto"/>
              </w:divBdr>
            </w:div>
            <w:div w:id="1594430893">
              <w:marLeft w:val="0"/>
              <w:marRight w:val="0"/>
              <w:marTop w:val="0"/>
              <w:marBottom w:val="0"/>
              <w:divBdr>
                <w:top w:val="none" w:sz="0" w:space="0" w:color="auto"/>
                <w:left w:val="none" w:sz="0" w:space="0" w:color="auto"/>
                <w:bottom w:val="none" w:sz="0" w:space="0" w:color="auto"/>
                <w:right w:val="none" w:sz="0" w:space="0" w:color="auto"/>
              </w:divBdr>
            </w:div>
            <w:div w:id="777212134">
              <w:marLeft w:val="0"/>
              <w:marRight w:val="0"/>
              <w:marTop w:val="0"/>
              <w:marBottom w:val="0"/>
              <w:divBdr>
                <w:top w:val="none" w:sz="0" w:space="0" w:color="auto"/>
                <w:left w:val="none" w:sz="0" w:space="0" w:color="auto"/>
                <w:bottom w:val="none" w:sz="0" w:space="0" w:color="auto"/>
                <w:right w:val="none" w:sz="0" w:space="0" w:color="auto"/>
              </w:divBdr>
            </w:div>
            <w:div w:id="499656570">
              <w:marLeft w:val="0"/>
              <w:marRight w:val="0"/>
              <w:marTop w:val="0"/>
              <w:marBottom w:val="0"/>
              <w:divBdr>
                <w:top w:val="none" w:sz="0" w:space="0" w:color="auto"/>
                <w:left w:val="none" w:sz="0" w:space="0" w:color="auto"/>
                <w:bottom w:val="none" w:sz="0" w:space="0" w:color="auto"/>
                <w:right w:val="none" w:sz="0" w:space="0" w:color="auto"/>
              </w:divBdr>
            </w:div>
            <w:div w:id="149445640">
              <w:marLeft w:val="0"/>
              <w:marRight w:val="0"/>
              <w:marTop w:val="0"/>
              <w:marBottom w:val="0"/>
              <w:divBdr>
                <w:top w:val="none" w:sz="0" w:space="0" w:color="auto"/>
                <w:left w:val="none" w:sz="0" w:space="0" w:color="auto"/>
                <w:bottom w:val="none" w:sz="0" w:space="0" w:color="auto"/>
                <w:right w:val="none" w:sz="0" w:space="0" w:color="auto"/>
              </w:divBdr>
            </w:div>
            <w:div w:id="1116486929">
              <w:marLeft w:val="0"/>
              <w:marRight w:val="0"/>
              <w:marTop w:val="0"/>
              <w:marBottom w:val="0"/>
              <w:divBdr>
                <w:top w:val="none" w:sz="0" w:space="0" w:color="auto"/>
                <w:left w:val="none" w:sz="0" w:space="0" w:color="auto"/>
                <w:bottom w:val="none" w:sz="0" w:space="0" w:color="auto"/>
                <w:right w:val="none" w:sz="0" w:space="0" w:color="auto"/>
              </w:divBdr>
            </w:div>
            <w:div w:id="1180242254">
              <w:marLeft w:val="0"/>
              <w:marRight w:val="0"/>
              <w:marTop w:val="0"/>
              <w:marBottom w:val="0"/>
              <w:divBdr>
                <w:top w:val="none" w:sz="0" w:space="0" w:color="auto"/>
                <w:left w:val="none" w:sz="0" w:space="0" w:color="auto"/>
                <w:bottom w:val="none" w:sz="0" w:space="0" w:color="auto"/>
                <w:right w:val="none" w:sz="0" w:space="0" w:color="auto"/>
              </w:divBdr>
            </w:div>
            <w:div w:id="1880701614">
              <w:marLeft w:val="0"/>
              <w:marRight w:val="0"/>
              <w:marTop w:val="0"/>
              <w:marBottom w:val="0"/>
              <w:divBdr>
                <w:top w:val="none" w:sz="0" w:space="0" w:color="auto"/>
                <w:left w:val="none" w:sz="0" w:space="0" w:color="auto"/>
                <w:bottom w:val="none" w:sz="0" w:space="0" w:color="auto"/>
                <w:right w:val="none" w:sz="0" w:space="0" w:color="auto"/>
              </w:divBdr>
            </w:div>
            <w:div w:id="1152600114">
              <w:marLeft w:val="0"/>
              <w:marRight w:val="0"/>
              <w:marTop w:val="0"/>
              <w:marBottom w:val="0"/>
              <w:divBdr>
                <w:top w:val="none" w:sz="0" w:space="0" w:color="auto"/>
                <w:left w:val="none" w:sz="0" w:space="0" w:color="auto"/>
                <w:bottom w:val="none" w:sz="0" w:space="0" w:color="auto"/>
                <w:right w:val="none" w:sz="0" w:space="0" w:color="auto"/>
              </w:divBdr>
            </w:div>
            <w:div w:id="1040859647">
              <w:marLeft w:val="0"/>
              <w:marRight w:val="0"/>
              <w:marTop w:val="0"/>
              <w:marBottom w:val="0"/>
              <w:divBdr>
                <w:top w:val="none" w:sz="0" w:space="0" w:color="auto"/>
                <w:left w:val="none" w:sz="0" w:space="0" w:color="auto"/>
                <w:bottom w:val="none" w:sz="0" w:space="0" w:color="auto"/>
                <w:right w:val="none" w:sz="0" w:space="0" w:color="auto"/>
              </w:divBdr>
            </w:div>
            <w:div w:id="1759331071">
              <w:marLeft w:val="0"/>
              <w:marRight w:val="0"/>
              <w:marTop w:val="0"/>
              <w:marBottom w:val="0"/>
              <w:divBdr>
                <w:top w:val="none" w:sz="0" w:space="0" w:color="auto"/>
                <w:left w:val="none" w:sz="0" w:space="0" w:color="auto"/>
                <w:bottom w:val="none" w:sz="0" w:space="0" w:color="auto"/>
                <w:right w:val="none" w:sz="0" w:space="0" w:color="auto"/>
              </w:divBdr>
            </w:div>
            <w:div w:id="150643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5069">
      <w:bodyDiv w:val="1"/>
      <w:marLeft w:val="0"/>
      <w:marRight w:val="0"/>
      <w:marTop w:val="0"/>
      <w:marBottom w:val="0"/>
      <w:divBdr>
        <w:top w:val="none" w:sz="0" w:space="0" w:color="auto"/>
        <w:left w:val="none" w:sz="0" w:space="0" w:color="auto"/>
        <w:bottom w:val="none" w:sz="0" w:space="0" w:color="auto"/>
        <w:right w:val="none" w:sz="0" w:space="0" w:color="auto"/>
      </w:divBdr>
      <w:divsChild>
        <w:div w:id="1797409123">
          <w:marLeft w:val="-480"/>
          <w:marRight w:val="-480"/>
          <w:marTop w:val="360"/>
          <w:marBottom w:val="360"/>
          <w:divBdr>
            <w:top w:val="none" w:sz="0" w:space="0" w:color="auto"/>
            <w:left w:val="none" w:sz="0" w:space="0" w:color="auto"/>
            <w:bottom w:val="none" w:sz="0" w:space="0" w:color="auto"/>
            <w:right w:val="none" w:sz="0" w:space="0" w:color="auto"/>
          </w:divBdr>
        </w:div>
        <w:div w:id="1573198195">
          <w:marLeft w:val="-300"/>
          <w:marRight w:val="-300"/>
          <w:marTop w:val="360"/>
          <w:marBottom w:val="360"/>
          <w:divBdr>
            <w:top w:val="none" w:sz="0" w:space="0" w:color="auto"/>
            <w:left w:val="none" w:sz="0" w:space="0" w:color="auto"/>
            <w:bottom w:val="none" w:sz="0" w:space="0" w:color="auto"/>
            <w:right w:val="none" w:sz="0" w:space="0" w:color="auto"/>
          </w:divBdr>
          <w:divsChild>
            <w:div w:id="197348568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56192471">
      <w:bodyDiv w:val="1"/>
      <w:marLeft w:val="0"/>
      <w:marRight w:val="0"/>
      <w:marTop w:val="0"/>
      <w:marBottom w:val="0"/>
      <w:divBdr>
        <w:top w:val="none" w:sz="0" w:space="0" w:color="auto"/>
        <w:left w:val="none" w:sz="0" w:space="0" w:color="auto"/>
        <w:bottom w:val="none" w:sz="0" w:space="0" w:color="auto"/>
        <w:right w:val="none" w:sz="0" w:space="0" w:color="auto"/>
      </w:divBdr>
      <w:divsChild>
        <w:div w:id="1704020616">
          <w:marLeft w:val="-300"/>
          <w:marRight w:val="-300"/>
          <w:marTop w:val="360"/>
          <w:marBottom w:val="360"/>
          <w:divBdr>
            <w:top w:val="none" w:sz="0" w:space="0" w:color="auto"/>
            <w:left w:val="none" w:sz="0" w:space="0" w:color="auto"/>
            <w:bottom w:val="none" w:sz="0" w:space="0" w:color="auto"/>
            <w:right w:val="none" w:sz="0" w:space="0" w:color="auto"/>
          </w:divBdr>
          <w:divsChild>
            <w:div w:id="278150237">
              <w:marLeft w:val="0"/>
              <w:marRight w:val="0"/>
              <w:marTop w:val="240"/>
              <w:marBottom w:val="240"/>
              <w:divBdr>
                <w:top w:val="none" w:sz="0" w:space="0" w:color="auto"/>
                <w:left w:val="single" w:sz="24" w:space="9" w:color="04AA6D"/>
                <w:bottom w:val="none" w:sz="0" w:space="0" w:color="auto"/>
                <w:right w:val="none" w:sz="0" w:space="0" w:color="auto"/>
              </w:divBdr>
            </w:div>
          </w:divsChild>
        </w:div>
        <w:div w:id="1799567258">
          <w:marLeft w:val="-480"/>
          <w:marRight w:val="-480"/>
          <w:marTop w:val="360"/>
          <w:marBottom w:val="360"/>
          <w:divBdr>
            <w:top w:val="none" w:sz="0" w:space="0" w:color="auto"/>
            <w:left w:val="none" w:sz="0" w:space="0" w:color="auto"/>
            <w:bottom w:val="none" w:sz="0" w:space="0" w:color="auto"/>
            <w:right w:val="none" w:sz="0" w:space="0" w:color="auto"/>
          </w:divBdr>
        </w:div>
        <w:div w:id="1780372663">
          <w:marLeft w:val="-300"/>
          <w:marRight w:val="-300"/>
          <w:marTop w:val="360"/>
          <w:marBottom w:val="360"/>
          <w:divBdr>
            <w:top w:val="none" w:sz="0" w:space="0" w:color="auto"/>
            <w:left w:val="none" w:sz="0" w:space="0" w:color="auto"/>
            <w:bottom w:val="none" w:sz="0" w:space="0" w:color="auto"/>
            <w:right w:val="none" w:sz="0" w:space="0" w:color="auto"/>
          </w:divBdr>
          <w:divsChild>
            <w:div w:id="541215301">
              <w:marLeft w:val="0"/>
              <w:marRight w:val="0"/>
              <w:marTop w:val="240"/>
              <w:marBottom w:val="240"/>
              <w:divBdr>
                <w:top w:val="none" w:sz="0" w:space="0" w:color="auto"/>
                <w:left w:val="single" w:sz="24" w:space="9" w:color="04AA6D"/>
                <w:bottom w:val="none" w:sz="0" w:space="0" w:color="auto"/>
                <w:right w:val="none" w:sz="0" w:space="0" w:color="auto"/>
              </w:divBdr>
            </w:div>
          </w:divsChild>
        </w:div>
        <w:div w:id="195585656">
          <w:marLeft w:val="-480"/>
          <w:marRight w:val="-480"/>
          <w:marTop w:val="360"/>
          <w:marBottom w:val="360"/>
          <w:divBdr>
            <w:top w:val="none" w:sz="0" w:space="0" w:color="auto"/>
            <w:left w:val="none" w:sz="0" w:space="0" w:color="auto"/>
            <w:bottom w:val="none" w:sz="0" w:space="0" w:color="auto"/>
            <w:right w:val="none" w:sz="0" w:space="0" w:color="auto"/>
          </w:divBdr>
        </w:div>
        <w:div w:id="1491605155">
          <w:marLeft w:val="-300"/>
          <w:marRight w:val="-300"/>
          <w:marTop w:val="360"/>
          <w:marBottom w:val="360"/>
          <w:divBdr>
            <w:top w:val="none" w:sz="0" w:space="0" w:color="auto"/>
            <w:left w:val="none" w:sz="0" w:space="0" w:color="auto"/>
            <w:bottom w:val="none" w:sz="0" w:space="0" w:color="auto"/>
            <w:right w:val="none" w:sz="0" w:space="0" w:color="auto"/>
          </w:divBdr>
          <w:divsChild>
            <w:div w:id="91654934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13003799">
      <w:bodyDiv w:val="1"/>
      <w:marLeft w:val="0"/>
      <w:marRight w:val="0"/>
      <w:marTop w:val="0"/>
      <w:marBottom w:val="0"/>
      <w:divBdr>
        <w:top w:val="none" w:sz="0" w:space="0" w:color="auto"/>
        <w:left w:val="none" w:sz="0" w:space="0" w:color="auto"/>
        <w:bottom w:val="none" w:sz="0" w:space="0" w:color="auto"/>
        <w:right w:val="none" w:sz="0" w:space="0" w:color="auto"/>
      </w:divBdr>
    </w:div>
    <w:div w:id="2032025403">
      <w:bodyDiv w:val="1"/>
      <w:marLeft w:val="0"/>
      <w:marRight w:val="0"/>
      <w:marTop w:val="0"/>
      <w:marBottom w:val="0"/>
      <w:divBdr>
        <w:top w:val="none" w:sz="0" w:space="0" w:color="auto"/>
        <w:left w:val="none" w:sz="0" w:space="0" w:color="auto"/>
        <w:bottom w:val="none" w:sz="0" w:space="0" w:color="auto"/>
        <w:right w:val="none" w:sz="0" w:space="0" w:color="auto"/>
      </w:divBdr>
      <w:divsChild>
        <w:div w:id="2100834741">
          <w:marLeft w:val="0"/>
          <w:marRight w:val="0"/>
          <w:marTop w:val="0"/>
          <w:marBottom w:val="0"/>
          <w:divBdr>
            <w:top w:val="none" w:sz="0" w:space="0" w:color="auto"/>
            <w:left w:val="none" w:sz="0" w:space="0" w:color="auto"/>
            <w:bottom w:val="none" w:sz="0" w:space="0" w:color="auto"/>
            <w:right w:val="none" w:sz="0" w:space="0" w:color="auto"/>
          </w:divBdr>
          <w:divsChild>
            <w:div w:id="969440032">
              <w:marLeft w:val="0"/>
              <w:marRight w:val="0"/>
              <w:marTop w:val="0"/>
              <w:marBottom w:val="0"/>
              <w:divBdr>
                <w:top w:val="none" w:sz="0" w:space="0" w:color="auto"/>
                <w:left w:val="none" w:sz="0" w:space="0" w:color="auto"/>
                <w:bottom w:val="none" w:sz="0" w:space="0" w:color="auto"/>
                <w:right w:val="none" w:sz="0" w:space="0" w:color="auto"/>
              </w:divBdr>
            </w:div>
            <w:div w:id="382675054">
              <w:marLeft w:val="0"/>
              <w:marRight w:val="0"/>
              <w:marTop w:val="0"/>
              <w:marBottom w:val="0"/>
              <w:divBdr>
                <w:top w:val="none" w:sz="0" w:space="0" w:color="auto"/>
                <w:left w:val="none" w:sz="0" w:space="0" w:color="auto"/>
                <w:bottom w:val="none" w:sz="0" w:space="0" w:color="auto"/>
                <w:right w:val="none" w:sz="0" w:space="0" w:color="auto"/>
              </w:divBdr>
            </w:div>
            <w:div w:id="434402250">
              <w:marLeft w:val="0"/>
              <w:marRight w:val="0"/>
              <w:marTop w:val="0"/>
              <w:marBottom w:val="0"/>
              <w:divBdr>
                <w:top w:val="none" w:sz="0" w:space="0" w:color="auto"/>
                <w:left w:val="none" w:sz="0" w:space="0" w:color="auto"/>
                <w:bottom w:val="none" w:sz="0" w:space="0" w:color="auto"/>
                <w:right w:val="none" w:sz="0" w:space="0" w:color="auto"/>
              </w:divBdr>
            </w:div>
            <w:div w:id="1077903036">
              <w:marLeft w:val="0"/>
              <w:marRight w:val="0"/>
              <w:marTop w:val="0"/>
              <w:marBottom w:val="0"/>
              <w:divBdr>
                <w:top w:val="none" w:sz="0" w:space="0" w:color="auto"/>
                <w:left w:val="none" w:sz="0" w:space="0" w:color="auto"/>
                <w:bottom w:val="none" w:sz="0" w:space="0" w:color="auto"/>
                <w:right w:val="none" w:sz="0" w:space="0" w:color="auto"/>
              </w:divBdr>
            </w:div>
            <w:div w:id="822894859">
              <w:marLeft w:val="0"/>
              <w:marRight w:val="0"/>
              <w:marTop w:val="0"/>
              <w:marBottom w:val="0"/>
              <w:divBdr>
                <w:top w:val="none" w:sz="0" w:space="0" w:color="auto"/>
                <w:left w:val="none" w:sz="0" w:space="0" w:color="auto"/>
                <w:bottom w:val="none" w:sz="0" w:space="0" w:color="auto"/>
                <w:right w:val="none" w:sz="0" w:space="0" w:color="auto"/>
              </w:divBdr>
            </w:div>
            <w:div w:id="198394645">
              <w:marLeft w:val="0"/>
              <w:marRight w:val="0"/>
              <w:marTop w:val="0"/>
              <w:marBottom w:val="0"/>
              <w:divBdr>
                <w:top w:val="none" w:sz="0" w:space="0" w:color="auto"/>
                <w:left w:val="none" w:sz="0" w:space="0" w:color="auto"/>
                <w:bottom w:val="none" w:sz="0" w:space="0" w:color="auto"/>
                <w:right w:val="none" w:sz="0" w:space="0" w:color="auto"/>
              </w:divBdr>
            </w:div>
            <w:div w:id="194851281">
              <w:marLeft w:val="0"/>
              <w:marRight w:val="0"/>
              <w:marTop w:val="0"/>
              <w:marBottom w:val="0"/>
              <w:divBdr>
                <w:top w:val="none" w:sz="0" w:space="0" w:color="auto"/>
                <w:left w:val="none" w:sz="0" w:space="0" w:color="auto"/>
                <w:bottom w:val="none" w:sz="0" w:space="0" w:color="auto"/>
                <w:right w:val="none" w:sz="0" w:space="0" w:color="auto"/>
              </w:divBdr>
            </w:div>
            <w:div w:id="1188055943">
              <w:marLeft w:val="0"/>
              <w:marRight w:val="0"/>
              <w:marTop w:val="0"/>
              <w:marBottom w:val="0"/>
              <w:divBdr>
                <w:top w:val="none" w:sz="0" w:space="0" w:color="auto"/>
                <w:left w:val="none" w:sz="0" w:space="0" w:color="auto"/>
                <w:bottom w:val="none" w:sz="0" w:space="0" w:color="auto"/>
                <w:right w:val="none" w:sz="0" w:space="0" w:color="auto"/>
              </w:divBdr>
            </w:div>
            <w:div w:id="731195288">
              <w:marLeft w:val="0"/>
              <w:marRight w:val="0"/>
              <w:marTop w:val="0"/>
              <w:marBottom w:val="0"/>
              <w:divBdr>
                <w:top w:val="none" w:sz="0" w:space="0" w:color="auto"/>
                <w:left w:val="none" w:sz="0" w:space="0" w:color="auto"/>
                <w:bottom w:val="none" w:sz="0" w:space="0" w:color="auto"/>
                <w:right w:val="none" w:sz="0" w:space="0" w:color="auto"/>
              </w:divBdr>
            </w:div>
            <w:div w:id="408885915">
              <w:marLeft w:val="0"/>
              <w:marRight w:val="0"/>
              <w:marTop w:val="0"/>
              <w:marBottom w:val="0"/>
              <w:divBdr>
                <w:top w:val="none" w:sz="0" w:space="0" w:color="auto"/>
                <w:left w:val="none" w:sz="0" w:space="0" w:color="auto"/>
                <w:bottom w:val="none" w:sz="0" w:space="0" w:color="auto"/>
                <w:right w:val="none" w:sz="0" w:space="0" w:color="auto"/>
              </w:divBdr>
            </w:div>
            <w:div w:id="1172918717">
              <w:marLeft w:val="0"/>
              <w:marRight w:val="0"/>
              <w:marTop w:val="0"/>
              <w:marBottom w:val="0"/>
              <w:divBdr>
                <w:top w:val="none" w:sz="0" w:space="0" w:color="auto"/>
                <w:left w:val="none" w:sz="0" w:space="0" w:color="auto"/>
                <w:bottom w:val="none" w:sz="0" w:space="0" w:color="auto"/>
                <w:right w:val="none" w:sz="0" w:space="0" w:color="auto"/>
              </w:divBdr>
            </w:div>
            <w:div w:id="1634940412">
              <w:marLeft w:val="0"/>
              <w:marRight w:val="0"/>
              <w:marTop w:val="0"/>
              <w:marBottom w:val="0"/>
              <w:divBdr>
                <w:top w:val="none" w:sz="0" w:space="0" w:color="auto"/>
                <w:left w:val="none" w:sz="0" w:space="0" w:color="auto"/>
                <w:bottom w:val="none" w:sz="0" w:space="0" w:color="auto"/>
                <w:right w:val="none" w:sz="0" w:space="0" w:color="auto"/>
              </w:divBdr>
            </w:div>
            <w:div w:id="761294713">
              <w:marLeft w:val="0"/>
              <w:marRight w:val="0"/>
              <w:marTop w:val="0"/>
              <w:marBottom w:val="0"/>
              <w:divBdr>
                <w:top w:val="none" w:sz="0" w:space="0" w:color="auto"/>
                <w:left w:val="none" w:sz="0" w:space="0" w:color="auto"/>
                <w:bottom w:val="none" w:sz="0" w:space="0" w:color="auto"/>
                <w:right w:val="none" w:sz="0" w:space="0" w:color="auto"/>
              </w:divBdr>
            </w:div>
            <w:div w:id="460342214">
              <w:marLeft w:val="0"/>
              <w:marRight w:val="0"/>
              <w:marTop w:val="0"/>
              <w:marBottom w:val="0"/>
              <w:divBdr>
                <w:top w:val="none" w:sz="0" w:space="0" w:color="auto"/>
                <w:left w:val="none" w:sz="0" w:space="0" w:color="auto"/>
                <w:bottom w:val="none" w:sz="0" w:space="0" w:color="auto"/>
                <w:right w:val="none" w:sz="0" w:space="0" w:color="auto"/>
              </w:divBdr>
            </w:div>
            <w:div w:id="316156859">
              <w:marLeft w:val="0"/>
              <w:marRight w:val="0"/>
              <w:marTop w:val="0"/>
              <w:marBottom w:val="0"/>
              <w:divBdr>
                <w:top w:val="none" w:sz="0" w:space="0" w:color="auto"/>
                <w:left w:val="none" w:sz="0" w:space="0" w:color="auto"/>
                <w:bottom w:val="none" w:sz="0" w:space="0" w:color="auto"/>
                <w:right w:val="none" w:sz="0" w:space="0" w:color="auto"/>
              </w:divBdr>
            </w:div>
            <w:div w:id="1228767153">
              <w:marLeft w:val="0"/>
              <w:marRight w:val="0"/>
              <w:marTop w:val="0"/>
              <w:marBottom w:val="0"/>
              <w:divBdr>
                <w:top w:val="none" w:sz="0" w:space="0" w:color="auto"/>
                <w:left w:val="none" w:sz="0" w:space="0" w:color="auto"/>
                <w:bottom w:val="none" w:sz="0" w:space="0" w:color="auto"/>
                <w:right w:val="none" w:sz="0" w:space="0" w:color="auto"/>
              </w:divBdr>
            </w:div>
            <w:div w:id="1422684199">
              <w:marLeft w:val="0"/>
              <w:marRight w:val="0"/>
              <w:marTop w:val="0"/>
              <w:marBottom w:val="0"/>
              <w:divBdr>
                <w:top w:val="none" w:sz="0" w:space="0" w:color="auto"/>
                <w:left w:val="none" w:sz="0" w:space="0" w:color="auto"/>
                <w:bottom w:val="none" w:sz="0" w:space="0" w:color="auto"/>
                <w:right w:val="none" w:sz="0" w:space="0" w:color="auto"/>
              </w:divBdr>
            </w:div>
            <w:div w:id="889465767">
              <w:marLeft w:val="0"/>
              <w:marRight w:val="0"/>
              <w:marTop w:val="0"/>
              <w:marBottom w:val="0"/>
              <w:divBdr>
                <w:top w:val="none" w:sz="0" w:space="0" w:color="auto"/>
                <w:left w:val="none" w:sz="0" w:space="0" w:color="auto"/>
                <w:bottom w:val="none" w:sz="0" w:space="0" w:color="auto"/>
                <w:right w:val="none" w:sz="0" w:space="0" w:color="auto"/>
              </w:divBdr>
            </w:div>
            <w:div w:id="1193614027">
              <w:marLeft w:val="0"/>
              <w:marRight w:val="0"/>
              <w:marTop w:val="0"/>
              <w:marBottom w:val="0"/>
              <w:divBdr>
                <w:top w:val="none" w:sz="0" w:space="0" w:color="auto"/>
                <w:left w:val="none" w:sz="0" w:space="0" w:color="auto"/>
                <w:bottom w:val="none" w:sz="0" w:space="0" w:color="auto"/>
                <w:right w:val="none" w:sz="0" w:space="0" w:color="auto"/>
              </w:divBdr>
            </w:div>
            <w:div w:id="1780373595">
              <w:marLeft w:val="0"/>
              <w:marRight w:val="0"/>
              <w:marTop w:val="0"/>
              <w:marBottom w:val="0"/>
              <w:divBdr>
                <w:top w:val="none" w:sz="0" w:space="0" w:color="auto"/>
                <w:left w:val="none" w:sz="0" w:space="0" w:color="auto"/>
                <w:bottom w:val="none" w:sz="0" w:space="0" w:color="auto"/>
                <w:right w:val="none" w:sz="0" w:space="0" w:color="auto"/>
              </w:divBdr>
            </w:div>
            <w:div w:id="946735747">
              <w:marLeft w:val="0"/>
              <w:marRight w:val="0"/>
              <w:marTop w:val="0"/>
              <w:marBottom w:val="0"/>
              <w:divBdr>
                <w:top w:val="none" w:sz="0" w:space="0" w:color="auto"/>
                <w:left w:val="none" w:sz="0" w:space="0" w:color="auto"/>
                <w:bottom w:val="none" w:sz="0" w:space="0" w:color="auto"/>
                <w:right w:val="none" w:sz="0" w:space="0" w:color="auto"/>
              </w:divBdr>
            </w:div>
            <w:div w:id="1432966598">
              <w:marLeft w:val="0"/>
              <w:marRight w:val="0"/>
              <w:marTop w:val="0"/>
              <w:marBottom w:val="0"/>
              <w:divBdr>
                <w:top w:val="none" w:sz="0" w:space="0" w:color="auto"/>
                <w:left w:val="none" w:sz="0" w:space="0" w:color="auto"/>
                <w:bottom w:val="none" w:sz="0" w:space="0" w:color="auto"/>
                <w:right w:val="none" w:sz="0" w:space="0" w:color="auto"/>
              </w:divBdr>
            </w:div>
            <w:div w:id="789201694">
              <w:marLeft w:val="0"/>
              <w:marRight w:val="0"/>
              <w:marTop w:val="0"/>
              <w:marBottom w:val="0"/>
              <w:divBdr>
                <w:top w:val="none" w:sz="0" w:space="0" w:color="auto"/>
                <w:left w:val="none" w:sz="0" w:space="0" w:color="auto"/>
                <w:bottom w:val="none" w:sz="0" w:space="0" w:color="auto"/>
                <w:right w:val="none" w:sz="0" w:space="0" w:color="auto"/>
              </w:divBdr>
            </w:div>
            <w:div w:id="1830559676">
              <w:marLeft w:val="0"/>
              <w:marRight w:val="0"/>
              <w:marTop w:val="0"/>
              <w:marBottom w:val="0"/>
              <w:divBdr>
                <w:top w:val="none" w:sz="0" w:space="0" w:color="auto"/>
                <w:left w:val="none" w:sz="0" w:space="0" w:color="auto"/>
                <w:bottom w:val="none" w:sz="0" w:space="0" w:color="auto"/>
                <w:right w:val="none" w:sz="0" w:space="0" w:color="auto"/>
              </w:divBdr>
            </w:div>
            <w:div w:id="2033876158">
              <w:marLeft w:val="0"/>
              <w:marRight w:val="0"/>
              <w:marTop w:val="0"/>
              <w:marBottom w:val="0"/>
              <w:divBdr>
                <w:top w:val="none" w:sz="0" w:space="0" w:color="auto"/>
                <w:left w:val="none" w:sz="0" w:space="0" w:color="auto"/>
                <w:bottom w:val="none" w:sz="0" w:space="0" w:color="auto"/>
                <w:right w:val="none" w:sz="0" w:space="0" w:color="auto"/>
              </w:divBdr>
            </w:div>
            <w:div w:id="839200180">
              <w:marLeft w:val="0"/>
              <w:marRight w:val="0"/>
              <w:marTop w:val="0"/>
              <w:marBottom w:val="0"/>
              <w:divBdr>
                <w:top w:val="none" w:sz="0" w:space="0" w:color="auto"/>
                <w:left w:val="none" w:sz="0" w:space="0" w:color="auto"/>
                <w:bottom w:val="none" w:sz="0" w:space="0" w:color="auto"/>
                <w:right w:val="none" w:sz="0" w:space="0" w:color="auto"/>
              </w:divBdr>
            </w:div>
            <w:div w:id="1548685495">
              <w:marLeft w:val="0"/>
              <w:marRight w:val="0"/>
              <w:marTop w:val="0"/>
              <w:marBottom w:val="0"/>
              <w:divBdr>
                <w:top w:val="none" w:sz="0" w:space="0" w:color="auto"/>
                <w:left w:val="none" w:sz="0" w:space="0" w:color="auto"/>
                <w:bottom w:val="none" w:sz="0" w:space="0" w:color="auto"/>
                <w:right w:val="none" w:sz="0" w:space="0" w:color="auto"/>
              </w:divBdr>
            </w:div>
            <w:div w:id="1249927373">
              <w:marLeft w:val="0"/>
              <w:marRight w:val="0"/>
              <w:marTop w:val="0"/>
              <w:marBottom w:val="0"/>
              <w:divBdr>
                <w:top w:val="none" w:sz="0" w:space="0" w:color="auto"/>
                <w:left w:val="none" w:sz="0" w:space="0" w:color="auto"/>
                <w:bottom w:val="none" w:sz="0" w:space="0" w:color="auto"/>
                <w:right w:val="none" w:sz="0" w:space="0" w:color="auto"/>
              </w:divBdr>
            </w:div>
            <w:div w:id="872423074">
              <w:marLeft w:val="0"/>
              <w:marRight w:val="0"/>
              <w:marTop w:val="0"/>
              <w:marBottom w:val="0"/>
              <w:divBdr>
                <w:top w:val="none" w:sz="0" w:space="0" w:color="auto"/>
                <w:left w:val="none" w:sz="0" w:space="0" w:color="auto"/>
                <w:bottom w:val="none" w:sz="0" w:space="0" w:color="auto"/>
                <w:right w:val="none" w:sz="0" w:space="0" w:color="auto"/>
              </w:divBdr>
            </w:div>
            <w:div w:id="720789632">
              <w:marLeft w:val="0"/>
              <w:marRight w:val="0"/>
              <w:marTop w:val="0"/>
              <w:marBottom w:val="0"/>
              <w:divBdr>
                <w:top w:val="none" w:sz="0" w:space="0" w:color="auto"/>
                <w:left w:val="none" w:sz="0" w:space="0" w:color="auto"/>
                <w:bottom w:val="none" w:sz="0" w:space="0" w:color="auto"/>
                <w:right w:val="none" w:sz="0" w:space="0" w:color="auto"/>
              </w:divBdr>
            </w:div>
            <w:div w:id="808940195">
              <w:marLeft w:val="0"/>
              <w:marRight w:val="0"/>
              <w:marTop w:val="0"/>
              <w:marBottom w:val="0"/>
              <w:divBdr>
                <w:top w:val="none" w:sz="0" w:space="0" w:color="auto"/>
                <w:left w:val="none" w:sz="0" w:space="0" w:color="auto"/>
                <w:bottom w:val="none" w:sz="0" w:space="0" w:color="auto"/>
                <w:right w:val="none" w:sz="0" w:space="0" w:color="auto"/>
              </w:divBdr>
            </w:div>
            <w:div w:id="2121608251">
              <w:marLeft w:val="0"/>
              <w:marRight w:val="0"/>
              <w:marTop w:val="0"/>
              <w:marBottom w:val="0"/>
              <w:divBdr>
                <w:top w:val="none" w:sz="0" w:space="0" w:color="auto"/>
                <w:left w:val="none" w:sz="0" w:space="0" w:color="auto"/>
                <w:bottom w:val="none" w:sz="0" w:space="0" w:color="auto"/>
                <w:right w:val="none" w:sz="0" w:space="0" w:color="auto"/>
              </w:divBdr>
            </w:div>
            <w:div w:id="1632633556">
              <w:marLeft w:val="0"/>
              <w:marRight w:val="0"/>
              <w:marTop w:val="0"/>
              <w:marBottom w:val="0"/>
              <w:divBdr>
                <w:top w:val="none" w:sz="0" w:space="0" w:color="auto"/>
                <w:left w:val="none" w:sz="0" w:space="0" w:color="auto"/>
                <w:bottom w:val="none" w:sz="0" w:space="0" w:color="auto"/>
                <w:right w:val="none" w:sz="0" w:space="0" w:color="auto"/>
              </w:divBdr>
            </w:div>
            <w:div w:id="2013556944">
              <w:marLeft w:val="0"/>
              <w:marRight w:val="0"/>
              <w:marTop w:val="0"/>
              <w:marBottom w:val="0"/>
              <w:divBdr>
                <w:top w:val="none" w:sz="0" w:space="0" w:color="auto"/>
                <w:left w:val="none" w:sz="0" w:space="0" w:color="auto"/>
                <w:bottom w:val="none" w:sz="0" w:space="0" w:color="auto"/>
                <w:right w:val="none" w:sz="0" w:space="0" w:color="auto"/>
              </w:divBdr>
            </w:div>
            <w:div w:id="312636218">
              <w:marLeft w:val="0"/>
              <w:marRight w:val="0"/>
              <w:marTop w:val="0"/>
              <w:marBottom w:val="0"/>
              <w:divBdr>
                <w:top w:val="none" w:sz="0" w:space="0" w:color="auto"/>
                <w:left w:val="none" w:sz="0" w:space="0" w:color="auto"/>
                <w:bottom w:val="none" w:sz="0" w:space="0" w:color="auto"/>
                <w:right w:val="none" w:sz="0" w:space="0" w:color="auto"/>
              </w:divBdr>
            </w:div>
            <w:div w:id="461851443">
              <w:marLeft w:val="0"/>
              <w:marRight w:val="0"/>
              <w:marTop w:val="0"/>
              <w:marBottom w:val="0"/>
              <w:divBdr>
                <w:top w:val="none" w:sz="0" w:space="0" w:color="auto"/>
                <w:left w:val="none" w:sz="0" w:space="0" w:color="auto"/>
                <w:bottom w:val="none" w:sz="0" w:space="0" w:color="auto"/>
                <w:right w:val="none" w:sz="0" w:space="0" w:color="auto"/>
              </w:divBdr>
            </w:div>
            <w:div w:id="93330372">
              <w:marLeft w:val="0"/>
              <w:marRight w:val="0"/>
              <w:marTop w:val="0"/>
              <w:marBottom w:val="0"/>
              <w:divBdr>
                <w:top w:val="none" w:sz="0" w:space="0" w:color="auto"/>
                <w:left w:val="none" w:sz="0" w:space="0" w:color="auto"/>
                <w:bottom w:val="none" w:sz="0" w:space="0" w:color="auto"/>
                <w:right w:val="none" w:sz="0" w:space="0" w:color="auto"/>
              </w:divBdr>
            </w:div>
            <w:div w:id="859201517">
              <w:marLeft w:val="0"/>
              <w:marRight w:val="0"/>
              <w:marTop w:val="0"/>
              <w:marBottom w:val="0"/>
              <w:divBdr>
                <w:top w:val="none" w:sz="0" w:space="0" w:color="auto"/>
                <w:left w:val="none" w:sz="0" w:space="0" w:color="auto"/>
                <w:bottom w:val="none" w:sz="0" w:space="0" w:color="auto"/>
                <w:right w:val="none" w:sz="0" w:space="0" w:color="auto"/>
              </w:divBdr>
            </w:div>
            <w:div w:id="932056486">
              <w:marLeft w:val="0"/>
              <w:marRight w:val="0"/>
              <w:marTop w:val="0"/>
              <w:marBottom w:val="0"/>
              <w:divBdr>
                <w:top w:val="none" w:sz="0" w:space="0" w:color="auto"/>
                <w:left w:val="none" w:sz="0" w:space="0" w:color="auto"/>
                <w:bottom w:val="none" w:sz="0" w:space="0" w:color="auto"/>
                <w:right w:val="none" w:sz="0" w:space="0" w:color="auto"/>
              </w:divBdr>
            </w:div>
            <w:div w:id="636032397">
              <w:marLeft w:val="0"/>
              <w:marRight w:val="0"/>
              <w:marTop w:val="0"/>
              <w:marBottom w:val="0"/>
              <w:divBdr>
                <w:top w:val="none" w:sz="0" w:space="0" w:color="auto"/>
                <w:left w:val="none" w:sz="0" w:space="0" w:color="auto"/>
                <w:bottom w:val="none" w:sz="0" w:space="0" w:color="auto"/>
                <w:right w:val="none" w:sz="0" w:space="0" w:color="auto"/>
              </w:divBdr>
            </w:div>
            <w:div w:id="1133905093">
              <w:marLeft w:val="0"/>
              <w:marRight w:val="0"/>
              <w:marTop w:val="0"/>
              <w:marBottom w:val="0"/>
              <w:divBdr>
                <w:top w:val="none" w:sz="0" w:space="0" w:color="auto"/>
                <w:left w:val="none" w:sz="0" w:space="0" w:color="auto"/>
                <w:bottom w:val="none" w:sz="0" w:space="0" w:color="auto"/>
                <w:right w:val="none" w:sz="0" w:space="0" w:color="auto"/>
              </w:divBdr>
            </w:div>
            <w:div w:id="212738346">
              <w:marLeft w:val="0"/>
              <w:marRight w:val="0"/>
              <w:marTop w:val="0"/>
              <w:marBottom w:val="0"/>
              <w:divBdr>
                <w:top w:val="none" w:sz="0" w:space="0" w:color="auto"/>
                <w:left w:val="none" w:sz="0" w:space="0" w:color="auto"/>
                <w:bottom w:val="none" w:sz="0" w:space="0" w:color="auto"/>
                <w:right w:val="none" w:sz="0" w:space="0" w:color="auto"/>
              </w:divBdr>
            </w:div>
            <w:div w:id="1460077074">
              <w:marLeft w:val="0"/>
              <w:marRight w:val="0"/>
              <w:marTop w:val="0"/>
              <w:marBottom w:val="0"/>
              <w:divBdr>
                <w:top w:val="none" w:sz="0" w:space="0" w:color="auto"/>
                <w:left w:val="none" w:sz="0" w:space="0" w:color="auto"/>
                <w:bottom w:val="none" w:sz="0" w:space="0" w:color="auto"/>
                <w:right w:val="none" w:sz="0" w:space="0" w:color="auto"/>
              </w:divBdr>
            </w:div>
            <w:div w:id="70272005">
              <w:marLeft w:val="0"/>
              <w:marRight w:val="0"/>
              <w:marTop w:val="0"/>
              <w:marBottom w:val="0"/>
              <w:divBdr>
                <w:top w:val="none" w:sz="0" w:space="0" w:color="auto"/>
                <w:left w:val="none" w:sz="0" w:space="0" w:color="auto"/>
                <w:bottom w:val="none" w:sz="0" w:space="0" w:color="auto"/>
                <w:right w:val="none" w:sz="0" w:space="0" w:color="auto"/>
              </w:divBdr>
            </w:div>
            <w:div w:id="359400092">
              <w:marLeft w:val="0"/>
              <w:marRight w:val="0"/>
              <w:marTop w:val="0"/>
              <w:marBottom w:val="0"/>
              <w:divBdr>
                <w:top w:val="none" w:sz="0" w:space="0" w:color="auto"/>
                <w:left w:val="none" w:sz="0" w:space="0" w:color="auto"/>
                <w:bottom w:val="none" w:sz="0" w:space="0" w:color="auto"/>
                <w:right w:val="none" w:sz="0" w:space="0" w:color="auto"/>
              </w:divBdr>
            </w:div>
            <w:div w:id="730006303">
              <w:marLeft w:val="0"/>
              <w:marRight w:val="0"/>
              <w:marTop w:val="0"/>
              <w:marBottom w:val="0"/>
              <w:divBdr>
                <w:top w:val="none" w:sz="0" w:space="0" w:color="auto"/>
                <w:left w:val="none" w:sz="0" w:space="0" w:color="auto"/>
                <w:bottom w:val="none" w:sz="0" w:space="0" w:color="auto"/>
                <w:right w:val="none" w:sz="0" w:space="0" w:color="auto"/>
              </w:divBdr>
            </w:div>
            <w:div w:id="1199901237">
              <w:marLeft w:val="0"/>
              <w:marRight w:val="0"/>
              <w:marTop w:val="0"/>
              <w:marBottom w:val="0"/>
              <w:divBdr>
                <w:top w:val="none" w:sz="0" w:space="0" w:color="auto"/>
                <w:left w:val="none" w:sz="0" w:space="0" w:color="auto"/>
                <w:bottom w:val="none" w:sz="0" w:space="0" w:color="auto"/>
                <w:right w:val="none" w:sz="0" w:space="0" w:color="auto"/>
              </w:divBdr>
            </w:div>
            <w:div w:id="625358876">
              <w:marLeft w:val="0"/>
              <w:marRight w:val="0"/>
              <w:marTop w:val="0"/>
              <w:marBottom w:val="0"/>
              <w:divBdr>
                <w:top w:val="none" w:sz="0" w:space="0" w:color="auto"/>
                <w:left w:val="none" w:sz="0" w:space="0" w:color="auto"/>
                <w:bottom w:val="none" w:sz="0" w:space="0" w:color="auto"/>
                <w:right w:val="none" w:sz="0" w:space="0" w:color="auto"/>
              </w:divBdr>
            </w:div>
            <w:div w:id="473959366">
              <w:marLeft w:val="0"/>
              <w:marRight w:val="0"/>
              <w:marTop w:val="0"/>
              <w:marBottom w:val="0"/>
              <w:divBdr>
                <w:top w:val="none" w:sz="0" w:space="0" w:color="auto"/>
                <w:left w:val="none" w:sz="0" w:space="0" w:color="auto"/>
                <w:bottom w:val="none" w:sz="0" w:space="0" w:color="auto"/>
                <w:right w:val="none" w:sz="0" w:space="0" w:color="auto"/>
              </w:divBdr>
            </w:div>
            <w:div w:id="967009004">
              <w:marLeft w:val="0"/>
              <w:marRight w:val="0"/>
              <w:marTop w:val="0"/>
              <w:marBottom w:val="0"/>
              <w:divBdr>
                <w:top w:val="none" w:sz="0" w:space="0" w:color="auto"/>
                <w:left w:val="none" w:sz="0" w:space="0" w:color="auto"/>
                <w:bottom w:val="none" w:sz="0" w:space="0" w:color="auto"/>
                <w:right w:val="none" w:sz="0" w:space="0" w:color="auto"/>
              </w:divBdr>
            </w:div>
            <w:div w:id="517156143">
              <w:marLeft w:val="0"/>
              <w:marRight w:val="0"/>
              <w:marTop w:val="0"/>
              <w:marBottom w:val="0"/>
              <w:divBdr>
                <w:top w:val="none" w:sz="0" w:space="0" w:color="auto"/>
                <w:left w:val="none" w:sz="0" w:space="0" w:color="auto"/>
                <w:bottom w:val="none" w:sz="0" w:space="0" w:color="auto"/>
                <w:right w:val="none" w:sz="0" w:space="0" w:color="auto"/>
              </w:divBdr>
            </w:div>
            <w:div w:id="1803771199">
              <w:marLeft w:val="0"/>
              <w:marRight w:val="0"/>
              <w:marTop w:val="0"/>
              <w:marBottom w:val="0"/>
              <w:divBdr>
                <w:top w:val="none" w:sz="0" w:space="0" w:color="auto"/>
                <w:left w:val="none" w:sz="0" w:space="0" w:color="auto"/>
                <w:bottom w:val="none" w:sz="0" w:space="0" w:color="auto"/>
                <w:right w:val="none" w:sz="0" w:space="0" w:color="auto"/>
              </w:divBdr>
            </w:div>
            <w:div w:id="1832721761">
              <w:marLeft w:val="0"/>
              <w:marRight w:val="0"/>
              <w:marTop w:val="0"/>
              <w:marBottom w:val="0"/>
              <w:divBdr>
                <w:top w:val="none" w:sz="0" w:space="0" w:color="auto"/>
                <w:left w:val="none" w:sz="0" w:space="0" w:color="auto"/>
                <w:bottom w:val="none" w:sz="0" w:space="0" w:color="auto"/>
                <w:right w:val="none" w:sz="0" w:space="0" w:color="auto"/>
              </w:divBdr>
            </w:div>
            <w:div w:id="492179752">
              <w:marLeft w:val="0"/>
              <w:marRight w:val="0"/>
              <w:marTop w:val="0"/>
              <w:marBottom w:val="0"/>
              <w:divBdr>
                <w:top w:val="none" w:sz="0" w:space="0" w:color="auto"/>
                <w:left w:val="none" w:sz="0" w:space="0" w:color="auto"/>
                <w:bottom w:val="none" w:sz="0" w:space="0" w:color="auto"/>
                <w:right w:val="none" w:sz="0" w:space="0" w:color="auto"/>
              </w:divBdr>
            </w:div>
            <w:div w:id="1270353463">
              <w:marLeft w:val="0"/>
              <w:marRight w:val="0"/>
              <w:marTop w:val="0"/>
              <w:marBottom w:val="0"/>
              <w:divBdr>
                <w:top w:val="none" w:sz="0" w:space="0" w:color="auto"/>
                <w:left w:val="none" w:sz="0" w:space="0" w:color="auto"/>
                <w:bottom w:val="none" w:sz="0" w:space="0" w:color="auto"/>
                <w:right w:val="none" w:sz="0" w:space="0" w:color="auto"/>
              </w:divBdr>
            </w:div>
            <w:div w:id="1335062243">
              <w:marLeft w:val="0"/>
              <w:marRight w:val="0"/>
              <w:marTop w:val="0"/>
              <w:marBottom w:val="0"/>
              <w:divBdr>
                <w:top w:val="none" w:sz="0" w:space="0" w:color="auto"/>
                <w:left w:val="none" w:sz="0" w:space="0" w:color="auto"/>
                <w:bottom w:val="none" w:sz="0" w:space="0" w:color="auto"/>
                <w:right w:val="none" w:sz="0" w:space="0" w:color="auto"/>
              </w:divBdr>
            </w:div>
            <w:div w:id="624046982">
              <w:marLeft w:val="0"/>
              <w:marRight w:val="0"/>
              <w:marTop w:val="0"/>
              <w:marBottom w:val="0"/>
              <w:divBdr>
                <w:top w:val="none" w:sz="0" w:space="0" w:color="auto"/>
                <w:left w:val="none" w:sz="0" w:space="0" w:color="auto"/>
                <w:bottom w:val="none" w:sz="0" w:space="0" w:color="auto"/>
                <w:right w:val="none" w:sz="0" w:space="0" w:color="auto"/>
              </w:divBdr>
            </w:div>
            <w:div w:id="827750788">
              <w:marLeft w:val="0"/>
              <w:marRight w:val="0"/>
              <w:marTop w:val="0"/>
              <w:marBottom w:val="0"/>
              <w:divBdr>
                <w:top w:val="none" w:sz="0" w:space="0" w:color="auto"/>
                <w:left w:val="none" w:sz="0" w:space="0" w:color="auto"/>
                <w:bottom w:val="none" w:sz="0" w:space="0" w:color="auto"/>
                <w:right w:val="none" w:sz="0" w:space="0" w:color="auto"/>
              </w:divBdr>
            </w:div>
            <w:div w:id="1803189560">
              <w:marLeft w:val="0"/>
              <w:marRight w:val="0"/>
              <w:marTop w:val="0"/>
              <w:marBottom w:val="0"/>
              <w:divBdr>
                <w:top w:val="none" w:sz="0" w:space="0" w:color="auto"/>
                <w:left w:val="none" w:sz="0" w:space="0" w:color="auto"/>
                <w:bottom w:val="none" w:sz="0" w:space="0" w:color="auto"/>
                <w:right w:val="none" w:sz="0" w:space="0" w:color="auto"/>
              </w:divBdr>
            </w:div>
            <w:div w:id="1754086733">
              <w:marLeft w:val="0"/>
              <w:marRight w:val="0"/>
              <w:marTop w:val="0"/>
              <w:marBottom w:val="0"/>
              <w:divBdr>
                <w:top w:val="none" w:sz="0" w:space="0" w:color="auto"/>
                <w:left w:val="none" w:sz="0" w:space="0" w:color="auto"/>
                <w:bottom w:val="none" w:sz="0" w:space="0" w:color="auto"/>
                <w:right w:val="none" w:sz="0" w:space="0" w:color="auto"/>
              </w:divBdr>
            </w:div>
            <w:div w:id="992174583">
              <w:marLeft w:val="0"/>
              <w:marRight w:val="0"/>
              <w:marTop w:val="0"/>
              <w:marBottom w:val="0"/>
              <w:divBdr>
                <w:top w:val="none" w:sz="0" w:space="0" w:color="auto"/>
                <w:left w:val="none" w:sz="0" w:space="0" w:color="auto"/>
                <w:bottom w:val="none" w:sz="0" w:space="0" w:color="auto"/>
                <w:right w:val="none" w:sz="0" w:space="0" w:color="auto"/>
              </w:divBdr>
            </w:div>
            <w:div w:id="1727338553">
              <w:marLeft w:val="0"/>
              <w:marRight w:val="0"/>
              <w:marTop w:val="0"/>
              <w:marBottom w:val="0"/>
              <w:divBdr>
                <w:top w:val="none" w:sz="0" w:space="0" w:color="auto"/>
                <w:left w:val="none" w:sz="0" w:space="0" w:color="auto"/>
                <w:bottom w:val="none" w:sz="0" w:space="0" w:color="auto"/>
                <w:right w:val="none" w:sz="0" w:space="0" w:color="auto"/>
              </w:divBdr>
            </w:div>
            <w:div w:id="1179273585">
              <w:marLeft w:val="0"/>
              <w:marRight w:val="0"/>
              <w:marTop w:val="0"/>
              <w:marBottom w:val="0"/>
              <w:divBdr>
                <w:top w:val="none" w:sz="0" w:space="0" w:color="auto"/>
                <w:left w:val="none" w:sz="0" w:space="0" w:color="auto"/>
                <w:bottom w:val="none" w:sz="0" w:space="0" w:color="auto"/>
                <w:right w:val="none" w:sz="0" w:space="0" w:color="auto"/>
              </w:divBdr>
            </w:div>
            <w:div w:id="28334471">
              <w:marLeft w:val="0"/>
              <w:marRight w:val="0"/>
              <w:marTop w:val="0"/>
              <w:marBottom w:val="0"/>
              <w:divBdr>
                <w:top w:val="none" w:sz="0" w:space="0" w:color="auto"/>
                <w:left w:val="none" w:sz="0" w:space="0" w:color="auto"/>
                <w:bottom w:val="none" w:sz="0" w:space="0" w:color="auto"/>
                <w:right w:val="none" w:sz="0" w:space="0" w:color="auto"/>
              </w:divBdr>
            </w:div>
            <w:div w:id="1036078134">
              <w:marLeft w:val="0"/>
              <w:marRight w:val="0"/>
              <w:marTop w:val="0"/>
              <w:marBottom w:val="0"/>
              <w:divBdr>
                <w:top w:val="none" w:sz="0" w:space="0" w:color="auto"/>
                <w:left w:val="none" w:sz="0" w:space="0" w:color="auto"/>
                <w:bottom w:val="none" w:sz="0" w:space="0" w:color="auto"/>
                <w:right w:val="none" w:sz="0" w:space="0" w:color="auto"/>
              </w:divBdr>
            </w:div>
            <w:div w:id="1310942243">
              <w:marLeft w:val="0"/>
              <w:marRight w:val="0"/>
              <w:marTop w:val="0"/>
              <w:marBottom w:val="0"/>
              <w:divBdr>
                <w:top w:val="none" w:sz="0" w:space="0" w:color="auto"/>
                <w:left w:val="none" w:sz="0" w:space="0" w:color="auto"/>
                <w:bottom w:val="none" w:sz="0" w:space="0" w:color="auto"/>
                <w:right w:val="none" w:sz="0" w:space="0" w:color="auto"/>
              </w:divBdr>
            </w:div>
            <w:div w:id="1084381768">
              <w:marLeft w:val="0"/>
              <w:marRight w:val="0"/>
              <w:marTop w:val="0"/>
              <w:marBottom w:val="0"/>
              <w:divBdr>
                <w:top w:val="none" w:sz="0" w:space="0" w:color="auto"/>
                <w:left w:val="none" w:sz="0" w:space="0" w:color="auto"/>
                <w:bottom w:val="none" w:sz="0" w:space="0" w:color="auto"/>
                <w:right w:val="none" w:sz="0" w:space="0" w:color="auto"/>
              </w:divBdr>
            </w:div>
            <w:div w:id="240678883">
              <w:marLeft w:val="0"/>
              <w:marRight w:val="0"/>
              <w:marTop w:val="0"/>
              <w:marBottom w:val="0"/>
              <w:divBdr>
                <w:top w:val="none" w:sz="0" w:space="0" w:color="auto"/>
                <w:left w:val="none" w:sz="0" w:space="0" w:color="auto"/>
                <w:bottom w:val="none" w:sz="0" w:space="0" w:color="auto"/>
                <w:right w:val="none" w:sz="0" w:space="0" w:color="auto"/>
              </w:divBdr>
            </w:div>
            <w:div w:id="2076706405">
              <w:marLeft w:val="0"/>
              <w:marRight w:val="0"/>
              <w:marTop w:val="0"/>
              <w:marBottom w:val="0"/>
              <w:divBdr>
                <w:top w:val="none" w:sz="0" w:space="0" w:color="auto"/>
                <w:left w:val="none" w:sz="0" w:space="0" w:color="auto"/>
                <w:bottom w:val="none" w:sz="0" w:space="0" w:color="auto"/>
                <w:right w:val="none" w:sz="0" w:space="0" w:color="auto"/>
              </w:divBdr>
            </w:div>
            <w:div w:id="1641378776">
              <w:marLeft w:val="0"/>
              <w:marRight w:val="0"/>
              <w:marTop w:val="0"/>
              <w:marBottom w:val="0"/>
              <w:divBdr>
                <w:top w:val="none" w:sz="0" w:space="0" w:color="auto"/>
                <w:left w:val="none" w:sz="0" w:space="0" w:color="auto"/>
                <w:bottom w:val="none" w:sz="0" w:space="0" w:color="auto"/>
                <w:right w:val="none" w:sz="0" w:space="0" w:color="auto"/>
              </w:divBdr>
            </w:div>
            <w:div w:id="1104807777">
              <w:marLeft w:val="0"/>
              <w:marRight w:val="0"/>
              <w:marTop w:val="0"/>
              <w:marBottom w:val="0"/>
              <w:divBdr>
                <w:top w:val="none" w:sz="0" w:space="0" w:color="auto"/>
                <w:left w:val="none" w:sz="0" w:space="0" w:color="auto"/>
                <w:bottom w:val="none" w:sz="0" w:space="0" w:color="auto"/>
                <w:right w:val="none" w:sz="0" w:space="0" w:color="auto"/>
              </w:divBdr>
            </w:div>
            <w:div w:id="743844797">
              <w:marLeft w:val="0"/>
              <w:marRight w:val="0"/>
              <w:marTop w:val="0"/>
              <w:marBottom w:val="0"/>
              <w:divBdr>
                <w:top w:val="none" w:sz="0" w:space="0" w:color="auto"/>
                <w:left w:val="none" w:sz="0" w:space="0" w:color="auto"/>
                <w:bottom w:val="none" w:sz="0" w:space="0" w:color="auto"/>
                <w:right w:val="none" w:sz="0" w:space="0" w:color="auto"/>
              </w:divBdr>
            </w:div>
            <w:div w:id="126826569">
              <w:marLeft w:val="0"/>
              <w:marRight w:val="0"/>
              <w:marTop w:val="0"/>
              <w:marBottom w:val="0"/>
              <w:divBdr>
                <w:top w:val="none" w:sz="0" w:space="0" w:color="auto"/>
                <w:left w:val="none" w:sz="0" w:space="0" w:color="auto"/>
                <w:bottom w:val="none" w:sz="0" w:space="0" w:color="auto"/>
                <w:right w:val="none" w:sz="0" w:space="0" w:color="auto"/>
              </w:divBdr>
            </w:div>
            <w:div w:id="1633903942">
              <w:marLeft w:val="0"/>
              <w:marRight w:val="0"/>
              <w:marTop w:val="0"/>
              <w:marBottom w:val="0"/>
              <w:divBdr>
                <w:top w:val="none" w:sz="0" w:space="0" w:color="auto"/>
                <w:left w:val="none" w:sz="0" w:space="0" w:color="auto"/>
                <w:bottom w:val="none" w:sz="0" w:space="0" w:color="auto"/>
                <w:right w:val="none" w:sz="0" w:space="0" w:color="auto"/>
              </w:divBdr>
            </w:div>
            <w:div w:id="1286305142">
              <w:marLeft w:val="0"/>
              <w:marRight w:val="0"/>
              <w:marTop w:val="0"/>
              <w:marBottom w:val="0"/>
              <w:divBdr>
                <w:top w:val="none" w:sz="0" w:space="0" w:color="auto"/>
                <w:left w:val="none" w:sz="0" w:space="0" w:color="auto"/>
                <w:bottom w:val="none" w:sz="0" w:space="0" w:color="auto"/>
                <w:right w:val="none" w:sz="0" w:space="0" w:color="auto"/>
              </w:divBdr>
            </w:div>
            <w:div w:id="1715690066">
              <w:marLeft w:val="0"/>
              <w:marRight w:val="0"/>
              <w:marTop w:val="0"/>
              <w:marBottom w:val="0"/>
              <w:divBdr>
                <w:top w:val="none" w:sz="0" w:space="0" w:color="auto"/>
                <w:left w:val="none" w:sz="0" w:space="0" w:color="auto"/>
                <w:bottom w:val="none" w:sz="0" w:space="0" w:color="auto"/>
                <w:right w:val="none" w:sz="0" w:space="0" w:color="auto"/>
              </w:divBdr>
            </w:div>
            <w:div w:id="717630795">
              <w:marLeft w:val="0"/>
              <w:marRight w:val="0"/>
              <w:marTop w:val="0"/>
              <w:marBottom w:val="0"/>
              <w:divBdr>
                <w:top w:val="none" w:sz="0" w:space="0" w:color="auto"/>
                <w:left w:val="none" w:sz="0" w:space="0" w:color="auto"/>
                <w:bottom w:val="none" w:sz="0" w:space="0" w:color="auto"/>
                <w:right w:val="none" w:sz="0" w:space="0" w:color="auto"/>
              </w:divBdr>
            </w:div>
            <w:div w:id="1052273112">
              <w:marLeft w:val="0"/>
              <w:marRight w:val="0"/>
              <w:marTop w:val="0"/>
              <w:marBottom w:val="0"/>
              <w:divBdr>
                <w:top w:val="none" w:sz="0" w:space="0" w:color="auto"/>
                <w:left w:val="none" w:sz="0" w:space="0" w:color="auto"/>
                <w:bottom w:val="none" w:sz="0" w:space="0" w:color="auto"/>
                <w:right w:val="none" w:sz="0" w:space="0" w:color="auto"/>
              </w:divBdr>
            </w:div>
            <w:div w:id="859974347">
              <w:marLeft w:val="0"/>
              <w:marRight w:val="0"/>
              <w:marTop w:val="0"/>
              <w:marBottom w:val="0"/>
              <w:divBdr>
                <w:top w:val="none" w:sz="0" w:space="0" w:color="auto"/>
                <w:left w:val="none" w:sz="0" w:space="0" w:color="auto"/>
                <w:bottom w:val="none" w:sz="0" w:space="0" w:color="auto"/>
                <w:right w:val="none" w:sz="0" w:space="0" w:color="auto"/>
              </w:divBdr>
            </w:div>
            <w:div w:id="1398044688">
              <w:marLeft w:val="0"/>
              <w:marRight w:val="0"/>
              <w:marTop w:val="0"/>
              <w:marBottom w:val="0"/>
              <w:divBdr>
                <w:top w:val="none" w:sz="0" w:space="0" w:color="auto"/>
                <w:left w:val="none" w:sz="0" w:space="0" w:color="auto"/>
                <w:bottom w:val="none" w:sz="0" w:space="0" w:color="auto"/>
                <w:right w:val="none" w:sz="0" w:space="0" w:color="auto"/>
              </w:divBdr>
            </w:div>
            <w:div w:id="602110381">
              <w:marLeft w:val="0"/>
              <w:marRight w:val="0"/>
              <w:marTop w:val="0"/>
              <w:marBottom w:val="0"/>
              <w:divBdr>
                <w:top w:val="none" w:sz="0" w:space="0" w:color="auto"/>
                <w:left w:val="none" w:sz="0" w:space="0" w:color="auto"/>
                <w:bottom w:val="none" w:sz="0" w:space="0" w:color="auto"/>
                <w:right w:val="none" w:sz="0" w:space="0" w:color="auto"/>
              </w:divBdr>
            </w:div>
            <w:div w:id="203980515">
              <w:marLeft w:val="0"/>
              <w:marRight w:val="0"/>
              <w:marTop w:val="0"/>
              <w:marBottom w:val="0"/>
              <w:divBdr>
                <w:top w:val="none" w:sz="0" w:space="0" w:color="auto"/>
                <w:left w:val="none" w:sz="0" w:space="0" w:color="auto"/>
                <w:bottom w:val="none" w:sz="0" w:space="0" w:color="auto"/>
                <w:right w:val="none" w:sz="0" w:space="0" w:color="auto"/>
              </w:divBdr>
            </w:div>
            <w:div w:id="1755936193">
              <w:marLeft w:val="0"/>
              <w:marRight w:val="0"/>
              <w:marTop w:val="0"/>
              <w:marBottom w:val="0"/>
              <w:divBdr>
                <w:top w:val="none" w:sz="0" w:space="0" w:color="auto"/>
                <w:left w:val="none" w:sz="0" w:space="0" w:color="auto"/>
                <w:bottom w:val="none" w:sz="0" w:space="0" w:color="auto"/>
                <w:right w:val="none" w:sz="0" w:space="0" w:color="auto"/>
              </w:divBdr>
            </w:div>
            <w:div w:id="435519055">
              <w:marLeft w:val="0"/>
              <w:marRight w:val="0"/>
              <w:marTop w:val="0"/>
              <w:marBottom w:val="0"/>
              <w:divBdr>
                <w:top w:val="none" w:sz="0" w:space="0" w:color="auto"/>
                <w:left w:val="none" w:sz="0" w:space="0" w:color="auto"/>
                <w:bottom w:val="none" w:sz="0" w:space="0" w:color="auto"/>
                <w:right w:val="none" w:sz="0" w:space="0" w:color="auto"/>
              </w:divBdr>
            </w:div>
            <w:div w:id="1117793496">
              <w:marLeft w:val="0"/>
              <w:marRight w:val="0"/>
              <w:marTop w:val="0"/>
              <w:marBottom w:val="0"/>
              <w:divBdr>
                <w:top w:val="none" w:sz="0" w:space="0" w:color="auto"/>
                <w:left w:val="none" w:sz="0" w:space="0" w:color="auto"/>
                <w:bottom w:val="none" w:sz="0" w:space="0" w:color="auto"/>
                <w:right w:val="none" w:sz="0" w:space="0" w:color="auto"/>
              </w:divBdr>
            </w:div>
            <w:div w:id="2121335062">
              <w:marLeft w:val="0"/>
              <w:marRight w:val="0"/>
              <w:marTop w:val="0"/>
              <w:marBottom w:val="0"/>
              <w:divBdr>
                <w:top w:val="none" w:sz="0" w:space="0" w:color="auto"/>
                <w:left w:val="none" w:sz="0" w:space="0" w:color="auto"/>
                <w:bottom w:val="none" w:sz="0" w:space="0" w:color="auto"/>
                <w:right w:val="none" w:sz="0" w:space="0" w:color="auto"/>
              </w:divBdr>
            </w:div>
            <w:div w:id="1051921395">
              <w:marLeft w:val="0"/>
              <w:marRight w:val="0"/>
              <w:marTop w:val="0"/>
              <w:marBottom w:val="0"/>
              <w:divBdr>
                <w:top w:val="none" w:sz="0" w:space="0" w:color="auto"/>
                <w:left w:val="none" w:sz="0" w:space="0" w:color="auto"/>
                <w:bottom w:val="none" w:sz="0" w:space="0" w:color="auto"/>
                <w:right w:val="none" w:sz="0" w:space="0" w:color="auto"/>
              </w:divBdr>
            </w:div>
            <w:div w:id="40784727">
              <w:marLeft w:val="0"/>
              <w:marRight w:val="0"/>
              <w:marTop w:val="0"/>
              <w:marBottom w:val="0"/>
              <w:divBdr>
                <w:top w:val="none" w:sz="0" w:space="0" w:color="auto"/>
                <w:left w:val="none" w:sz="0" w:space="0" w:color="auto"/>
                <w:bottom w:val="none" w:sz="0" w:space="0" w:color="auto"/>
                <w:right w:val="none" w:sz="0" w:space="0" w:color="auto"/>
              </w:divBdr>
            </w:div>
            <w:div w:id="1408771951">
              <w:marLeft w:val="0"/>
              <w:marRight w:val="0"/>
              <w:marTop w:val="0"/>
              <w:marBottom w:val="0"/>
              <w:divBdr>
                <w:top w:val="none" w:sz="0" w:space="0" w:color="auto"/>
                <w:left w:val="none" w:sz="0" w:space="0" w:color="auto"/>
                <w:bottom w:val="none" w:sz="0" w:space="0" w:color="auto"/>
                <w:right w:val="none" w:sz="0" w:space="0" w:color="auto"/>
              </w:divBdr>
            </w:div>
            <w:div w:id="1585186571">
              <w:marLeft w:val="0"/>
              <w:marRight w:val="0"/>
              <w:marTop w:val="0"/>
              <w:marBottom w:val="0"/>
              <w:divBdr>
                <w:top w:val="none" w:sz="0" w:space="0" w:color="auto"/>
                <w:left w:val="none" w:sz="0" w:space="0" w:color="auto"/>
                <w:bottom w:val="none" w:sz="0" w:space="0" w:color="auto"/>
                <w:right w:val="none" w:sz="0" w:space="0" w:color="auto"/>
              </w:divBdr>
            </w:div>
            <w:div w:id="716584698">
              <w:marLeft w:val="0"/>
              <w:marRight w:val="0"/>
              <w:marTop w:val="0"/>
              <w:marBottom w:val="0"/>
              <w:divBdr>
                <w:top w:val="none" w:sz="0" w:space="0" w:color="auto"/>
                <w:left w:val="none" w:sz="0" w:space="0" w:color="auto"/>
                <w:bottom w:val="none" w:sz="0" w:space="0" w:color="auto"/>
                <w:right w:val="none" w:sz="0" w:space="0" w:color="auto"/>
              </w:divBdr>
            </w:div>
            <w:div w:id="555819562">
              <w:marLeft w:val="0"/>
              <w:marRight w:val="0"/>
              <w:marTop w:val="0"/>
              <w:marBottom w:val="0"/>
              <w:divBdr>
                <w:top w:val="none" w:sz="0" w:space="0" w:color="auto"/>
                <w:left w:val="none" w:sz="0" w:space="0" w:color="auto"/>
                <w:bottom w:val="none" w:sz="0" w:space="0" w:color="auto"/>
                <w:right w:val="none" w:sz="0" w:space="0" w:color="auto"/>
              </w:divBdr>
            </w:div>
            <w:div w:id="714543067">
              <w:marLeft w:val="0"/>
              <w:marRight w:val="0"/>
              <w:marTop w:val="0"/>
              <w:marBottom w:val="0"/>
              <w:divBdr>
                <w:top w:val="none" w:sz="0" w:space="0" w:color="auto"/>
                <w:left w:val="none" w:sz="0" w:space="0" w:color="auto"/>
                <w:bottom w:val="none" w:sz="0" w:space="0" w:color="auto"/>
                <w:right w:val="none" w:sz="0" w:space="0" w:color="auto"/>
              </w:divBdr>
            </w:div>
            <w:div w:id="1661495019">
              <w:marLeft w:val="0"/>
              <w:marRight w:val="0"/>
              <w:marTop w:val="0"/>
              <w:marBottom w:val="0"/>
              <w:divBdr>
                <w:top w:val="none" w:sz="0" w:space="0" w:color="auto"/>
                <w:left w:val="none" w:sz="0" w:space="0" w:color="auto"/>
                <w:bottom w:val="none" w:sz="0" w:space="0" w:color="auto"/>
                <w:right w:val="none" w:sz="0" w:space="0" w:color="auto"/>
              </w:divBdr>
            </w:div>
            <w:div w:id="2012104834">
              <w:marLeft w:val="0"/>
              <w:marRight w:val="0"/>
              <w:marTop w:val="0"/>
              <w:marBottom w:val="0"/>
              <w:divBdr>
                <w:top w:val="none" w:sz="0" w:space="0" w:color="auto"/>
                <w:left w:val="none" w:sz="0" w:space="0" w:color="auto"/>
                <w:bottom w:val="none" w:sz="0" w:space="0" w:color="auto"/>
                <w:right w:val="none" w:sz="0" w:space="0" w:color="auto"/>
              </w:divBdr>
            </w:div>
            <w:div w:id="7770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5874">
      <w:bodyDiv w:val="1"/>
      <w:marLeft w:val="0"/>
      <w:marRight w:val="0"/>
      <w:marTop w:val="0"/>
      <w:marBottom w:val="0"/>
      <w:divBdr>
        <w:top w:val="none" w:sz="0" w:space="0" w:color="auto"/>
        <w:left w:val="none" w:sz="0" w:space="0" w:color="auto"/>
        <w:bottom w:val="none" w:sz="0" w:space="0" w:color="auto"/>
        <w:right w:val="none" w:sz="0" w:space="0" w:color="auto"/>
      </w:divBdr>
      <w:divsChild>
        <w:div w:id="1590774789">
          <w:marLeft w:val="0"/>
          <w:marRight w:val="0"/>
          <w:marTop w:val="0"/>
          <w:marBottom w:val="0"/>
          <w:divBdr>
            <w:top w:val="none" w:sz="0" w:space="0" w:color="auto"/>
            <w:left w:val="none" w:sz="0" w:space="0" w:color="auto"/>
            <w:bottom w:val="none" w:sz="0" w:space="0" w:color="auto"/>
            <w:right w:val="none" w:sz="0" w:space="0" w:color="auto"/>
          </w:divBdr>
          <w:divsChild>
            <w:div w:id="1958564151">
              <w:marLeft w:val="0"/>
              <w:marRight w:val="0"/>
              <w:marTop w:val="0"/>
              <w:marBottom w:val="0"/>
              <w:divBdr>
                <w:top w:val="none" w:sz="0" w:space="0" w:color="auto"/>
                <w:left w:val="none" w:sz="0" w:space="0" w:color="auto"/>
                <w:bottom w:val="none" w:sz="0" w:space="0" w:color="auto"/>
                <w:right w:val="none" w:sz="0" w:space="0" w:color="auto"/>
              </w:divBdr>
            </w:div>
            <w:div w:id="1548563510">
              <w:marLeft w:val="0"/>
              <w:marRight w:val="0"/>
              <w:marTop w:val="0"/>
              <w:marBottom w:val="0"/>
              <w:divBdr>
                <w:top w:val="none" w:sz="0" w:space="0" w:color="auto"/>
                <w:left w:val="none" w:sz="0" w:space="0" w:color="auto"/>
                <w:bottom w:val="none" w:sz="0" w:space="0" w:color="auto"/>
                <w:right w:val="none" w:sz="0" w:space="0" w:color="auto"/>
              </w:divBdr>
              <w:divsChild>
                <w:div w:id="1318268557">
                  <w:marLeft w:val="0"/>
                  <w:marRight w:val="0"/>
                  <w:marTop w:val="0"/>
                  <w:marBottom w:val="0"/>
                  <w:divBdr>
                    <w:top w:val="none" w:sz="0" w:space="0" w:color="auto"/>
                    <w:left w:val="none" w:sz="0" w:space="0" w:color="auto"/>
                    <w:bottom w:val="none" w:sz="0" w:space="0" w:color="auto"/>
                    <w:right w:val="none" w:sz="0" w:space="0" w:color="auto"/>
                  </w:divBdr>
                </w:div>
              </w:divsChild>
            </w:div>
            <w:div w:id="60754136">
              <w:marLeft w:val="0"/>
              <w:marRight w:val="0"/>
              <w:marTop w:val="0"/>
              <w:marBottom w:val="0"/>
              <w:divBdr>
                <w:top w:val="none" w:sz="0" w:space="0" w:color="auto"/>
                <w:left w:val="none" w:sz="0" w:space="0" w:color="auto"/>
                <w:bottom w:val="none" w:sz="0" w:space="0" w:color="auto"/>
                <w:right w:val="none" w:sz="0" w:space="0" w:color="auto"/>
              </w:divBdr>
            </w:div>
          </w:divsChild>
        </w:div>
        <w:div w:id="1152212208">
          <w:marLeft w:val="0"/>
          <w:marRight w:val="0"/>
          <w:marTop w:val="0"/>
          <w:marBottom w:val="0"/>
          <w:divBdr>
            <w:top w:val="none" w:sz="0" w:space="0" w:color="auto"/>
            <w:left w:val="none" w:sz="0" w:space="0" w:color="auto"/>
            <w:bottom w:val="none" w:sz="0" w:space="0" w:color="auto"/>
            <w:right w:val="none" w:sz="0" w:space="0" w:color="auto"/>
          </w:divBdr>
          <w:divsChild>
            <w:div w:id="1791628577">
              <w:marLeft w:val="0"/>
              <w:marRight w:val="0"/>
              <w:marTop w:val="0"/>
              <w:marBottom w:val="0"/>
              <w:divBdr>
                <w:top w:val="none" w:sz="0" w:space="0" w:color="auto"/>
                <w:left w:val="none" w:sz="0" w:space="0" w:color="auto"/>
                <w:bottom w:val="none" w:sz="0" w:space="0" w:color="auto"/>
                <w:right w:val="none" w:sz="0" w:space="0" w:color="auto"/>
              </w:divBdr>
            </w:div>
            <w:div w:id="2096316299">
              <w:marLeft w:val="0"/>
              <w:marRight w:val="0"/>
              <w:marTop w:val="0"/>
              <w:marBottom w:val="0"/>
              <w:divBdr>
                <w:top w:val="none" w:sz="0" w:space="0" w:color="auto"/>
                <w:left w:val="none" w:sz="0" w:space="0" w:color="auto"/>
                <w:bottom w:val="none" w:sz="0" w:space="0" w:color="auto"/>
                <w:right w:val="none" w:sz="0" w:space="0" w:color="auto"/>
              </w:divBdr>
              <w:divsChild>
                <w:div w:id="8428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31202">
          <w:marLeft w:val="0"/>
          <w:marRight w:val="0"/>
          <w:marTop w:val="0"/>
          <w:marBottom w:val="0"/>
          <w:divBdr>
            <w:top w:val="none" w:sz="0" w:space="0" w:color="auto"/>
            <w:left w:val="none" w:sz="0" w:space="0" w:color="auto"/>
            <w:bottom w:val="none" w:sz="0" w:space="0" w:color="auto"/>
            <w:right w:val="none" w:sz="0" w:space="0" w:color="auto"/>
          </w:divBdr>
          <w:divsChild>
            <w:div w:id="57826302">
              <w:marLeft w:val="0"/>
              <w:marRight w:val="0"/>
              <w:marTop w:val="0"/>
              <w:marBottom w:val="0"/>
              <w:divBdr>
                <w:top w:val="none" w:sz="0" w:space="0" w:color="auto"/>
                <w:left w:val="none" w:sz="0" w:space="0" w:color="auto"/>
                <w:bottom w:val="none" w:sz="0" w:space="0" w:color="auto"/>
                <w:right w:val="none" w:sz="0" w:space="0" w:color="auto"/>
              </w:divBdr>
            </w:div>
            <w:div w:id="11995486">
              <w:marLeft w:val="0"/>
              <w:marRight w:val="0"/>
              <w:marTop w:val="0"/>
              <w:marBottom w:val="0"/>
              <w:divBdr>
                <w:top w:val="none" w:sz="0" w:space="0" w:color="auto"/>
                <w:left w:val="none" w:sz="0" w:space="0" w:color="auto"/>
                <w:bottom w:val="none" w:sz="0" w:space="0" w:color="auto"/>
                <w:right w:val="none" w:sz="0" w:space="0" w:color="auto"/>
              </w:divBdr>
              <w:divsChild>
                <w:div w:id="14209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4.png"/><Relationship Id="rId21" Type="http://schemas.openxmlformats.org/officeDocument/2006/relationships/image" Target="media/image17.png"/><Relationship Id="rId42" Type="http://schemas.openxmlformats.org/officeDocument/2006/relationships/hyperlink" Target="https://github.com/Naresh-Chaurasia/FullStack-Development-1/blob/main/mysql/MYSQL.adoc" TargetMode="External"/><Relationship Id="rId63" Type="http://schemas.openxmlformats.org/officeDocument/2006/relationships/hyperlink" Target="https://github.com/Naresh-Chaurasia/FullStack-Development-1/blob/main/html/HTML.adoc" TargetMode="External"/><Relationship Id="rId84" Type="http://schemas.openxmlformats.org/officeDocument/2006/relationships/hyperlink" Target="https://github.com/Naresh-Chaurasia/FullStack-Development-1/blob/main/html/HTML.adoc" TargetMode="External"/><Relationship Id="rId138" Type="http://schemas.openxmlformats.org/officeDocument/2006/relationships/hyperlink" Target="https://github.com/Naresh-Chaurasia/FullStack-Development-1/blob/main/JavaScript/JavaScript.adoc" TargetMode="External"/><Relationship Id="rId159" Type="http://schemas.openxmlformats.org/officeDocument/2006/relationships/hyperlink" Target="https://github.com/Naresh-Chaurasia/FullStack-Development-1/blob/main/JavaScript/JavaScript.adoc" TargetMode="External"/><Relationship Id="rId170" Type="http://schemas.openxmlformats.org/officeDocument/2006/relationships/hyperlink" Target="https://github.com/Naresh-Chaurasia/FullStack-Development-1/blob/main/JavaScript/JavaScript.adoc" TargetMode="External"/><Relationship Id="rId191" Type="http://schemas.openxmlformats.org/officeDocument/2006/relationships/image" Target="media/image31.png"/><Relationship Id="rId205" Type="http://schemas.openxmlformats.org/officeDocument/2006/relationships/hyperlink" Target="https://www.w3schools.com/js/tryit.asp?filename=tryjs_callback10" TargetMode="External"/><Relationship Id="rId226" Type="http://schemas.openxmlformats.org/officeDocument/2006/relationships/image" Target="media/image41.png"/><Relationship Id="rId107" Type="http://schemas.openxmlformats.org/officeDocument/2006/relationships/hyperlink" Target="https://github.com/Naresh-Chaurasia/FullStack-Development-1/blob/main/html/HTML.adoc" TargetMode="External"/><Relationship Id="rId11" Type="http://schemas.openxmlformats.org/officeDocument/2006/relationships/image" Target="media/image7.png"/><Relationship Id="rId32" Type="http://schemas.openxmlformats.org/officeDocument/2006/relationships/hyperlink" Target="https://github.com/Naresh-Chaurasia/FullStack-Development-1/blob/main/mysql/MYSQL.adoc" TargetMode="External"/><Relationship Id="rId53" Type="http://schemas.openxmlformats.org/officeDocument/2006/relationships/hyperlink" Target="https://github.com/Naresh-Chaurasia/FullStack-Development-1/blob/main/mysql/MYSQL.adoc" TargetMode="External"/><Relationship Id="rId74" Type="http://schemas.openxmlformats.org/officeDocument/2006/relationships/hyperlink" Target="https://github.com/Naresh-Chaurasia/FullStack-Development-1/blob/main/html/HTML.adoc" TargetMode="External"/><Relationship Id="rId128" Type="http://schemas.openxmlformats.org/officeDocument/2006/relationships/hyperlink" Target="https://github.com/Naresh-Chaurasia/FullStack-Development-1/blob/main/JavaScript/JavaScript.adoc" TargetMode="External"/><Relationship Id="rId149" Type="http://schemas.openxmlformats.org/officeDocument/2006/relationships/hyperlink" Target="https://github.com/Naresh-Chaurasia/FullStack-Development-1/blob/main/JavaScript/JavaScript.adoc" TargetMode="External"/><Relationship Id="rId5" Type="http://schemas.openxmlformats.org/officeDocument/2006/relationships/image" Target="media/image1.png"/><Relationship Id="rId95" Type="http://schemas.openxmlformats.org/officeDocument/2006/relationships/hyperlink" Target="https://github.com/Naresh-Chaurasia/FullStack-Development-1/blob/main/html/HTML.adoc" TargetMode="External"/><Relationship Id="rId160" Type="http://schemas.openxmlformats.org/officeDocument/2006/relationships/hyperlink" Target="https://github.com/Naresh-Chaurasia/FullStack-Development-1/blob/main/JavaScript/JavaScript.adoc" TargetMode="External"/><Relationship Id="rId181" Type="http://schemas.openxmlformats.org/officeDocument/2006/relationships/image" Target="media/image29.png"/><Relationship Id="rId216" Type="http://schemas.openxmlformats.org/officeDocument/2006/relationships/hyperlink" Target="https://github.com/Naresh-Chaurasia/FullStack-Development-1/blob/main/typescript/TypeScript.adoc" TargetMode="External"/><Relationship Id="rId22" Type="http://schemas.openxmlformats.org/officeDocument/2006/relationships/image" Target="media/image18.png"/><Relationship Id="rId27" Type="http://schemas.openxmlformats.org/officeDocument/2006/relationships/hyperlink" Target="https://github.com/Naresh-Chaurasia/FullStack-Development-1/blob/main/mysql/MYSQL.adoc" TargetMode="External"/><Relationship Id="rId43" Type="http://schemas.openxmlformats.org/officeDocument/2006/relationships/hyperlink" Target="https://github.com/Naresh-Chaurasia/FullStack-Development-1/blob/main/mysql/MYSQL.adoc" TargetMode="External"/><Relationship Id="rId48" Type="http://schemas.openxmlformats.org/officeDocument/2006/relationships/hyperlink" Target="https://github.com/Naresh-Chaurasia/FullStack-Development-1/blob/main/mysql/MYSQL.adoc" TargetMode="External"/><Relationship Id="rId64" Type="http://schemas.openxmlformats.org/officeDocument/2006/relationships/hyperlink" Target="https://github.com/Naresh-Chaurasia/FullStack-Development-1/blob/main/html/HTML.adoc" TargetMode="External"/><Relationship Id="rId69" Type="http://schemas.openxmlformats.org/officeDocument/2006/relationships/hyperlink" Target="https://github.com/Naresh-Chaurasia/FullStack-Development-1/blob/main/html/HTML.adoc" TargetMode="External"/><Relationship Id="rId113" Type="http://schemas.openxmlformats.org/officeDocument/2006/relationships/image" Target="media/image22.png"/><Relationship Id="rId118" Type="http://schemas.openxmlformats.org/officeDocument/2006/relationships/hyperlink" Target="https://github.com/Naresh-Chaurasia/FullStack-Development-1/blob/main/html/img/sections.png" TargetMode="External"/><Relationship Id="rId134" Type="http://schemas.openxmlformats.org/officeDocument/2006/relationships/hyperlink" Target="https://github.com/Naresh-Chaurasia/FullStack-Development-1/blob/main/JavaScript/JavaScript.adoc" TargetMode="External"/><Relationship Id="rId139" Type="http://schemas.openxmlformats.org/officeDocument/2006/relationships/hyperlink" Target="https://github.com/Naresh-Chaurasia/FullStack-Development-1/blob/main/JavaScript/JavaScript.adoc" TargetMode="External"/><Relationship Id="rId80" Type="http://schemas.openxmlformats.org/officeDocument/2006/relationships/hyperlink" Target="https://github.com/Naresh-Chaurasia/FullStack-Development-1/blob/main/html/HTML.adoc" TargetMode="External"/><Relationship Id="rId85" Type="http://schemas.openxmlformats.org/officeDocument/2006/relationships/hyperlink" Target="https://github.com/Naresh-Chaurasia/FullStack-Development-1/blob/main/html/HTML.adoc" TargetMode="External"/><Relationship Id="rId150" Type="http://schemas.openxmlformats.org/officeDocument/2006/relationships/hyperlink" Target="https://github.com/Naresh-Chaurasia/FullStack-Development-1/blob/main/JavaScript/JavaScript.adoc" TargetMode="External"/><Relationship Id="rId155" Type="http://schemas.openxmlformats.org/officeDocument/2006/relationships/hyperlink" Target="https://github.com/Naresh-Chaurasia/FullStack-Development-1/blob/main/JavaScript/JavaScript.adoc" TargetMode="External"/><Relationship Id="rId171" Type="http://schemas.openxmlformats.org/officeDocument/2006/relationships/hyperlink" Target="https://github.com/Naresh-Chaurasia/FullStack-Development-1/blob/main/JavaScript/JavaScript.adoc" TargetMode="External"/><Relationship Id="rId176" Type="http://schemas.openxmlformats.org/officeDocument/2006/relationships/hyperlink" Target="https://github.com/Naresh-Chaurasia/FullStack-Development-1/blob/main/JavaScript/JavaScript.adoc" TargetMode="External"/><Relationship Id="rId192" Type="http://schemas.openxmlformats.org/officeDocument/2006/relationships/hyperlink" Target="https://github.com/Naresh-Chaurasia/FullStack-Development-1/blob/main/JavaScript/images/forEach-iter.png" TargetMode="External"/><Relationship Id="rId197" Type="http://schemas.openxmlformats.org/officeDocument/2006/relationships/image" Target="media/image34.png"/><Relationship Id="rId206" Type="http://schemas.openxmlformats.org/officeDocument/2006/relationships/hyperlink" Target="https://www.w3schools.com/js/tryit.asp?filename=tryjs_callback4" TargetMode="External"/><Relationship Id="rId227" Type="http://schemas.openxmlformats.org/officeDocument/2006/relationships/image" Target="media/image42.png"/><Relationship Id="rId201" Type="http://schemas.openxmlformats.org/officeDocument/2006/relationships/image" Target="media/image36.png"/><Relationship Id="rId222" Type="http://schemas.openxmlformats.org/officeDocument/2006/relationships/image" Target="media/image3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github.com/Naresh-Chaurasia/FullStack-Development-1/blob/main/mysql/MYSQL.adoc" TargetMode="External"/><Relationship Id="rId38" Type="http://schemas.openxmlformats.org/officeDocument/2006/relationships/hyperlink" Target="https://github.com/Naresh-Chaurasia/FullStack-Development-1/blob/main/mysql/MYSQL.adoc" TargetMode="External"/><Relationship Id="rId59" Type="http://schemas.openxmlformats.org/officeDocument/2006/relationships/hyperlink" Target="https://github.com/Naresh-Chaurasia/FullStack-Development-1/blob/main/mysql/MYSQL.adoc" TargetMode="External"/><Relationship Id="rId103" Type="http://schemas.openxmlformats.org/officeDocument/2006/relationships/hyperlink" Target="https://github.com/Naresh-Chaurasia/FullStack-Development-1/blob/main/html/HTML.adoc" TargetMode="External"/><Relationship Id="rId108" Type="http://schemas.openxmlformats.org/officeDocument/2006/relationships/hyperlink" Target="https://github.com/Naresh-Chaurasia/FullStack-Development-1/blob/main/html/HTML.adoc" TargetMode="External"/><Relationship Id="rId124" Type="http://schemas.openxmlformats.org/officeDocument/2006/relationships/hyperlink" Target="https://github.com/Naresh-Chaurasia/FullStack-Development-1/blob/main/html/img/padding-margin.png" TargetMode="External"/><Relationship Id="rId129" Type="http://schemas.openxmlformats.org/officeDocument/2006/relationships/hyperlink" Target="https://github.com/Naresh-Chaurasia/FullStack-Development-1/blob/main/JavaScript/JavaScript.adoc" TargetMode="External"/><Relationship Id="rId54" Type="http://schemas.openxmlformats.org/officeDocument/2006/relationships/hyperlink" Target="https://github.com/Naresh-Chaurasia/FullStack-Development-1/blob/main/mysql/MYSQL.adoc" TargetMode="External"/><Relationship Id="rId70" Type="http://schemas.openxmlformats.org/officeDocument/2006/relationships/hyperlink" Target="https://github.com/Naresh-Chaurasia/FullStack-Development-1/blob/main/html/HTML.adoc" TargetMode="External"/><Relationship Id="rId75" Type="http://schemas.openxmlformats.org/officeDocument/2006/relationships/hyperlink" Target="https://github.com/Naresh-Chaurasia/FullStack-Development-1/blob/main/html/HTML.adoc" TargetMode="External"/><Relationship Id="rId91" Type="http://schemas.openxmlformats.org/officeDocument/2006/relationships/hyperlink" Target="https://github.com/Naresh-Chaurasia/FullStack-Development-1/blob/main/html/HTML.adoc" TargetMode="External"/><Relationship Id="rId96" Type="http://schemas.openxmlformats.org/officeDocument/2006/relationships/hyperlink" Target="https://github.com/Naresh-Chaurasia/FullStack-Development-1/blob/main/html/HTML.adoc" TargetMode="External"/><Relationship Id="rId140" Type="http://schemas.openxmlformats.org/officeDocument/2006/relationships/hyperlink" Target="https://github.com/Naresh-Chaurasia/FullStack-Development-1/blob/main/JavaScript/JavaScript.adoc" TargetMode="External"/><Relationship Id="rId145" Type="http://schemas.openxmlformats.org/officeDocument/2006/relationships/hyperlink" Target="https://github.com/Naresh-Chaurasia/FullStack-Development-1/blob/main/JavaScript/JavaScript.adoc" TargetMode="External"/><Relationship Id="rId161" Type="http://schemas.openxmlformats.org/officeDocument/2006/relationships/hyperlink" Target="https://github.com/Naresh-Chaurasia/FullStack-Development-1/blob/main/JavaScript/JavaScript.adoc" TargetMode="External"/><Relationship Id="rId166" Type="http://schemas.openxmlformats.org/officeDocument/2006/relationships/hyperlink" Target="https://github.com/Naresh-Chaurasia/FullStack-Development-1/blob/main/JavaScript/JavaScript.adoc" TargetMode="External"/><Relationship Id="rId182" Type="http://schemas.openxmlformats.org/officeDocument/2006/relationships/hyperlink" Target="https://www.javatpoint.com/oprweb/test.jsp?filename=object1js" TargetMode="External"/><Relationship Id="rId187" Type="http://schemas.openxmlformats.org/officeDocument/2006/relationships/hyperlink" Target="https://www.w3schools.com/js/tryit.asp?filename=tryjs_object_properties6" TargetMode="External"/><Relationship Id="rId217" Type="http://schemas.openxmlformats.org/officeDocument/2006/relationships/hyperlink" Target="https://github.com/Naresh-Chaurasia/FullStack-Development-1/blob/main/typescript/TypeScript.adoc"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hyperlink" Target="https://github.com/Naresh-Chaurasia/FullStack-Development-1/blob/main/typescript/TypeScript.adoc" TargetMode="External"/><Relationship Id="rId23" Type="http://schemas.openxmlformats.org/officeDocument/2006/relationships/image" Target="media/image19.png"/><Relationship Id="rId28" Type="http://schemas.openxmlformats.org/officeDocument/2006/relationships/hyperlink" Target="https://github.com/Naresh-Chaurasia/FullStack-Development-1/blob/main/mysql/MYSQL.adoc" TargetMode="External"/><Relationship Id="rId49" Type="http://schemas.openxmlformats.org/officeDocument/2006/relationships/hyperlink" Target="https://github.com/Naresh-Chaurasia/FullStack-Development-1/blob/main/mysql/MYSQL.adoc" TargetMode="External"/><Relationship Id="rId114" Type="http://schemas.openxmlformats.org/officeDocument/2006/relationships/hyperlink" Target="https://github.com/Naresh-Chaurasia/FullStack-Development-1/blob/main/html/css/css3.png" TargetMode="External"/><Relationship Id="rId119" Type="http://schemas.openxmlformats.org/officeDocument/2006/relationships/image" Target="media/image25.png"/><Relationship Id="rId44" Type="http://schemas.openxmlformats.org/officeDocument/2006/relationships/hyperlink" Target="https://github.com/Naresh-Chaurasia/FullStack-Development-1/blob/main/mysql/MYSQL.adoc" TargetMode="External"/><Relationship Id="rId60" Type="http://schemas.openxmlformats.org/officeDocument/2006/relationships/hyperlink" Target="https://github.com/Naresh-Chaurasia/FullStack-Development-1/blob/main/mysql/MYSQL.adoc" TargetMode="External"/><Relationship Id="rId65" Type="http://schemas.openxmlformats.org/officeDocument/2006/relationships/hyperlink" Target="https://github.com/Naresh-Chaurasia/FullStack-Development-1/blob/main/html/HTML.adoc" TargetMode="External"/><Relationship Id="rId81" Type="http://schemas.openxmlformats.org/officeDocument/2006/relationships/hyperlink" Target="https://github.com/Naresh-Chaurasia/FullStack-Development-1/blob/main/html/HTML.adoc" TargetMode="External"/><Relationship Id="rId86" Type="http://schemas.openxmlformats.org/officeDocument/2006/relationships/hyperlink" Target="https://github.com/Naresh-Chaurasia/FullStack-Development-1/blob/main/html/HTML.adoc" TargetMode="External"/><Relationship Id="rId130" Type="http://schemas.openxmlformats.org/officeDocument/2006/relationships/hyperlink" Target="https://github.com/Naresh-Chaurasia/FullStack-Development-1/blob/main/JavaScript/JavaScript.adoc" TargetMode="External"/><Relationship Id="rId135" Type="http://schemas.openxmlformats.org/officeDocument/2006/relationships/hyperlink" Target="https://github.com/Naresh-Chaurasia/FullStack-Development-1/blob/main/JavaScript/JavaScript.adoc" TargetMode="External"/><Relationship Id="rId151" Type="http://schemas.openxmlformats.org/officeDocument/2006/relationships/hyperlink" Target="https://github.com/Naresh-Chaurasia/FullStack-Development-1/blob/main/JavaScript/JavaScript.adoc" TargetMode="External"/><Relationship Id="rId156" Type="http://schemas.openxmlformats.org/officeDocument/2006/relationships/hyperlink" Target="https://github.com/Naresh-Chaurasia/FullStack-Development-1/blob/main/JavaScript/JavaScript.adoc" TargetMode="External"/><Relationship Id="rId177" Type="http://schemas.openxmlformats.org/officeDocument/2006/relationships/hyperlink" Target="https://github.com/Naresh-Chaurasia/FullStack-Development-1/blob/main/JavaScript/JavaScript.adoc" TargetMode="External"/><Relationship Id="rId198" Type="http://schemas.openxmlformats.org/officeDocument/2006/relationships/hyperlink" Target="https://github.com/Naresh-Chaurasia/FullStack-Development-1/blob/main/JavaScript/images/find-iter.png" TargetMode="External"/><Relationship Id="rId172" Type="http://schemas.openxmlformats.org/officeDocument/2006/relationships/hyperlink" Target="https://github.com/Naresh-Chaurasia/FullStack-Development-1/blob/main/JavaScript/JavaScript.adoc" TargetMode="External"/><Relationship Id="rId193" Type="http://schemas.openxmlformats.org/officeDocument/2006/relationships/image" Target="media/image32.png"/><Relationship Id="rId202" Type="http://schemas.openxmlformats.org/officeDocument/2006/relationships/hyperlink" Target="https://github.com/Naresh-Chaurasia/FullStack-Development-1/blob/main/JavaScript/images/reduce.png" TargetMode="External"/><Relationship Id="rId207" Type="http://schemas.openxmlformats.org/officeDocument/2006/relationships/hyperlink" Target="https://www.w3schools.com/js/tryit.asp?filename=tryjs_callback5" TargetMode="External"/><Relationship Id="rId223" Type="http://schemas.openxmlformats.org/officeDocument/2006/relationships/hyperlink" Target="https://github.com/Naresh-Chaurasia/FullStack-Development-1/blob/main/JavaScript/images/promise2.png" TargetMode="External"/><Relationship Id="rId228" Type="http://schemas.openxmlformats.org/officeDocument/2006/relationships/image" Target="media/image4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github.com/Naresh-Chaurasia/FullStack-Development-1/blob/main/mysql/MYSQL.adoc" TargetMode="External"/><Relationship Id="rId109" Type="http://schemas.openxmlformats.org/officeDocument/2006/relationships/hyperlink" Target="https://github.com/Naresh-Chaurasia/FullStack-Development-1/blob/main/html/HTML.adoc" TargetMode="External"/><Relationship Id="rId34" Type="http://schemas.openxmlformats.org/officeDocument/2006/relationships/hyperlink" Target="https://github.com/Naresh-Chaurasia/FullStack-Development-1/blob/main/mysql/MYSQL.adoc" TargetMode="External"/><Relationship Id="rId50" Type="http://schemas.openxmlformats.org/officeDocument/2006/relationships/hyperlink" Target="https://github.com/Naresh-Chaurasia/FullStack-Development-1/blob/main/mysql/MYSQL.adoc" TargetMode="External"/><Relationship Id="rId55" Type="http://schemas.openxmlformats.org/officeDocument/2006/relationships/hyperlink" Target="https://github.com/Naresh-Chaurasia/FullStack-Development-1/blob/main/mysql/MYSQL.adoc" TargetMode="External"/><Relationship Id="rId76" Type="http://schemas.openxmlformats.org/officeDocument/2006/relationships/hyperlink" Target="https://github.com/Naresh-Chaurasia/FullStack-Development-1/blob/main/html/HTML.adoc" TargetMode="External"/><Relationship Id="rId97" Type="http://schemas.openxmlformats.org/officeDocument/2006/relationships/hyperlink" Target="https://github.com/Naresh-Chaurasia/FullStack-Development-1/blob/main/html/HTML.adoc" TargetMode="External"/><Relationship Id="rId104" Type="http://schemas.openxmlformats.org/officeDocument/2006/relationships/hyperlink" Target="https://github.com/Naresh-Chaurasia/FullStack-Development-1/blob/main/html/HTML.adoc" TargetMode="External"/><Relationship Id="rId120" Type="http://schemas.openxmlformats.org/officeDocument/2006/relationships/hyperlink" Target="https://github.com/Naresh-Chaurasia/FullStack-Development-1/blob/main/html/img/flow.png" TargetMode="External"/><Relationship Id="rId125" Type="http://schemas.openxmlformats.org/officeDocument/2006/relationships/image" Target="media/image28.png"/><Relationship Id="rId141" Type="http://schemas.openxmlformats.org/officeDocument/2006/relationships/hyperlink" Target="https://github.com/Naresh-Chaurasia/FullStack-Development-1/blob/main/JavaScript/JavaScript.adoc" TargetMode="External"/><Relationship Id="rId146" Type="http://schemas.openxmlformats.org/officeDocument/2006/relationships/hyperlink" Target="https://github.com/Naresh-Chaurasia/FullStack-Development-1/blob/main/JavaScript/JavaScript.adoc" TargetMode="External"/><Relationship Id="rId167" Type="http://schemas.openxmlformats.org/officeDocument/2006/relationships/hyperlink" Target="https://github.com/Naresh-Chaurasia/FullStack-Development-1/blob/main/JavaScript/JavaScript.adoc" TargetMode="External"/><Relationship Id="rId188" Type="http://schemas.openxmlformats.org/officeDocument/2006/relationships/hyperlink" Target="https://github.com/Naresh-Chaurasia/FullStack-Development-1/blob/main/JavaScript/images/async1.png" TargetMode="External"/><Relationship Id="rId7" Type="http://schemas.openxmlformats.org/officeDocument/2006/relationships/image" Target="media/image3.png"/><Relationship Id="rId71" Type="http://schemas.openxmlformats.org/officeDocument/2006/relationships/hyperlink" Target="https://github.com/Naresh-Chaurasia/FullStack-Development-1/blob/main/html/HTML.adoc" TargetMode="External"/><Relationship Id="rId92" Type="http://schemas.openxmlformats.org/officeDocument/2006/relationships/hyperlink" Target="https://github.com/Naresh-Chaurasia/FullStack-Development-1/blob/main/html/HTML.adoc" TargetMode="External"/><Relationship Id="rId162" Type="http://schemas.openxmlformats.org/officeDocument/2006/relationships/hyperlink" Target="https://github.com/Naresh-Chaurasia/FullStack-Development-1/blob/main/JavaScript/JavaScript.adoc" TargetMode="External"/><Relationship Id="rId183" Type="http://schemas.openxmlformats.org/officeDocument/2006/relationships/hyperlink" Target="https://www.javatpoint.com/oprweb/test.jsp?filename=object2js" TargetMode="External"/><Relationship Id="rId213" Type="http://schemas.openxmlformats.org/officeDocument/2006/relationships/hyperlink" Target="https://github.com/Naresh-Chaurasia/FullStack-Development-1/blob/main/typescript/TypeScript.adoc" TargetMode="External"/><Relationship Id="rId218" Type="http://schemas.openxmlformats.org/officeDocument/2006/relationships/hyperlink" Target="https://github.com/Naresh-Chaurasia/FullStack-Development-1/blob/main/typescript/TypeScript.adoc" TargetMode="External"/><Relationship Id="rId2" Type="http://schemas.openxmlformats.org/officeDocument/2006/relationships/styles" Target="styles.xml"/><Relationship Id="rId29" Type="http://schemas.openxmlformats.org/officeDocument/2006/relationships/hyperlink" Target="https://github.com/Naresh-Chaurasia/FullStack-Development-1/blob/main/mysql/MYSQL.adoc" TargetMode="External"/><Relationship Id="rId24" Type="http://schemas.openxmlformats.org/officeDocument/2006/relationships/image" Target="media/image20.png"/><Relationship Id="rId40" Type="http://schemas.openxmlformats.org/officeDocument/2006/relationships/hyperlink" Target="https://github.com/Naresh-Chaurasia/FullStack-Development-1/blob/main/mysql/MYSQL.adoc" TargetMode="External"/><Relationship Id="rId45" Type="http://schemas.openxmlformats.org/officeDocument/2006/relationships/hyperlink" Target="https://github.com/Naresh-Chaurasia/FullStack-Development-1/blob/main/mysql/MYSQL.adoc" TargetMode="External"/><Relationship Id="rId66" Type="http://schemas.openxmlformats.org/officeDocument/2006/relationships/hyperlink" Target="https://github.com/Naresh-Chaurasia/FullStack-Development-1/blob/main/html/HTML.adoc" TargetMode="External"/><Relationship Id="rId87" Type="http://schemas.openxmlformats.org/officeDocument/2006/relationships/hyperlink" Target="https://github.com/Naresh-Chaurasia/FullStack-Development-1/blob/main/html/HTML.adoc" TargetMode="External"/><Relationship Id="rId110" Type="http://schemas.openxmlformats.org/officeDocument/2006/relationships/hyperlink" Target="https://restful-api.dev/" TargetMode="External"/><Relationship Id="rId115" Type="http://schemas.openxmlformats.org/officeDocument/2006/relationships/image" Target="media/image23.png"/><Relationship Id="rId131" Type="http://schemas.openxmlformats.org/officeDocument/2006/relationships/hyperlink" Target="https://github.com/Naresh-Chaurasia/FullStack-Development-1/blob/main/JavaScript/JavaScript.adoc" TargetMode="External"/><Relationship Id="rId136" Type="http://schemas.openxmlformats.org/officeDocument/2006/relationships/hyperlink" Target="https://github.com/Naresh-Chaurasia/FullStack-Development-1/blob/main/JavaScript/JavaScript.adoc" TargetMode="External"/><Relationship Id="rId157" Type="http://schemas.openxmlformats.org/officeDocument/2006/relationships/hyperlink" Target="https://github.com/Naresh-Chaurasia/FullStack-Development-1/blob/main/JavaScript/JavaScript.adoc" TargetMode="External"/><Relationship Id="rId178" Type="http://schemas.openxmlformats.org/officeDocument/2006/relationships/hyperlink" Target="https://github.com/Naresh-Chaurasia/FullStack-Development-1/blob/main/JavaScript/JavaScript.adoc" TargetMode="External"/><Relationship Id="rId61" Type="http://schemas.openxmlformats.org/officeDocument/2006/relationships/hyperlink" Target="https://github.com/Naresh-Chaurasia/FullStack-Development-1/blob/main/mysql/MYSQL.adoc" TargetMode="External"/><Relationship Id="rId82" Type="http://schemas.openxmlformats.org/officeDocument/2006/relationships/hyperlink" Target="https://github.com/Naresh-Chaurasia/FullStack-Development-1/blob/main/html/HTML.adoc" TargetMode="External"/><Relationship Id="rId152" Type="http://schemas.openxmlformats.org/officeDocument/2006/relationships/hyperlink" Target="https://github.com/Naresh-Chaurasia/FullStack-Development-1/blob/main/JavaScript/JavaScript.adoc" TargetMode="External"/><Relationship Id="rId173" Type="http://schemas.openxmlformats.org/officeDocument/2006/relationships/hyperlink" Target="https://github.com/Naresh-Chaurasia/FullStack-Development-1/blob/main/JavaScript/JavaScript.adoc" TargetMode="External"/><Relationship Id="rId194" Type="http://schemas.openxmlformats.org/officeDocument/2006/relationships/hyperlink" Target="https://github.com/Naresh-Chaurasia/FullStack-Development-1/blob/main/JavaScript/images/map-iter.png" TargetMode="External"/><Relationship Id="rId199" Type="http://schemas.openxmlformats.org/officeDocument/2006/relationships/image" Target="media/image35.png"/><Relationship Id="rId203" Type="http://schemas.openxmlformats.org/officeDocument/2006/relationships/image" Target="media/image37.png"/><Relationship Id="rId208" Type="http://schemas.openxmlformats.org/officeDocument/2006/relationships/hyperlink" Target="https://www.w3schools.com/js/tryit.asp?filename=tryjs_callback9" TargetMode="External"/><Relationship Id="rId229" Type="http://schemas.openxmlformats.org/officeDocument/2006/relationships/image" Target="media/image44.png"/><Relationship Id="rId19" Type="http://schemas.openxmlformats.org/officeDocument/2006/relationships/image" Target="media/image15.png"/><Relationship Id="rId224" Type="http://schemas.openxmlformats.org/officeDocument/2006/relationships/image" Target="media/image39.png"/><Relationship Id="rId14" Type="http://schemas.openxmlformats.org/officeDocument/2006/relationships/image" Target="media/image10.png"/><Relationship Id="rId30" Type="http://schemas.openxmlformats.org/officeDocument/2006/relationships/hyperlink" Target="https://github.com/Naresh-Chaurasia/FullStack-Development-1/blob/main/mysql/MYSQL.adoc" TargetMode="External"/><Relationship Id="rId35" Type="http://schemas.openxmlformats.org/officeDocument/2006/relationships/hyperlink" Target="https://github.com/Naresh-Chaurasia/FullStack-Development-1/blob/main/mysql/MYSQL.adoc" TargetMode="External"/><Relationship Id="rId56" Type="http://schemas.openxmlformats.org/officeDocument/2006/relationships/hyperlink" Target="https://github.com/Naresh-Chaurasia/FullStack-Development-1/blob/main/mysql/MYSQL.adoc" TargetMode="External"/><Relationship Id="rId77" Type="http://schemas.openxmlformats.org/officeDocument/2006/relationships/hyperlink" Target="https://github.com/Naresh-Chaurasia/FullStack-Development-1/blob/main/html/HTML.adoc" TargetMode="External"/><Relationship Id="rId100" Type="http://schemas.openxmlformats.org/officeDocument/2006/relationships/hyperlink" Target="https://github.com/Naresh-Chaurasia/FullStack-Development-1/blob/main/html/HTML.adoc" TargetMode="External"/><Relationship Id="rId105" Type="http://schemas.openxmlformats.org/officeDocument/2006/relationships/hyperlink" Target="https://github.com/Naresh-Chaurasia/FullStack-Development-1/blob/main/html/HTML.adoc" TargetMode="External"/><Relationship Id="rId126" Type="http://schemas.openxmlformats.org/officeDocument/2006/relationships/hyperlink" Target="https://github.com/Naresh-Chaurasia/FullStack-Development-1/blob/main/JavaScript/JavaScript.adoc" TargetMode="External"/><Relationship Id="rId147" Type="http://schemas.openxmlformats.org/officeDocument/2006/relationships/hyperlink" Target="https://github.com/Naresh-Chaurasia/FullStack-Development-1/blob/main/JavaScript/JavaScript.adoc" TargetMode="External"/><Relationship Id="rId168" Type="http://schemas.openxmlformats.org/officeDocument/2006/relationships/hyperlink" Target="https://github.com/Naresh-Chaurasia/FullStack-Development-1/blob/main/JavaScript/JavaScript.adoc" TargetMode="External"/><Relationship Id="rId8" Type="http://schemas.openxmlformats.org/officeDocument/2006/relationships/image" Target="media/image4.png"/><Relationship Id="rId51" Type="http://schemas.openxmlformats.org/officeDocument/2006/relationships/hyperlink" Target="https://github.com/Naresh-Chaurasia/FullStack-Development-1/blob/main/mysql/MYSQL.adoc" TargetMode="External"/><Relationship Id="rId72" Type="http://schemas.openxmlformats.org/officeDocument/2006/relationships/hyperlink" Target="https://github.com/Naresh-Chaurasia/FullStack-Development-1/blob/main/html/HTML.adoc" TargetMode="External"/><Relationship Id="rId93" Type="http://schemas.openxmlformats.org/officeDocument/2006/relationships/hyperlink" Target="https://github.com/Naresh-Chaurasia/FullStack-Development-1/blob/main/html/HTML.adoc" TargetMode="External"/><Relationship Id="rId98" Type="http://schemas.openxmlformats.org/officeDocument/2006/relationships/hyperlink" Target="https://github.com/Naresh-Chaurasia/FullStack-Development-1/blob/main/html/HTML.adoc" TargetMode="External"/><Relationship Id="rId121" Type="http://schemas.openxmlformats.org/officeDocument/2006/relationships/image" Target="media/image26.png"/><Relationship Id="rId142" Type="http://schemas.openxmlformats.org/officeDocument/2006/relationships/hyperlink" Target="https://github.com/Naresh-Chaurasia/FullStack-Development-1/blob/main/JavaScript/JavaScript.adoc" TargetMode="External"/><Relationship Id="rId163" Type="http://schemas.openxmlformats.org/officeDocument/2006/relationships/hyperlink" Target="https://github.com/Naresh-Chaurasia/FullStack-Development-1/blob/main/JavaScript/JavaScript.adoc" TargetMode="External"/><Relationship Id="rId184" Type="http://schemas.openxmlformats.org/officeDocument/2006/relationships/hyperlink" Target="https://www.javatpoint.com/oprweb/test.jsp?filename=object3js" TargetMode="External"/><Relationship Id="rId189" Type="http://schemas.openxmlformats.org/officeDocument/2006/relationships/image" Target="media/image30.png"/><Relationship Id="rId219" Type="http://schemas.openxmlformats.org/officeDocument/2006/relationships/hyperlink" Target="https://github.com/Naresh-Chaurasia/FullStack-Development-1/blob/main/typescript/TypeScript.adoc" TargetMode="External"/><Relationship Id="rId3" Type="http://schemas.openxmlformats.org/officeDocument/2006/relationships/settings" Target="settings.xml"/><Relationship Id="rId214" Type="http://schemas.openxmlformats.org/officeDocument/2006/relationships/hyperlink" Target="https://github.com/Naresh-Chaurasia/FullStack-Development-1/blob/main/typescript/TypeScript.adoc" TargetMode="External"/><Relationship Id="rId230"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hyperlink" Target="https://github.com/Naresh-Chaurasia/FullStack-Development-1/blob/main/mysql/MYSQL.adoc" TargetMode="External"/><Relationship Id="rId67" Type="http://schemas.openxmlformats.org/officeDocument/2006/relationships/hyperlink" Target="https://github.com/Naresh-Chaurasia/FullStack-Development-1/blob/main/html/HTML.adoc" TargetMode="External"/><Relationship Id="rId116" Type="http://schemas.openxmlformats.org/officeDocument/2006/relationships/hyperlink" Target="https://github.com/Naresh-Chaurasia/FullStack-Development-1/blob/main/html/css/css4.png" TargetMode="External"/><Relationship Id="rId137" Type="http://schemas.openxmlformats.org/officeDocument/2006/relationships/hyperlink" Target="https://github.com/Naresh-Chaurasia/FullStack-Development-1/blob/main/JavaScript/JavaScript.adoc" TargetMode="External"/><Relationship Id="rId158" Type="http://schemas.openxmlformats.org/officeDocument/2006/relationships/hyperlink" Target="https://github.com/Naresh-Chaurasia/FullStack-Development-1/blob/main/JavaScript/JavaScript.adoc" TargetMode="External"/><Relationship Id="rId20" Type="http://schemas.openxmlformats.org/officeDocument/2006/relationships/image" Target="media/image16.png"/><Relationship Id="rId41" Type="http://schemas.openxmlformats.org/officeDocument/2006/relationships/hyperlink" Target="https://github.com/Naresh-Chaurasia/FullStack-Development-1/blob/main/mysql/MYSQL.adoc" TargetMode="External"/><Relationship Id="rId62" Type="http://schemas.openxmlformats.org/officeDocument/2006/relationships/hyperlink" Target="https://github.com/Naresh-Chaurasia/FullStack-Development-1/blob/main/mysql/MYSQL.adoc" TargetMode="External"/><Relationship Id="rId83" Type="http://schemas.openxmlformats.org/officeDocument/2006/relationships/hyperlink" Target="https://github.com/Naresh-Chaurasia/FullStack-Development-1/blob/main/html/HTML.adoc" TargetMode="External"/><Relationship Id="rId88" Type="http://schemas.openxmlformats.org/officeDocument/2006/relationships/hyperlink" Target="https://github.com/Naresh-Chaurasia/FullStack-Development-1/blob/main/html/HTML.adoc" TargetMode="External"/><Relationship Id="rId111" Type="http://schemas.openxmlformats.org/officeDocument/2006/relationships/hyperlink" Target="https://reqbin.com/post-online" TargetMode="External"/><Relationship Id="rId132" Type="http://schemas.openxmlformats.org/officeDocument/2006/relationships/hyperlink" Target="https://github.com/Naresh-Chaurasia/FullStack-Development-1/blob/main/JavaScript/JavaScript.adoc" TargetMode="External"/><Relationship Id="rId153" Type="http://schemas.openxmlformats.org/officeDocument/2006/relationships/hyperlink" Target="https://github.com/Naresh-Chaurasia/FullStack-Development-1/blob/main/JavaScript/JavaScript.adoc" TargetMode="External"/><Relationship Id="rId174" Type="http://schemas.openxmlformats.org/officeDocument/2006/relationships/hyperlink" Target="https://github.com/Naresh-Chaurasia/FullStack-Development-1/blob/main/JavaScript/JavaScript.adoc" TargetMode="External"/><Relationship Id="rId179" Type="http://schemas.openxmlformats.org/officeDocument/2006/relationships/hyperlink" Target="https://github.com/Naresh-Chaurasia/FullStack-Development-1/blob/main/JavaScript/JavaScript.adoc" TargetMode="External"/><Relationship Id="rId195" Type="http://schemas.openxmlformats.org/officeDocument/2006/relationships/image" Target="media/image33.png"/><Relationship Id="rId209" Type="http://schemas.openxmlformats.org/officeDocument/2006/relationships/hyperlink" Target="https://www.w3schools.com/js/tryit.asp?filename=tryjs_promise2" TargetMode="External"/><Relationship Id="rId190" Type="http://schemas.openxmlformats.org/officeDocument/2006/relationships/hyperlink" Target="https://github.com/Naresh-Chaurasia/FullStack-Development-1/blob/main/JavaScript/images/async2.png" TargetMode="External"/><Relationship Id="rId204" Type="http://schemas.openxmlformats.org/officeDocument/2006/relationships/hyperlink" Target="https://www.w3schools.com/js/tryit.asp?filename=tryjs_callback4" TargetMode="External"/><Relationship Id="rId220" Type="http://schemas.openxmlformats.org/officeDocument/2006/relationships/hyperlink" Target="https://www.typescriptlang.org/" TargetMode="External"/><Relationship Id="rId225" Type="http://schemas.openxmlformats.org/officeDocument/2006/relationships/image" Target="media/image40.png"/><Relationship Id="rId15" Type="http://schemas.openxmlformats.org/officeDocument/2006/relationships/image" Target="media/image11.png"/><Relationship Id="rId36" Type="http://schemas.openxmlformats.org/officeDocument/2006/relationships/hyperlink" Target="https://github.com/Naresh-Chaurasia/FullStack-Development-1/blob/main/mysql/MYSQL.adoc" TargetMode="External"/><Relationship Id="rId57" Type="http://schemas.openxmlformats.org/officeDocument/2006/relationships/hyperlink" Target="https://github.com/Naresh-Chaurasia/FullStack-Development-1/blob/main/mysql/MYSQL.adoc" TargetMode="External"/><Relationship Id="rId106" Type="http://schemas.openxmlformats.org/officeDocument/2006/relationships/hyperlink" Target="https://github.com/Naresh-Chaurasia/FullStack-Development-1/blob/main/html/HTML.adoc" TargetMode="External"/><Relationship Id="rId127" Type="http://schemas.openxmlformats.org/officeDocument/2006/relationships/hyperlink" Target="https://github.com/Naresh-Chaurasia/FullStack-Development-1/blob/main/JavaScript/JavaScript.adoc" TargetMode="External"/><Relationship Id="rId10" Type="http://schemas.openxmlformats.org/officeDocument/2006/relationships/image" Target="media/image6.png"/><Relationship Id="rId31" Type="http://schemas.openxmlformats.org/officeDocument/2006/relationships/hyperlink" Target="https://github.com/Naresh-Chaurasia/FullStack-Development-1/blob/main/mysql/MYSQL.adoc" TargetMode="External"/><Relationship Id="rId52" Type="http://schemas.openxmlformats.org/officeDocument/2006/relationships/hyperlink" Target="https://github.com/Naresh-Chaurasia/FullStack-Development-1/blob/main/mysql/MYSQL.adoc" TargetMode="External"/><Relationship Id="rId73" Type="http://schemas.openxmlformats.org/officeDocument/2006/relationships/hyperlink" Target="https://github.com/Naresh-Chaurasia/FullStack-Development-1/blob/main/html/HTML.adoc" TargetMode="External"/><Relationship Id="rId78" Type="http://schemas.openxmlformats.org/officeDocument/2006/relationships/hyperlink" Target="https://github.com/Naresh-Chaurasia/FullStack-Development-1/blob/main/html/HTML.adoc" TargetMode="External"/><Relationship Id="rId94" Type="http://schemas.openxmlformats.org/officeDocument/2006/relationships/hyperlink" Target="https://github.com/Naresh-Chaurasia/FullStack-Development-1/blob/main/html/HTML.adoc" TargetMode="External"/><Relationship Id="rId99" Type="http://schemas.openxmlformats.org/officeDocument/2006/relationships/hyperlink" Target="https://github.com/Naresh-Chaurasia/FullStack-Development-1/blob/main/html/HTML.adoc" TargetMode="External"/><Relationship Id="rId101" Type="http://schemas.openxmlformats.org/officeDocument/2006/relationships/hyperlink" Target="https://github.com/Naresh-Chaurasia/FullStack-Development-1/blob/main/html/HTML.adoc" TargetMode="External"/><Relationship Id="rId122" Type="http://schemas.openxmlformats.org/officeDocument/2006/relationships/hyperlink" Target="https://github.com/Naresh-Chaurasia/FullStack-Development-1/blob/main/html/img/box-model.png" TargetMode="External"/><Relationship Id="rId143" Type="http://schemas.openxmlformats.org/officeDocument/2006/relationships/hyperlink" Target="https://github.com/Naresh-Chaurasia/FullStack-Development-1/blob/main/JavaScript/JavaScript.adoc" TargetMode="External"/><Relationship Id="rId148" Type="http://schemas.openxmlformats.org/officeDocument/2006/relationships/hyperlink" Target="https://github.com/Naresh-Chaurasia/FullStack-Development-1/blob/main/JavaScript/JavaScript.adoc" TargetMode="External"/><Relationship Id="rId164" Type="http://schemas.openxmlformats.org/officeDocument/2006/relationships/hyperlink" Target="https://github.com/Naresh-Chaurasia/FullStack-Development-1/blob/main/JavaScript/JavaScript.adoc" TargetMode="External"/><Relationship Id="rId169" Type="http://schemas.openxmlformats.org/officeDocument/2006/relationships/hyperlink" Target="https://github.com/Naresh-Chaurasia/FullStack-Development-1/blob/main/JavaScript/JavaScript.adoc" TargetMode="External"/><Relationship Id="rId185" Type="http://schemas.openxmlformats.org/officeDocument/2006/relationships/hyperlink" Target="https://www.w3schools.com/js/tryit.asp?filename=tryjs_object_properties1"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github.com/Naresh-Chaurasia/FullStack-Development-1/blob/main/JavaScript/images/engines.png" TargetMode="External"/><Relationship Id="rId210" Type="http://schemas.openxmlformats.org/officeDocument/2006/relationships/hyperlink" Target="https://www.w3schools.com/js/tryit.asp?filename=tryjs_callback9" TargetMode="External"/><Relationship Id="rId215" Type="http://schemas.openxmlformats.org/officeDocument/2006/relationships/hyperlink" Target="https://github.com/Naresh-Chaurasia/FullStack-Development-1/blob/main/typescript/TypeScript.adoc" TargetMode="External"/><Relationship Id="rId26" Type="http://schemas.openxmlformats.org/officeDocument/2006/relationships/hyperlink" Target="https://www.atlassian.com/software/jira/free" TargetMode="External"/><Relationship Id="rId231" Type="http://schemas.openxmlformats.org/officeDocument/2006/relationships/theme" Target="theme/theme1.xml"/><Relationship Id="rId47" Type="http://schemas.openxmlformats.org/officeDocument/2006/relationships/hyperlink" Target="https://github.com/Naresh-Chaurasia/FullStack-Development-1/blob/main/mysql/MYSQL.adoc" TargetMode="External"/><Relationship Id="rId68" Type="http://schemas.openxmlformats.org/officeDocument/2006/relationships/hyperlink" Target="https://github.com/Naresh-Chaurasia/FullStack-Development-1/blob/main/html/HTML.adoc" TargetMode="External"/><Relationship Id="rId89" Type="http://schemas.openxmlformats.org/officeDocument/2006/relationships/hyperlink" Target="https://github.com/Naresh-Chaurasia/FullStack-Development-1/blob/main/html/HTML.adoc" TargetMode="External"/><Relationship Id="rId112" Type="http://schemas.openxmlformats.org/officeDocument/2006/relationships/hyperlink" Target="https://github.com/Naresh-Chaurasia/FullStack-Development-1/blob/main/html/img/css1.png" TargetMode="External"/><Relationship Id="rId133" Type="http://schemas.openxmlformats.org/officeDocument/2006/relationships/hyperlink" Target="https://github.com/Naresh-Chaurasia/FullStack-Development-1/blob/main/JavaScript/JavaScript.adoc" TargetMode="External"/><Relationship Id="rId154" Type="http://schemas.openxmlformats.org/officeDocument/2006/relationships/hyperlink" Target="https://github.com/Naresh-Chaurasia/FullStack-Development-1/blob/main/JavaScript/JavaScript.adoc" TargetMode="External"/><Relationship Id="rId175" Type="http://schemas.openxmlformats.org/officeDocument/2006/relationships/hyperlink" Target="https://github.com/Naresh-Chaurasia/FullStack-Development-1/blob/main/JavaScript/JavaScript.adoc" TargetMode="External"/><Relationship Id="rId196" Type="http://schemas.openxmlformats.org/officeDocument/2006/relationships/hyperlink" Target="https://github.com/Naresh-Chaurasia/FullStack-Development-1/blob/main/JavaScript/images/filter-iter.png" TargetMode="External"/><Relationship Id="rId200" Type="http://schemas.openxmlformats.org/officeDocument/2006/relationships/hyperlink" Target="https://github.com/Naresh-Chaurasia/FullStack-Development-1/blob/main/JavaScript/images/every-iter.png" TargetMode="External"/><Relationship Id="rId16" Type="http://schemas.openxmlformats.org/officeDocument/2006/relationships/image" Target="media/image12.png"/><Relationship Id="rId221" Type="http://schemas.openxmlformats.org/officeDocument/2006/relationships/hyperlink" Target="https://github.com/Naresh-Chaurasia/FullStack-Development-1/blob/main/JavaScript/images/promise.png" TargetMode="External"/><Relationship Id="rId37" Type="http://schemas.openxmlformats.org/officeDocument/2006/relationships/hyperlink" Target="https://github.com/Naresh-Chaurasia/FullStack-Development-1/blob/main/mysql/MYSQL.adoc" TargetMode="External"/><Relationship Id="rId58" Type="http://schemas.openxmlformats.org/officeDocument/2006/relationships/hyperlink" Target="https://github.com/Naresh-Chaurasia/FullStack-Development-1/blob/main/mysql/MYSQL.adoc" TargetMode="External"/><Relationship Id="rId79" Type="http://schemas.openxmlformats.org/officeDocument/2006/relationships/hyperlink" Target="https://github.com/Naresh-Chaurasia/FullStack-Development-1/blob/main/html/HTML.adoc" TargetMode="External"/><Relationship Id="rId102" Type="http://schemas.openxmlformats.org/officeDocument/2006/relationships/hyperlink" Target="https://github.com/Naresh-Chaurasia/FullStack-Development-1/blob/main/html/HTML.adoc" TargetMode="External"/><Relationship Id="rId123" Type="http://schemas.openxmlformats.org/officeDocument/2006/relationships/image" Target="media/image27.png"/><Relationship Id="rId144" Type="http://schemas.openxmlformats.org/officeDocument/2006/relationships/hyperlink" Target="https://github.com/Naresh-Chaurasia/FullStack-Development-1/blob/main/JavaScript/JavaScript.adoc" TargetMode="External"/><Relationship Id="rId90" Type="http://schemas.openxmlformats.org/officeDocument/2006/relationships/hyperlink" Target="https://github.com/Naresh-Chaurasia/FullStack-Development-1/blob/main/html/HTML.adoc" TargetMode="External"/><Relationship Id="rId165" Type="http://schemas.openxmlformats.org/officeDocument/2006/relationships/hyperlink" Target="https://github.com/Naresh-Chaurasia/FullStack-Development-1/blob/main/JavaScript/JavaScript.adoc" TargetMode="External"/><Relationship Id="rId186" Type="http://schemas.openxmlformats.org/officeDocument/2006/relationships/hyperlink" Target="https://www.w3schools.com/js/tryit.asp?filename=tryjs_object_properties2" TargetMode="External"/><Relationship Id="rId211" Type="http://schemas.openxmlformats.org/officeDocument/2006/relationships/hyperlink" Target="https://github.com/Naresh-Chaurasia/FullStack-Development-1/blob/main/typescript/TypeScript.a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3573</TotalTime>
  <Pages>160</Pages>
  <Words>27409</Words>
  <Characters>156232</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yaswanth pm</dc:creator>
  <cp:keywords/>
  <dc:description/>
  <cp:lastModifiedBy>yaswanth pm</cp:lastModifiedBy>
  <cp:revision>90</cp:revision>
  <dcterms:created xsi:type="dcterms:W3CDTF">2024-04-07T06:30:00Z</dcterms:created>
  <dcterms:modified xsi:type="dcterms:W3CDTF">2024-08-10T17:23:00Z</dcterms:modified>
</cp:coreProperties>
</file>